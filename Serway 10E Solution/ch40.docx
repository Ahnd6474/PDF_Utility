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4884" w:rsidRPr="0057099C" w:rsidRDefault="001B04DA" w:rsidP="00A44AFE">
      <w:pPr>
        <w:pStyle w:val="CN"/>
        <w:spacing w:before="120" w:after="120" w:line="360" w:lineRule="auto"/>
        <w:ind w:left="0"/>
        <w:rPr>
          <w:rFonts w:ascii="Palatino LT Std" w:hAnsi="Palatino LT Std"/>
          <w:b/>
          <w:color w:val="auto"/>
          <w:sz w:val="72"/>
          <w:szCs w:val="32"/>
          <w:lang w:val="en-US"/>
        </w:rPr>
      </w:pPr>
      <w:bookmarkStart w:id="0" w:name="_GoBack"/>
      <w:bookmarkEnd w:id="0"/>
      <w:r w:rsidRPr="0057099C">
        <w:rPr>
          <w:rFonts w:ascii="Palatino LT Std" w:hAnsi="Palatino LT Std"/>
          <w:b/>
          <w:color w:val="auto"/>
          <w:sz w:val="72"/>
          <w:szCs w:val="32"/>
        </w:rPr>
        <w:t>40</w:t>
      </w:r>
    </w:p>
    <w:p w:rsidR="00524884" w:rsidRPr="0057099C" w:rsidRDefault="00524884" w:rsidP="00A44AFE">
      <w:pPr>
        <w:pStyle w:val="Header"/>
        <w:tabs>
          <w:tab w:val="clear" w:pos="4320"/>
          <w:tab w:val="clear" w:pos="8640"/>
        </w:tabs>
        <w:spacing w:line="360" w:lineRule="auto"/>
        <w:jc w:val="center"/>
        <w:rPr>
          <w:rFonts w:ascii="Palatino LT Std" w:hAnsi="Palatino LT Std" w:cs="Arial"/>
          <w:b/>
          <w:sz w:val="48"/>
          <w:szCs w:val="56"/>
        </w:rPr>
      </w:pPr>
      <w:r w:rsidRPr="0057099C">
        <w:rPr>
          <w:rFonts w:ascii="Palatino LT Std" w:hAnsi="Palatino LT Std" w:cs="Arial"/>
          <w:b/>
          <w:sz w:val="48"/>
          <w:szCs w:val="56"/>
        </w:rPr>
        <w:t xml:space="preserve">Quantum </w:t>
      </w:r>
      <w:r w:rsidR="00F33ECE" w:rsidRPr="0057099C">
        <w:rPr>
          <w:rFonts w:ascii="Palatino LT Std" w:hAnsi="Palatino LT Std" w:cs="Arial"/>
          <w:b/>
          <w:sz w:val="48"/>
          <w:szCs w:val="56"/>
        </w:rPr>
        <w:t>Mechanics</w:t>
      </w:r>
    </w:p>
    <w:p w:rsidR="001A2691" w:rsidRPr="0057099C" w:rsidRDefault="001A2691" w:rsidP="001A2691">
      <w:pPr>
        <w:spacing w:before="120" w:after="120"/>
        <w:rPr>
          <w:szCs w:val="8"/>
        </w:rPr>
      </w:pPr>
    </w:p>
    <w:tbl>
      <w:tblPr>
        <w:tblW w:w="8722" w:type="dxa"/>
        <w:jc w:val="center"/>
        <w:tblLayout w:type="fixed"/>
        <w:tblCellMar>
          <w:left w:w="0" w:type="dxa"/>
          <w:right w:w="0" w:type="dxa"/>
        </w:tblCellMar>
        <w:tblLook w:val="0000" w:firstRow="0" w:lastRow="0" w:firstColumn="0" w:lastColumn="0" w:noHBand="0" w:noVBand="0"/>
      </w:tblPr>
      <w:tblGrid>
        <w:gridCol w:w="8722"/>
      </w:tblGrid>
      <w:tr w:rsidR="00524884" w:rsidRPr="0057099C" w:rsidTr="00B9570A">
        <w:trPr>
          <w:cantSplit/>
          <w:trHeight w:val="455"/>
          <w:jc w:val="center"/>
        </w:trPr>
        <w:tc>
          <w:tcPr>
            <w:tcW w:w="8722" w:type="dxa"/>
            <w:shd w:val="clear" w:color="auto" w:fill="000000"/>
            <w:vAlign w:val="center"/>
          </w:tcPr>
          <w:p w:rsidR="00524884" w:rsidRPr="0057099C" w:rsidRDefault="00524884" w:rsidP="001A2691">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57099C">
              <w:rPr>
                <w:rFonts w:ascii="Arial" w:eastAsiaTheme="minorEastAsia" w:hAnsi="Arial" w:cs="Arial"/>
                <w:b/>
                <w:color w:val="FFFFFF"/>
                <w:sz w:val="28"/>
                <w:szCs w:val="8"/>
                <w:lang w:eastAsia="ja-JP"/>
              </w:rPr>
              <w:t>CHAPTER OUTLINE</w:t>
            </w:r>
          </w:p>
        </w:tc>
      </w:tr>
    </w:tbl>
    <w:p w:rsidR="00524884"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auto"/>
          <w:szCs w:val="20"/>
        </w:rPr>
        <w:t>4</w:t>
      </w:r>
      <w:r w:rsidR="00982883" w:rsidRPr="0057099C">
        <w:rPr>
          <w:rFonts w:ascii="Palatino LT Std" w:eastAsia="Cambria" w:hAnsi="Palatino LT Std" w:cs="AlrightSans-Bold"/>
          <w:bCs/>
          <w:color w:val="auto"/>
          <w:szCs w:val="20"/>
        </w:rPr>
        <w:t>0</w:t>
      </w:r>
      <w:r w:rsidR="00524884" w:rsidRPr="0057099C">
        <w:rPr>
          <w:rFonts w:ascii="Palatino LT Std" w:eastAsia="Cambria" w:hAnsi="Palatino LT Std" w:cs="AlrightSans-Bold"/>
          <w:bCs/>
          <w:color w:val="auto"/>
          <w:szCs w:val="20"/>
        </w:rPr>
        <w:t>.1</w:t>
      </w:r>
      <w:r w:rsidR="00524884" w:rsidRPr="0057099C">
        <w:rPr>
          <w:rFonts w:ascii="Palatino LT Std" w:eastAsia="Cambria" w:hAnsi="Palatino LT Std" w:cs="AlrightSans-Bold"/>
          <w:bCs/>
          <w:color w:val="auto"/>
          <w:szCs w:val="20"/>
        </w:rPr>
        <w:tab/>
      </w:r>
      <w:r w:rsidRPr="0057099C">
        <w:rPr>
          <w:rFonts w:ascii="Palatino LT Std" w:eastAsia="Cambria" w:hAnsi="Palatino LT Std" w:cs="AlrightSans-Bold"/>
          <w:bCs/>
          <w:color w:val="262626"/>
          <w:szCs w:val="20"/>
        </w:rPr>
        <w:t>The Wave Function</w:t>
      </w:r>
    </w:p>
    <w:p w:rsidR="00524884"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auto"/>
          <w:szCs w:val="20"/>
        </w:rPr>
        <w:t>4</w:t>
      </w:r>
      <w:r w:rsidR="00982883" w:rsidRPr="0057099C">
        <w:rPr>
          <w:rFonts w:ascii="Palatino LT Std" w:eastAsia="Cambria" w:hAnsi="Palatino LT Std" w:cs="AlrightSans-Bold"/>
          <w:bCs/>
          <w:color w:val="auto"/>
          <w:szCs w:val="20"/>
        </w:rPr>
        <w:t>0</w:t>
      </w:r>
      <w:r w:rsidR="00524884" w:rsidRPr="0057099C">
        <w:rPr>
          <w:rFonts w:ascii="Palatino LT Std" w:eastAsia="Cambria" w:hAnsi="Palatino LT Std" w:cs="AlrightSans-Bold"/>
          <w:bCs/>
          <w:color w:val="auto"/>
          <w:szCs w:val="20"/>
        </w:rPr>
        <w:t>.2</w:t>
      </w:r>
      <w:r w:rsidR="00524884" w:rsidRPr="0057099C">
        <w:rPr>
          <w:rFonts w:ascii="Palatino LT Std" w:eastAsia="Cambria" w:hAnsi="Palatino LT Std" w:cs="AlrightSans-Bold"/>
          <w:bCs/>
          <w:color w:val="auto"/>
          <w:szCs w:val="20"/>
        </w:rPr>
        <w:tab/>
      </w:r>
      <w:r w:rsidRPr="0057099C">
        <w:rPr>
          <w:rFonts w:ascii="Palatino LT Std" w:eastAsia="Cambria" w:hAnsi="Palatino LT Std" w:cs="AlrightSans-Bold"/>
          <w:bCs/>
          <w:color w:val="262626"/>
          <w:szCs w:val="20"/>
        </w:rPr>
        <w:t>Analysis Model: Quantum Particle Under Boundary Conditions</w:t>
      </w:r>
    </w:p>
    <w:p w:rsidR="00524884"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auto"/>
          <w:szCs w:val="20"/>
        </w:rPr>
        <w:t>4</w:t>
      </w:r>
      <w:r w:rsidR="00982883" w:rsidRPr="0057099C">
        <w:rPr>
          <w:rFonts w:ascii="Palatino LT Std" w:eastAsia="Cambria" w:hAnsi="Palatino LT Std" w:cs="AlrightSans-Bold"/>
          <w:bCs/>
          <w:color w:val="auto"/>
          <w:szCs w:val="20"/>
        </w:rPr>
        <w:t>0</w:t>
      </w:r>
      <w:r w:rsidR="00524884" w:rsidRPr="0057099C">
        <w:rPr>
          <w:rFonts w:ascii="Palatino LT Std" w:eastAsia="Cambria" w:hAnsi="Palatino LT Std" w:cs="AlrightSans-Bold"/>
          <w:bCs/>
          <w:color w:val="auto"/>
          <w:szCs w:val="20"/>
        </w:rPr>
        <w:t>.</w:t>
      </w:r>
      <w:r w:rsidRPr="0057099C">
        <w:rPr>
          <w:rFonts w:ascii="Palatino LT Std" w:eastAsia="Cambria" w:hAnsi="Palatino LT Std" w:cs="AlrightSans-Bold"/>
          <w:bCs/>
          <w:color w:val="auto"/>
          <w:szCs w:val="20"/>
        </w:rPr>
        <w:t>3</w:t>
      </w:r>
      <w:r w:rsidR="00524884" w:rsidRPr="0057099C">
        <w:rPr>
          <w:rFonts w:ascii="Palatino LT Std" w:eastAsia="Cambria" w:hAnsi="Palatino LT Std" w:cs="AlrightSans-Bold"/>
          <w:bCs/>
          <w:color w:val="auto"/>
          <w:szCs w:val="20"/>
        </w:rPr>
        <w:tab/>
      </w:r>
      <w:r w:rsidR="00524884" w:rsidRPr="0057099C">
        <w:rPr>
          <w:rFonts w:ascii="Palatino LT Std" w:eastAsia="Cambria" w:hAnsi="Palatino LT Std" w:cs="AlrightSans-Bold"/>
          <w:bCs/>
          <w:color w:val="262626"/>
          <w:szCs w:val="20"/>
        </w:rPr>
        <w:t>The Schr</w:t>
      </w:r>
      <w:r w:rsidR="00B067B6" w:rsidRPr="0057099C">
        <w:rPr>
          <w:rFonts w:ascii="Palatino LT Std" w:eastAsia="Cambria" w:hAnsi="Palatino LT Std" w:cs="AlrightSans-Bold"/>
          <w:bCs/>
          <w:color w:val="262626"/>
          <w:szCs w:val="20"/>
        </w:rPr>
        <w:t>ö</w:t>
      </w:r>
      <w:r w:rsidR="00524884" w:rsidRPr="0057099C">
        <w:rPr>
          <w:rFonts w:ascii="Palatino LT Std" w:eastAsia="Cambria" w:hAnsi="Palatino LT Std" w:cs="AlrightSans-Bold"/>
          <w:bCs/>
          <w:color w:val="262626"/>
          <w:szCs w:val="20"/>
        </w:rPr>
        <w:t>dinger Equation</w:t>
      </w:r>
    </w:p>
    <w:p w:rsidR="00F33ECE"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262626"/>
          <w:szCs w:val="20"/>
        </w:rPr>
        <w:t>4</w:t>
      </w:r>
      <w:r w:rsidR="00982883" w:rsidRPr="0057099C">
        <w:rPr>
          <w:rFonts w:ascii="Palatino LT Std" w:eastAsia="Cambria" w:hAnsi="Palatino LT Std" w:cs="AlrightSans-Bold"/>
          <w:bCs/>
          <w:color w:val="262626"/>
          <w:szCs w:val="20"/>
        </w:rPr>
        <w:t>0</w:t>
      </w:r>
      <w:r w:rsidRPr="0057099C">
        <w:rPr>
          <w:rFonts w:ascii="Palatino LT Std" w:eastAsia="Cambria" w:hAnsi="Palatino LT Std" w:cs="AlrightSans-Bold"/>
          <w:bCs/>
          <w:color w:val="262626"/>
          <w:szCs w:val="20"/>
        </w:rPr>
        <w:t>.4</w:t>
      </w:r>
      <w:r w:rsidRPr="0057099C">
        <w:rPr>
          <w:rFonts w:ascii="Palatino LT Std" w:eastAsia="Cambria" w:hAnsi="Palatino LT Std" w:cs="AlrightSans-Bold"/>
          <w:bCs/>
          <w:color w:val="262626"/>
          <w:szCs w:val="20"/>
        </w:rPr>
        <w:tab/>
        <w:t>A Particle in a Well of Finite Height</w:t>
      </w:r>
    </w:p>
    <w:p w:rsidR="00524884"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auto"/>
          <w:szCs w:val="20"/>
        </w:rPr>
        <w:t>4</w:t>
      </w:r>
      <w:r w:rsidR="00982883" w:rsidRPr="0057099C">
        <w:rPr>
          <w:rFonts w:ascii="Palatino LT Std" w:eastAsia="Cambria" w:hAnsi="Palatino LT Std" w:cs="AlrightSans-Bold"/>
          <w:bCs/>
          <w:color w:val="auto"/>
          <w:szCs w:val="20"/>
        </w:rPr>
        <w:t>0</w:t>
      </w:r>
      <w:r w:rsidRPr="0057099C">
        <w:rPr>
          <w:rFonts w:ascii="Palatino LT Std" w:eastAsia="Cambria" w:hAnsi="Palatino LT Std" w:cs="AlrightSans-Bold"/>
          <w:bCs/>
          <w:color w:val="auto"/>
          <w:szCs w:val="20"/>
        </w:rPr>
        <w:t>.5</w:t>
      </w:r>
      <w:r w:rsidR="00524884" w:rsidRPr="0057099C">
        <w:rPr>
          <w:rFonts w:ascii="Palatino LT Std" w:eastAsia="Cambria" w:hAnsi="Palatino LT Std" w:cs="AlrightSans-Bold"/>
          <w:bCs/>
          <w:color w:val="auto"/>
          <w:szCs w:val="20"/>
        </w:rPr>
        <w:tab/>
      </w:r>
      <w:r w:rsidR="00524884" w:rsidRPr="0057099C">
        <w:rPr>
          <w:rFonts w:ascii="Palatino LT Std" w:eastAsia="Cambria" w:hAnsi="Palatino LT Std" w:cs="AlrightSans-Bold"/>
          <w:bCs/>
          <w:color w:val="262626"/>
          <w:szCs w:val="20"/>
        </w:rPr>
        <w:t>Tunneling Through a Potential Energy Barrier</w:t>
      </w:r>
    </w:p>
    <w:p w:rsidR="00524884"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auto"/>
          <w:szCs w:val="20"/>
        </w:rPr>
        <w:t>4</w:t>
      </w:r>
      <w:r w:rsidR="00982883" w:rsidRPr="0057099C">
        <w:rPr>
          <w:rFonts w:ascii="Palatino LT Std" w:eastAsia="Cambria" w:hAnsi="Palatino LT Std" w:cs="AlrightSans-Bold"/>
          <w:bCs/>
          <w:color w:val="auto"/>
          <w:szCs w:val="20"/>
        </w:rPr>
        <w:t>0</w:t>
      </w:r>
      <w:r w:rsidR="00524884" w:rsidRPr="0057099C">
        <w:rPr>
          <w:rFonts w:ascii="Palatino LT Std" w:eastAsia="Cambria" w:hAnsi="Palatino LT Std" w:cs="AlrightSans-Bold"/>
          <w:bCs/>
          <w:color w:val="auto"/>
          <w:szCs w:val="20"/>
        </w:rPr>
        <w:t>.</w:t>
      </w:r>
      <w:r w:rsidRPr="0057099C">
        <w:rPr>
          <w:rFonts w:ascii="Palatino LT Std" w:eastAsia="Cambria" w:hAnsi="Palatino LT Std" w:cs="AlrightSans-Bold"/>
          <w:bCs/>
          <w:color w:val="auto"/>
          <w:szCs w:val="20"/>
        </w:rPr>
        <w:t>6</w:t>
      </w:r>
      <w:r w:rsidR="00524884" w:rsidRPr="0057099C">
        <w:rPr>
          <w:rFonts w:ascii="Palatino LT Std" w:eastAsia="Cambria" w:hAnsi="Palatino LT Std" w:cs="AlrightSans-Bold"/>
          <w:bCs/>
          <w:color w:val="auto"/>
          <w:szCs w:val="20"/>
        </w:rPr>
        <w:tab/>
      </w:r>
      <w:r w:rsidRPr="0057099C">
        <w:rPr>
          <w:rFonts w:ascii="Palatino LT Std" w:eastAsia="Cambria" w:hAnsi="Palatino LT Std" w:cs="AlrightSans-Bold"/>
          <w:bCs/>
          <w:color w:val="262626"/>
          <w:szCs w:val="20"/>
        </w:rPr>
        <w:t>Applications of Tunneling</w:t>
      </w:r>
    </w:p>
    <w:p w:rsidR="00F33ECE" w:rsidRPr="0057099C" w:rsidRDefault="00F33ECE" w:rsidP="00A44AFE">
      <w:pPr>
        <w:tabs>
          <w:tab w:val="clear" w:pos="1620"/>
          <w:tab w:val="left" w:pos="1080"/>
        </w:tabs>
        <w:suppressAutoHyphens w:val="0"/>
        <w:spacing w:before="120" w:after="120" w:line="360" w:lineRule="auto"/>
        <w:textAlignment w:val="auto"/>
        <w:rPr>
          <w:rFonts w:ascii="Palatino LT Std" w:eastAsia="Cambria" w:hAnsi="Palatino LT Std" w:cs="AlrightSans-Bold"/>
          <w:bCs/>
          <w:color w:val="262626"/>
          <w:szCs w:val="20"/>
        </w:rPr>
      </w:pPr>
      <w:r w:rsidRPr="0057099C">
        <w:rPr>
          <w:rFonts w:ascii="Palatino LT Std" w:eastAsia="Cambria" w:hAnsi="Palatino LT Std" w:cs="AlrightSans-Bold"/>
          <w:bCs/>
          <w:color w:val="262626"/>
          <w:szCs w:val="20"/>
        </w:rPr>
        <w:t>4</w:t>
      </w:r>
      <w:r w:rsidR="00982883" w:rsidRPr="0057099C">
        <w:rPr>
          <w:rFonts w:ascii="Palatino LT Std" w:eastAsia="Cambria" w:hAnsi="Palatino LT Std" w:cs="AlrightSans-Bold"/>
          <w:bCs/>
          <w:color w:val="262626"/>
          <w:szCs w:val="20"/>
        </w:rPr>
        <w:t>0</w:t>
      </w:r>
      <w:r w:rsidRPr="0057099C">
        <w:rPr>
          <w:rFonts w:ascii="Palatino LT Std" w:eastAsia="Cambria" w:hAnsi="Palatino LT Std" w:cs="AlrightSans-Bold"/>
          <w:bCs/>
          <w:color w:val="262626"/>
          <w:szCs w:val="20"/>
        </w:rPr>
        <w:t>.7</w:t>
      </w:r>
      <w:r w:rsidRPr="0057099C">
        <w:rPr>
          <w:rFonts w:ascii="Palatino LT Std" w:eastAsia="Cambria" w:hAnsi="Palatino LT Std" w:cs="AlrightSans-Bold"/>
          <w:bCs/>
          <w:color w:val="262626"/>
          <w:szCs w:val="20"/>
        </w:rPr>
        <w:tab/>
        <w:t>The Simple Harmonic Oscillator</w:t>
      </w:r>
    </w:p>
    <w:p w:rsidR="00524884" w:rsidRPr="0057099C" w:rsidRDefault="00F33ECE" w:rsidP="00A44AFE">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57099C">
        <w:rPr>
          <w:rFonts w:ascii="Palatino LT Std" w:hAnsi="Palatino LT Std" w:cs="Times New Roman"/>
          <w:color w:val="auto"/>
          <w:bdr w:val="single" w:sz="4" w:space="0" w:color="auto"/>
        </w:rPr>
        <w:t xml:space="preserve">* An asterisk indicates a question or problem </w:t>
      </w:r>
      <w:r w:rsidR="00524884" w:rsidRPr="0057099C">
        <w:rPr>
          <w:rFonts w:ascii="Palatino LT Std" w:hAnsi="Palatino LT Std" w:cs="Times New Roman"/>
          <w:color w:val="auto"/>
          <w:bdr w:val="single" w:sz="4" w:space="0" w:color="auto"/>
        </w:rPr>
        <w:t>new to this edition.</w:t>
      </w:r>
    </w:p>
    <w:p w:rsidR="001A2691" w:rsidRPr="0057099C" w:rsidRDefault="001A2691" w:rsidP="001A2691"/>
    <w:tbl>
      <w:tblPr>
        <w:tblW w:w="8737" w:type="dxa"/>
        <w:jc w:val="center"/>
        <w:tblLayout w:type="fixed"/>
        <w:tblCellMar>
          <w:left w:w="0" w:type="dxa"/>
          <w:right w:w="0" w:type="dxa"/>
        </w:tblCellMar>
        <w:tblLook w:val="0000" w:firstRow="0" w:lastRow="0" w:firstColumn="0" w:lastColumn="0" w:noHBand="0" w:noVBand="0"/>
      </w:tblPr>
      <w:tblGrid>
        <w:gridCol w:w="8737"/>
      </w:tblGrid>
      <w:tr w:rsidR="00524884" w:rsidRPr="0057099C" w:rsidTr="00B9570A">
        <w:trPr>
          <w:cantSplit/>
          <w:trHeight w:val="549"/>
          <w:jc w:val="center"/>
        </w:trPr>
        <w:tc>
          <w:tcPr>
            <w:tcW w:w="8737" w:type="dxa"/>
            <w:shd w:val="clear" w:color="auto" w:fill="000000"/>
            <w:vAlign w:val="center"/>
          </w:tcPr>
          <w:p w:rsidR="00524884" w:rsidRPr="0057099C" w:rsidRDefault="004A0590" w:rsidP="00B9570A">
            <w:pPr>
              <w:tabs>
                <w:tab w:val="left" w:pos="1080"/>
              </w:tabs>
              <w:spacing w:line="240" w:lineRule="auto"/>
              <w:ind w:left="1080" w:hanging="1080"/>
              <w:jc w:val="center"/>
              <w:rPr>
                <w:rFonts w:ascii="Arial" w:hAnsi="Arial" w:cs="Arial"/>
                <w:b/>
                <w:color w:val="FFFFFF"/>
                <w:sz w:val="28"/>
              </w:rPr>
            </w:pPr>
            <w:r w:rsidRPr="0057099C">
              <w:rPr>
                <w:rFonts w:ascii="Arial" w:hAnsi="Arial" w:cs="Arial"/>
                <w:b/>
                <w:color w:val="FFFFFF"/>
                <w:sz w:val="28"/>
                <w:szCs w:val="8"/>
              </w:rPr>
              <w:t>SOLUTIONS</w:t>
            </w:r>
            <w:r w:rsidR="001B04DA" w:rsidRPr="0057099C">
              <w:rPr>
                <w:rFonts w:ascii="Arial" w:hAnsi="Arial" w:cs="Arial"/>
                <w:b/>
                <w:color w:val="FFFFFF"/>
                <w:sz w:val="28"/>
                <w:szCs w:val="8"/>
              </w:rPr>
              <w:t xml:space="preserve"> TO THINK-PAIR-SHARE</w:t>
            </w:r>
            <w:r w:rsidRPr="0057099C">
              <w:rPr>
                <w:rFonts w:ascii="Arial" w:hAnsi="Arial" w:cs="Arial"/>
                <w:b/>
                <w:color w:val="FFFFFF"/>
                <w:sz w:val="28"/>
                <w:szCs w:val="8"/>
              </w:rPr>
              <w:t xml:space="preserve"> AND ACTIVITIES</w:t>
            </w:r>
          </w:p>
        </w:tc>
      </w:tr>
    </w:tbl>
    <w:p w:rsidR="00BF25AE" w:rsidRPr="0057099C" w:rsidRDefault="00BF25AE" w:rsidP="001A2691">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57099C">
        <w:rPr>
          <w:rFonts w:ascii="Palatino Linotype" w:hAnsi="Palatino Linotype"/>
          <w:b/>
          <w:color w:val="auto"/>
        </w:rPr>
        <w:t>*TP40.1</w:t>
      </w:r>
      <w:r w:rsidR="00084CD7" w:rsidRPr="0057099C">
        <w:rPr>
          <w:rFonts w:ascii="Palatino Linotype" w:hAnsi="Palatino Linotype"/>
          <w:color w:val="auto"/>
        </w:rPr>
        <w:tab/>
      </w:r>
      <w:r w:rsidRPr="0057099C">
        <w:rPr>
          <w:rFonts w:ascii="Palatino Linotype" w:hAnsi="Palatino Linotype"/>
          <w:b/>
        </w:rPr>
        <w:t>Conceptualize</w:t>
      </w:r>
      <w:r w:rsidRPr="0057099C">
        <w:rPr>
          <w:rFonts w:ascii="Palatino Linotype" w:hAnsi="Palatino Linotype"/>
        </w:rPr>
        <w:t xml:space="preserve"> The proton in the nucleus is constrained to move in a small region of space. Is the particle in a box a good model?</w:t>
      </w:r>
    </w:p>
    <w:p w:rsidR="00BF25AE" w:rsidRPr="0057099C" w:rsidRDefault="00BF25AE"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This problem involves the </w:t>
      </w:r>
      <w:r w:rsidRPr="0057099C">
        <w:rPr>
          <w:rFonts w:ascii="Palatino Linotype" w:hAnsi="Palatino Linotype"/>
          <w:i/>
        </w:rPr>
        <w:t>quantum particle under boundary conditions</w:t>
      </w:r>
      <w:r w:rsidRPr="0057099C">
        <w:rPr>
          <w:rFonts w:ascii="Palatino Linotype" w:hAnsi="Palatino Linotype"/>
        </w:rPr>
        <w:t xml:space="preserve"> model, applied to the particle in a one-dimensional box.</w:t>
      </w:r>
    </w:p>
    <w:p w:rsidR="00BF25AE" w:rsidRPr="0057099C" w:rsidRDefault="00BF25AE" w:rsidP="005A7069">
      <w:pPr>
        <w:keepNext/>
        <w:keepLines/>
        <w:tabs>
          <w:tab w:val="clear" w:pos="1620"/>
        </w:tabs>
        <w:suppressAutoHyphens w:val="0"/>
        <w:autoSpaceDE/>
        <w:autoSpaceDN/>
        <w:adjustRightInd/>
        <w:spacing w:line="360" w:lineRule="auto"/>
        <w:ind w:left="1080"/>
        <w:textAlignment w:val="auto"/>
        <w:rPr>
          <w:rFonts w:ascii="Palatino Linotype" w:hAnsi="Palatino Linotype"/>
        </w:rPr>
      </w:pPr>
      <w:r w:rsidRPr="0057099C">
        <w:rPr>
          <w:rFonts w:ascii="Palatino Linotype" w:hAnsi="Palatino Linotype" w:cs="Times New Roman"/>
          <w:b/>
        </w:rPr>
        <w:lastRenderedPageBreak/>
        <w:t>Analyze</w:t>
      </w:r>
      <w:r w:rsidRPr="0057099C">
        <w:rPr>
          <w:rFonts w:ascii="Palatino Linotype" w:hAnsi="Palatino Linotype" w:cs="Times New Roman"/>
        </w:rPr>
        <w:t xml:space="preserve"> (a) </w:t>
      </w:r>
      <w:r w:rsidRPr="0057099C">
        <w:rPr>
          <w:rFonts w:ascii="Palatino Linotype" w:hAnsi="Palatino Linotype"/>
        </w:rPr>
        <w:t xml:space="preserve">Using Equation 40.14, find the energy difference between a general state described by quantum number </w:t>
      </w:r>
      <w:r w:rsidRPr="0057099C">
        <w:rPr>
          <w:rFonts w:ascii="Palatino Linotype" w:hAnsi="Palatino Linotype"/>
          <w:i/>
        </w:rPr>
        <w:t>n</w:t>
      </w:r>
      <w:r w:rsidRPr="0057099C">
        <w:rPr>
          <w:rFonts w:ascii="Palatino Linotype" w:hAnsi="Palatino Linotype"/>
        </w:rPr>
        <w:t xml:space="preserve"> and the </w:t>
      </w:r>
      <w:r w:rsidRPr="0057099C">
        <w:rPr>
          <w:rFonts w:ascii="Palatino Linotype" w:hAnsi="Palatino Linotype"/>
          <w:i/>
        </w:rPr>
        <w:t>n</w:t>
      </w:r>
      <w:r w:rsidRPr="0057099C">
        <w:rPr>
          <w:rFonts w:ascii="Palatino Linotype" w:hAnsi="Palatino Linotype"/>
        </w:rPr>
        <w:t xml:space="preserve"> = 1 state of the particle in a box:</w:t>
      </w:r>
    </w:p>
    <w:p w:rsidR="00BF25AE" w:rsidRPr="0057099C" w:rsidRDefault="009F4823" w:rsidP="005A7069">
      <w:pPr>
        <w:spacing w:line="240" w:lineRule="auto"/>
        <w:ind w:left="1080"/>
        <w:jc w:val="center"/>
        <w:rPr>
          <w:rFonts w:ascii="Palatino Linotype" w:hAnsi="Palatino Linotype"/>
        </w:rPr>
      </w:pPr>
      <w:r w:rsidRPr="0057099C">
        <w:rPr>
          <w:rFonts w:ascii="Palatino Linotype" w:hAnsi="Palatino Linotype"/>
          <w:position w:val="-26"/>
        </w:rPr>
        <w:object w:dxaOrig="220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15pt;height:36.85pt" o:ole="">
            <v:imagedata r:id="rId8" o:title=""/>
          </v:shape>
          <o:OLEObject Type="Embed" ProgID="Equation.DSMT4" ShapeID="_x0000_i1025" DrawAspect="Content" ObjectID="_1595936226" r:id="rId9"/>
        </w:object>
      </w:r>
      <w:r w:rsidR="00BF25AE" w:rsidRPr="0057099C">
        <w:rPr>
          <w:rFonts w:ascii="Palatino Linotype" w:hAnsi="Palatino Linotype"/>
        </w:rPr>
        <w:t xml:space="preserve">      (1)</w:t>
      </w:r>
    </w:p>
    <w:p w:rsidR="00BF25AE" w:rsidRPr="0057099C" w:rsidRDefault="00BF25AE" w:rsidP="00B231D2">
      <w:pPr>
        <w:spacing w:before="120" w:line="360" w:lineRule="auto"/>
        <w:ind w:left="1080"/>
        <w:rPr>
          <w:rFonts w:ascii="Palatino Linotype" w:hAnsi="Palatino Linotype"/>
        </w:rPr>
      </w:pPr>
      <w:r w:rsidRPr="0057099C">
        <w:rPr>
          <w:rFonts w:ascii="Palatino Linotype" w:hAnsi="Palatino Linotype"/>
        </w:rPr>
        <w:t>Substitute numerical values for a proton in the box:</w:t>
      </w:r>
    </w:p>
    <w:p w:rsidR="00BF25AE"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92"/>
        </w:rPr>
        <w:object w:dxaOrig="5640" w:dyaOrig="1980">
          <v:shape id="_x0000_i1026" type="#_x0000_t75" style="width:281.95pt;height:98.9pt" o:ole="">
            <v:imagedata r:id="rId10" o:title=""/>
          </v:shape>
          <o:OLEObject Type="Embed" ProgID="Equation.DSMT4" ShapeID="_x0000_i1026" DrawAspect="Content" ObjectID="_1595936227" r:id="rId11"/>
        </w:object>
      </w:r>
    </w:p>
    <w:p w:rsidR="00BF25AE" w:rsidRPr="0057099C" w:rsidRDefault="00BF25AE" w:rsidP="00B231D2">
      <w:pPr>
        <w:spacing w:before="120" w:line="360" w:lineRule="auto"/>
        <w:ind w:left="1080"/>
        <w:rPr>
          <w:rFonts w:ascii="Palatino Linotype" w:hAnsi="Palatino Linotype"/>
        </w:rPr>
      </w:pPr>
      <w:r w:rsidRPr="0057099C">
        <w:rPr>
          <w:rFonts w:ascii="Palatino Linotype" w:hAnsi="Palatino Linotype"/>
        </w:rPr>
        <w:t>(b) Set the energy difference equal to the photon energy and solve for the wavelength:</w:t>
      </w:r>
    </w:p>
    <w:p w:rsidR="00BF25AE"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26"/>
        </w:rPr>
        <w:object w:dxaOrig="3240" w:dyaOrig="720">
          <v:shape id="_x0000_i1027" type="#_x0000_t75" style="width:162.2pt;height:36pt" o:ole="">
            <v:imagedata r:id="rId12" o:title=""/>
          </v:shape>
          <o:OLEObject Type="Embed" ProgID="Equation.DSMT4" ShapeID="_x0000_i1027" DrawAspect="Content" ObjectID="_1595936228" r:id="rId13"/>
        </w:object>
      </w:r>
      <w:r w:rsidR="00BF25AE" w:rsidRPr="0057099C">
        <w:rPr>
          <w:rFonts w:ascii="Palatino Linotype" w:hAnsi="Palatino Linotype"/>
        </w:rPr>
        <w:t xml:space="preserve">      (2)</w:t>
      </w:r>
    </w:p>
    <w:p w:rsidR="00BF25AE" w:rsidRPr="0057099C" w:rsidRDefault="00BF25AE" w:rsidP="003B5B1A">
      <w:pPr>
        <w:spacing w:before="120" w:line="360" w:lineRule="auto"/>
        <w:ind w:left="1080"/>
        <w:rPr>
          <w:rFonts w:ascii="Palatino Linotype" w:hAnsi="Palatino Linotype"/>
        </w:rPr>
      </w:pPr>
      <w:r w:rsidRPr="0057099C">
        <w:rPr>
          <w:rFonts w:ascii="Palatino Linotype" w:hAnsi="Palatino Linotype"/>
        </w:rPr>
        <w:t>Substitute numerical values:</w:t>
      </w:r>
    </w:p>
    <w:p w:rsidR="00BF25AE"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34"/>
        </w:rPr>
        <w:object w:dxaOrig="7720" w:dyaOrig="900">
          <v:shape id="_x0000_i1028" type="#_x0000_t75" style="width:387.35pt;height:45.1pt" o:ole="">
            <v:imagedata r:id="rId14" o:title=""/>
          </v:shape>
          <o:OLEObject Type="Embed" ProgID="Equation.DSMT4" ShapeID="_x0000_i1028" DrawAspect="Content" ObjectID="_1595936229" r:id="rId15"/>
        </w:object>
      </w:r>
    </w:p>
    <w:p w:rsidR="00BF25AE" w:rsidRPr="0057099C" w:rsidRDefault="00BF25AE" w:rsidP="003B5B1A">
      <w:pPr>
        <w:spacing w:before="120" w:line="360" w:lineRule="auto"/>
        <w:ind w:left="1080"/>
        <w:rPr>
          <w:rFonts w:ascii="Palatino Linotype" w:hAnsi="Palatino Linotype"/>
        </w:rPr>
      </w:pPr>
      <w:r w:rsidRPr="0057099C">
        <w:rPr>
          <w:rFonts w:ascii="Palatino Linotype" w:hAnsi="Palatino Linotype"/>
        </w:rPr>
        <w:t xml:space="preserve">(c) Consulting Figure 33.13, we find that this wavelength lies deeply in the range of </w:t>
      </w:r>
      <w:r w:rsidRPr="0057099C">
        <w:rPr>
          <w:rFonts w:ascii="Palatino Linotype" w:hAnsi="Palatino Linotype"/>
          <w:bdr w:val="single" w:sz="4" w:space="0" w:color="auto"/>
        </w:rPr>
        <w:t>gamma radiation</w:t>
      </w:r>
      <w:r w:rsidRPr="0057099C">
        <w:rPr>
          <w:rFonts w:ascii="Palatino Linotype" w:hAnsi="Palatino Linotype"/>
        </w:rPr>
        <w:t>.</w:t>
      </w:r>
    </w:p>
    <w:p w:rsidR="00BF25AE" w:rsidRPr="0057099C" w:rsidRDefault="00BF25AE"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While the particle in a box is a reasonable first step in modeling the particles in the nucleus, reality is complicated by other effects, such as, for example, </w:t>
      </w:r>
      <w:r w:rsidRPr="0057099C">
        <w:rPr>
          <w:rFonts w:ascii="Palatino Linotype" w:hAnsi="Palatino Linotype"/>
          <w:i/>
        </w:rPr>
        <w:t>spin-orbit coupling</w:t>
      </w:r>
      <w:r w:rsidRPr="0057099C">
        <w:rPr>
          <w:rFonts w:ascii="Palatino Linotype" w:hAnsi="Palatino Linotype"/>
        </w:rPr>
        <w:t>. Section 43.3 discusses more details about nuclear models. ]</w:t>
      </w:r>
    </w:p>
    <w:p w:rsidR="002C7263" w:rsidRPr="0057099C" w:rsidRDefault="002C7263"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cs="Times New Roman"/>
          <w:i/>
        </w:rPr>
        <w:t>Answers:</w:t>
      </w:r>
      <w:r w:rsidRPr="0057099C">
        <w:rPr>
          <w:rFonts w:ascii="Palatino Linotype" w:hAnsi="Palatino Linotype" w:cs="Times New Roman"/>
        </w:rPr>
        <w:t xml:space="preserve"> (a) 6.14 MeV  (b) 202 fm  (c) gamma radiation</w:t>
      </w:r>
    </w:p>
    <w:p w:rsidR="005F5F3C" w:rsidRPr="0057099C" w:rsidRDefault="005F5F3C" w:rsidP="001A2691">
      <w:pPr>
        <w:tabs>
          <w:tab w:val="clear" w:pos="1620"/>
        </w:tabs>
        <w:suppressAutoHyphens w:val="0"/>
        <w:spacing w:line="360" w:lineRule="auto"/>
        <w:ind w:left="1080" w:hanging="1080"/>
        <w:textAlignment w:val="auto"/>
        <w:rPr>
          <w:rFonts w:ascii="Palatino Linotype" w:hAnsi="Palatino Linotype"/>
        </w:rPr>
      </w:pPr>
      <w:r w:rsidRPr="0057099C">
        <w:rPr>
          <w:rFonts w:ascii="Palatino Linotype" w:hAnsi="Palatino Linotype"/>
          <w:b/>
          <w:color w:val="auto"/>
        </w:rPr>
        <w:lastRenderedPageBreak/>
        <w:t>*TP40.2</w:t>
      </w:r>
      <w:r w:rsidRPr="0057099C">
        <w:rPr>
          <w:rFonts w:ascii="Palatino Linotype" w:hAnsi="Palatino Linotype"/>
          <w:color w:val="auto"/>
        </w:rPr>
        <w:t xml:space="preserve"> </w:t>
      </w:r>
      <w:r w:rsidRPr="0057099C">
        <w:rPr>
          <w:rFonts w:ascii="Palatino Linotype" w:hAnsi="Palatino Linotype"/>
          <w:b/>
        </w:rPr>
        <w:t>Conceptualize</w:t>
      </w:r>
      <w:r w:rsidRPr="0057099C">
        <w:rPr>
          <w:rFonts w:ascii="Palatino Linotype" w:hAnsi="Palatino Linotype"/>
        </w:rPr>
        <w:t xml:space="preserve"> The wave functions for the particle in a box are shown in Figure 40.4a. Figure 40.4b shows the probability of finding the particle </w:t>
      </w:r>
      <w:r w:rsidRPr="0057099C">
        <w:rPr>
          <w:rFonts w:ascii="Palatino Linotype" w:hAnsi="Palatino Linotype"/>
          <w:i/>
        </w:rPr>
        <w:t>at</w:t>
      </w:r>
      <w:r w:rsidRPr="0057099C">
        <w:rPr>
          <w:rFonts w:ascii="Palatino Linotype" w:hAnsi="Palatino Linotype"/>
        </w:rPr>
        <w:t xml:space="preserve"> any given position. In this problem, we are trying to find the probability that the particle is anywhere to the </w:t>
      </w:r>
      <w:r w:rsidRPr="0057099C">
        <w:rPr>
          <w:rFonts w:ascii="Palatino Linotype" w:hAnsi="Palatino Linotype"/>
          <w:i/>
        </w:rPr>
        <w:t>left</w:t>
      </w:r>
      <w:r w:rsidRPr="0057099C">
        <w:rPr>
          <w:rFonts w:ascii="Palatino Linotype" w:hAnsi="Palatino Linotype"/>
        </w:rPr>
        <w:t xml:space="preserve"> of a given position.</w:t>
      </w:r>
    </w:p>
    <w:p w:rsidR="005F5F3C" w:rsidRPr="0057099C" w:rsidRDefault="005F5F3C"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This problem involves the </w:t>
      </w:r>
      <w:r w:rsidRPr="0057099C">
        <w:rPr>
          <w:rFonts w:ascii="Palatino Linotype" w:hAnsi="Palatino Linotype"/>
          <w:i/>
        </w:rPr>
        <w:t>quantum particle under boundary conditions</w:t>
      </w:r>
      <w:r w:rsidRPr="0057099C">
        <w:rPr>
          <w:rFonts w:ascii="Palatino Linotype" w:hAnsi="Palatino Linotype"/>
        </w:rPr>
        <w:t xml:space="preserve"> model, applied to the particle in a one-dimensional box.</w:t>
      </w:r>
    </w:p>
    <w:p w:rsidR="005F5F3C" w:rsidRPr="0057099C" w:rsidRDefault="005F5F3C"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Analyze</w:t>
      </w:r>
      <w:r w:rsidRPr="0057099C">
        <w:rPr>
          <w:rFonts w:ascii="Palatino Linotype" w:hAnsi="Palatino Linotype"/>
        </w:rPr>
        <w:t xml:space="preserve"> (a) Use the probability expression in Equation 40.6 to find the probability that the particle is between </w:t>
      </w:r>
      <w:r w:rsidRPr="0057099C">
        <w:rPr>
          <w:rFonts w:ascii="Palatino Linotype" w:hAnsi="Palatino Linotype"/>
          <w:i/>
        </w:rPr>
        <w:t>x</w:t>
      </w:r>
      <w:r w:rsidRPr="0057099C">
        <w:rPr>
          <w:rFonts w:ascii="Palatino Linotype" w:hAnsi="Palatino Linotype"/>
        </w:rPr>
        <w:t xml:space="preserve"> = 0 and </w:t>
      </w:r>
      <w:r w:rsidR="008A184B" w:rsidRPr="0057099C">
        <w:rPr>
          <w:rFonts w:ascii="Palatino Linotype" w:hAnsi="Palatino Linotype"/>
          <w:position w:val="-6"/>
        </w:rPr>
        <w:object w:dxaOrig="620" w:dyaOrig="279">
          <v:shape id="_x0000_i1398" type="#_x0000_t75" style="width:30.8pt;height:13.9pt" o:ole="">
            <v:imagedata r:id="rId16" o:title=""/>
          </v:shape>
          <o:OLEObject Type="Embed" ProgID="Equation.DSMT4" ShapeID="_x0000_i1398" DrawAspect="Content" ObjectID="_1595936230" r:id="rId17"/>
        </w:object>
      </w:r>
    </w:p>
    <w:p w:rsidR="005F5F3C"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36"/>
        </w:rPr>
        <w:object w:dxaOrig="1520" w:dyaOrig="880">
          <v:shape id="_x0000_i1045" type="#_x0000_t75" style="width:75.9pt;height:43.8pt" o:ole="">
            <v:imagedata r:id="rId18" o:title=""/>
          </v:shape>
          <o:OLEObject Type="Embed" ProgID="Equation.3" ShapeID="_x0000_i1045" DrawAspect="Content" ObjectID="_1595936231" r:id="rId19"/>
        </w:object>
      </w:r>
      <w:r w:rsidR="005F5F3C" w:rsidRPr="0057099C">
        <w:rPr>
          <w:rFonts w:ascii="Palatino Linotype" w:hAnsi="Palatino Linotype"/>
        </w:rPr>
        <w:t xml:space="preserve">       (1)</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Substitute the wave function for the particle in a box from Equation 40.13, using </w:t>
      </w:r>
      <w:r w:rsidRPr="0057099C">
        <w:rPr>
          <w:rFonts w:ascii="Palatino Linotype" w:hAnsi="Palatino Linotype"/>
          <w:i/>
        </w:rPr>
        <w:t>n</w:t>
      </w:r>
      <w:r w:rsidRPr="0057099C">
        <w:rPr>
          <w:rFonts w:ascii="Palatino Linotype" w:hAnsi="Palatino Linotype"/>
        </w:rPr>
        <w:t xml:space="preserve"> = 1 for the ground state:</w:t>
      </w:r>
    </w:p>
    <w:p w:rsidR="005F5F3C" w:rsidRPr="0057099C" w:rsidRDefault="009F4823" w:rsidP="003B5B1A">
      <w:pPr>
        <w:spacing w:line="360" w:lineRule="auto"/>
        <w:ind w:left="1080"/>
        <w:jc w:val="center"/>
        <w:rPr>
          <w:rFonts w:ascii="Palatino Linotype" w:hAnsi="Palatino Linotype"/>
        </w:rPr>
      </w:pPr>
      <w:r w:rsidRPr="0057099C">
        <w:rPr>
          <w:rFonts w:ascii="Palatino Linotype" w:hAnsi="Palatino Linotype"/>
          <w:position w:val="-38"/>
        </w:rPr>
        <w:object w:dxaOrig="2960" w:dyaOrig="980">
          <v:shape id="_x0000_i1046" type="#_x0000_t75" style="width:147.9pt;height:49pt" o:ole="">
            <v:imagedata r:id="rId20" o:title=""/>
          </v:shape>
          <o:OLEObject Type="Embed" ProgID="Equation.3" ShapeID="_x0000_i1046" DrawAspect="Content" ObjectID="_1595936232" r:id="rId21"/>
        </w:object>
      </w:r>
      <w:r w:rsidR="005F5F3C" w:rsidRPr="0057099C">
        <w:rPr>
          <w:rFonts w:ascii="Palatino Linotype" w:hAnsi="Palatino Linotype"/>
        </w:rPr>
        <w:t xml:space="preserve">       (2)</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Carry out the integration in Equation (2):</w:t>
      </w:r>
    </w:p>
    <w:p w:rsidR="005F5F3C"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132"/>
        </w:rPr>
        <w:object w:dxaOrig="6920" w:dyaOrig="2760">
          <v:shape id="_x0000_i1047" type="#_x0000_t75" style="width:347pt;height:137.95pt" o:ole="">
            <v:imagedata r:id="rId22" o:title=""/>
          </v:shape>
          <o:OLEObject Type="Embed" ProgID="Equation.DSMT4" ShapeID="_x0000_i1047" DrawAspect="Content" ObjectID="_1595936233" r:id="rId23"/>
        </w:object>
      </w:r>
      <w:r w:rsidR="005F5F3C" w:rsidRPr="0057099C">
        <w:rPr>
          <w:rFonts w:ascii="Palatino Linotype" w:hAnsi="Palatino Linotype"/>
        </w:rPr>
        <w:t xml:space="preserve"> </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(b) Let</w:t>
      </w:r>
      <w:r w:rsidR="00B067B6" w:rsidRPr="0057099C">
        <w:rPr>
          <w:rFonts w:ascii="Palatino Linotype" w:hAnsi="Palatino Linotype"/>
        </w:rPr>
        <w:t>’</w:t>
      </w:r>
      <w:r w:rsidRPr="0057099C">
        <w:rPr>
          <w:rFonts w:ascii="Palatino Linotype" w:hAnsi="Palatino Linotype"/>
        </w:rPr>
        <w:t xml:space="preserve">s test the function at </w:t>
      </w:r>
      <w:r w:rsidR="00B92FBD" w:rsidRPr="0057099C">
        <w:rPr>
          <w:rFonts w:ascii="Palatino Linotype" w:hAnsi="Palatino Linotype"/>
        </w:rPr>
        <w:object w:dxaOrig="620" w:dyaOrig="279">
          <v:shape id="_x0000_i1402" type="#_x0000_t75" style="width:30.8pt;height:13.9pt" o:ole="">
            <v:imagedata r:id="rId24" o:title=""/>
          </v:shape>
          <o:OLEObject Type="Embed" ProgID="Equation.DSMT4" ShapeID="_x0000_i1402" DrawAspect="Content" ObjectID="_1595936234" r:id="rId25"/>
        </w:object>
      </w:r>
    </w:p>
    <w:p w:rsidR="005F5F3C"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36"/>
        </w:rPr>
        <w:object w:dxaOrig="4260" w:dyaOrig="880">
          <v:shape id="_x0000_i1399" type="#_x0000_t75" style="width:212.95pt;height:43.8pt" o:ole="">
            <v:imagedata r:id="rId26" o:title=""/>
          </v:shape>
          <o:OLEObject Type="Embed" ProgID="Equation.3" ShapeID="_x0000_i1399" DrawAspect="Content" ObjectID="_1595936235" r:id="rId27"/>
        </w:objec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lastRenderedPageBreak/>
        <w:t xml:space="preserve">This is a reasonable result. If </w:t>
      </w:r>
      <w:r w:rsidR="00E82DE8" w:rsidRPr="0057099C">
        <w:rPr>
          <w:rFonts w:ascii="Palatino Linotype" w:hAnsi="Palatino Linotype"/>
        </w:rPr>
        <w:object w:dxaOrig="600" w:dyaOrig="320">
          <v:shape id="_x0000_i1400" type="#_x0000_t75" style="width:29.95pt;height:16.05pt" o:ole="">
            <v:imagedata r:id="rId28" o:title=""/>
          </v:shape>
          <o:OLEObject Type="Embed" ProgID="Equation.DSMT4" ShapeID="_x0000_i1400" DrawAspect="Content" ObjectID="_1595936236" r:id="rId29"/>
        </w:object>
      </w:r>
      <w:r w:rsidRPr="0057099C">
        <w:rPr>
          <w:rFonts w:ascii="Palatino Linotype" w:hAnsi="Palatino Linotype"/>
        </w:rPr>
        <w:t xml:space="preserve"> there is no part of the box to the left of </w:t>
      </w:r>
      <w:r w:rsidR="00E82DE8" w:rsidRPr="0057099C">
        <w:rPr>
          <w:rFonts w:ascii="Palatino Linotype" w:hAnsi="Palatino Linotype"/>
        </w:rPr>
        <w:object w:dxaOrig="180" w:dyaOrig="260">
          <v:shape id="_x0000_i1401" type="#_x0000_t75" style="width:9.1pt;height:13pt" o:ole="">
            <v:imagedata r:id="rId30" o:title=""/>
          </v:shape>
          <o:OLEObject Type="Embed" ProgID="Equation.DSMT4" ShapeID="_x0000_i1401" DrawAspect="Content" ObjectID="_1595936237" r:id="rId31"/>
        </w:object>
      </w:r>
      <w:r w:rsidRPr="0057099C">
        <w:rPr>
          <w:rFonts w:ascii="Palatino Linotype" w:hAnsi="Palatino Linotype"/>
        </w:rPr>
        <w:t xml:space="preserve"> because we are at the left edge of the box, and the probability must be zero.</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Now, for </w:t>
      </w:r>
      <w:r w:rsidR="009F4823" w:rsidRPr="0057099C">
        <w:rPr>
          <w:rFonts w:ascii="Palatino Linotype" w:hAnsi="Palatino Linotype"/>
          <w:position w:val="-16"/>
        </w:rPr>
        <w:object w:dxaOrig="820" w:dyaOrig="460">
          <v:shape id="_x0000_i1048" type="#_x0000_t75" style="width:41.2pt;height:23pt" o:ole="">
            <v:imagedata r:id="rId32" o:title=""/>
          </v:shape>
          <o:OLEObject Type="Embed" ProgID="Equation.3" ShapeID="_x0000_i1048" DrawAspect="Content" ObjectID="_1595936238" r:id="rId33"/>
        </w:object>
      </w:r>
      <w:r w:rsidRPr="0057099C">
        <w:rPr>
          <w:rFonts w:ascii="Palatino Linotype" w:hAnsi="Palatino Linotype"/>
        </w:rPr>
        <w:t>,</w:t>
      </w:r>
    </w:p>
    <w:p w:rsidR="005F5F3C"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38"/>
        </w:rPr>
        <w:object w:dxaOrig="5720" w:dyaOrig="920">
          <v:shape id="_x0000_i1049" type="#_x0000_t75" style="width:285.85pt;height:46pt" o:ole="">
            <v:imagedata r:id="rId34" o:title=""/>
          </v:shape>
          <o:OLEObject Type="Embed" ProgID="Equation.3" ShapeID="_x0000_i1049" DrawAspect="Content" ObjectID="_1595936239" r:id="rId35"/>
        </w:objec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This is a reasonable result. At the middle of the box, due to the symmetry of the wave function, the probability should be one-half that the particle is to the left of the middle.</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Now, for </w:t>
      </w:r>
      <w:r w:rsidR="00CD0FF3" w:rsidRPr="0057099C">
        <w:rPr>
          <w:rFonts w:ascii="Palatino Linotype" w:hAnsi="Palatino Linotype"/>
        </w:rPr>
        <w:object w:dxaOrig="620" w:dyaOrig="320">
          <v:shape id="_x0000_i1403" type="#_x0000_t75" style="width:30.8pt;height:16.05pt" o:ole="">
            <v:imagedata r:id="rId36" o:title=""/>
          </v:shape>
          <o:OLEObject Type="Embed" ProgID="Equation.DSMT4" ShapeID="_x0000_i1403" DrawAspect="Content" ObjectID="_1595936240" r:id="rId37"/>
        </w:object>
      </w:r>
    </w:p>
    <w:p w:rsidR="005F5F3C" w:rsidRPr="0057099C" w:rsidRDefault="009F4823" w:rsidP="00B231D2">
      <w:pPr>
        <w:spacing w:line="360" w:lineRule="auto"/>
        <w:ind w:left="1080"/>
        <w:jc w:val="center"/>
        <w:rPr>
          <w:rFonts w:ascii="Palatino Linotype" w:hAnsi="Palatino Linotype"/>
        </w:rPr>
      </w:pPr>
      <w:r w:rsidRPr="0057099C">
        <w:rPr>
          <w:rFonts w:ascii="Palatino Linotype" w:hAnsi="Palatino Linotype"/>
          <w:position w:val="-38"/>
        </w:rPr>
        <w:object w:dxaOrig="5100" w:dyaOrig="900">
          <v:shape id="_x0000_i1050" type="#_x0000_t75" style="width:255.05pt;height:45.1pt" o:ole="">
            <v:imagedata r:id="rId38" o:title=""/>
          </v:shape>
          <o:OLEObject Type="Embed" ProgID="Equation.3" ShapeID="_x0000_i1050" DrawAspect="Content" ObjectID="_1595936241" r:id="rId39"/>
        </w:objec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This is also reasonable. The value of </w:t>
      </w:r>
      <w:r w:rsidR="00CD0FF3" w:rsidRPr="0057099C">
        <w:rPr>
          <w:rFonts w:ascii="Palatino Linotype" w:hAnsi="Palatino Linotype"/>
        </w:rPr>
        <w:object w:dxaOrig="180" w:dyaOrig="260">
          <v:shape id="_x0000_i1404" type="#_x0000_t75" style="width:9.1pt;height:13pt" o:ole="">
            <v:imagedata r:id="rId40" o:title=""/>
          </v:shape>
          <o:OLEObject Type="Embed" ProgID="Equation.DSMT4" ShapeID="_x0000_i1404" DrawAspect="Content" ObjectID="_1595936242" r:id="rId41"/>
        </w:object>
      </w:r>
      <w:r w:rsidRPr="0057099C">
        <w:rPr>
          <w:rFonts w:ascii="Palatino Linotype" w:hAnsi="Palatino Linotype"/>
        </w:rPr>
        <w:t xml:space="preserve"> = </w:t>
      </w:r>
      <w:r w:rsidRPr="0057099C">
        <w:rPr>
          <w:rFonts w:ascii="Palatino Linotype" w:hAnsi="Palatino Linotype"/>
          <w:i/>
        </w:rPr>
        <w:t>L</w:t>
      </w:r>
      <w:r w:rsidRPr="0057099C">
        <w:rPr>
          <w:rFonts w:ascii="Palatino Linotype" w:hAnsi="Palatino Linotype"/>
        </w:rPr>
        <w:t xml:space="preserve"> puts us at the right edge of the box, so the entire box is to the left of </w:t>
      </w:r>
      <w:r w:rsidR="00CD0FF3" w:rsidRPr="0057099C">
        <w:rPr>
          <w:rFonts w:ascii="Palatino Linotype" w:hAnsi="Palatino Linotype"/>
        </w:rPr>
        <w:object w:dxaOrig="180" w:dyaOrig="260">
          <v:shape id="_x0000_i1405" type="#_x0000_t75" style="width:9.1pt;height:13pt" o:ole="">
            <v:imagedata r:id="rId40" o:title=""/>
          </v:shape>
          <o:OLEObject Type="Embed" ProgID="Equation.DSMT4" ShapeID="_x0000_i1405" DrawAspect="Content" ObjectID="_1595936243" r:id="rId42"/>
        </w:object>
      </w:r>
      <w:r w:rsidRPr="0057099C">
        <w:rPr>
          <w:rFonts w:ascii="Palatino Linotype" w:hAnsi="Palatino Linotype"/>
        </w:rPr>
        <w:t xml:space="preserve">. The particle must be in the box </w:t>
      </w:r>
      <w:r w:rsidRPr="0057099C">
        <w:rPr>
          <w:rFonts w:ascii="Palatino Linotype" w:hAnsi="Palatino Linotype"/>
          <w:i/>
        </w:rPr>
        <w:t>somewhere</w:t>
      </w:r>
      <w:r w:rsidRPr="0057099C">
        <w:rPr>
          <w:rFonts w:ascii="Palatino Linotype" w:hAnsi="Palatino Linotype"/>
        </w:rPr>
        <w:t>, so the probability is 1.</w: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(c) For the probability to be four times as great for the particle to be to the left of </w:t>
      </w:r>
      <w:r w:rsidR="00CD0FF3" w:rsidRPr="0057099C">
        <w:rPr>
          <w:rFonts w:ascii="Palatino Linotype" w:hAnsi="Palatino Linotype"/>
        </w:rPr>
        <w:object w:dxaOrig="180" w:dyaOrig="260">
          <v:shape id="_x0000_i1406" type="#_x0000_t75" style="width:9.1pt;height:13pt" o:ole="">
            <v:imagedata r:id="rId40" o:title=""/>
          </v:shape>
          <o:OLEObject Type="Embed" ProgID="Equation.DSMT4" ShapeID="_x0000_i1406" DrawAspect="Content" ObjectID="_1595936244" r:id="rId43"/>
        </w:object>
      </w:r>
      <w:r w:rsidRPr="0057099C">
        <w:rPr>
          <w:rFonts w:ascii="Palatino Linotype" w:hAnsi="Palatino Linotype"/>
        </w:rPr>
        <w:t xml:space="preserve"> than to the right, then the probability must be </w:t>
      </w:r>
      <w:r w:rsidR="00CD0FF3" w:rsidRPr="0057099C">
        <w:rPr>
          <w:rFonts w:ascii="Palatino Linotype" w:hAnsi="Palatino Linotype"/>
        </w:rPr>
        <w:object w:dxaOrig="340" w:dyaOrig="360">
          <v:shape id="_x0000_i1407" type="#_x0000_t75" style="width:16.9pt;height:18.2pt" o:ole="">
            <v:imagedata r:id="rId44" o:title=""/>
          </v:shape>
          <o:OLEObject Type="Embed" ProgID="Equation.DSMT4" ShapeID="_x0000_i1407" DrawAspect="Content" ObjectID="_1595936245" r:id="rId45"/>
        </w:object>
      </w:r>
      <w:r w:rsidR="00CD0FF3" w:rsidRPr="0057099C">
        <w:rPr>
          <w:rFonts w:ascii="Palatino Linotype" w:hAnsi="Palatino Linotype"/>
        </w:rPr>
        <w:t xml:space="preserve"> </w:t>
      </w:r>
      <w:r w:rsidRPr="0057099C">
        <w:rPr>
          <w:rFonts w:ascii="Palatino Linotype" w:hAnsi="Palatino Linotype"/>
        </w:rPr>
        <w:t>= 0.800 (</w:t>
      </w:r>
      <w:r w:rsidR="009F4823" w:rsidRPr="0057099C">
        <w:rPr>
          <w:rFonts w:ascii="Palatino Linotype" w:hAnsi="Palatino Linotype"/>
          <w:position w:val="-16"/>
        </w:rPr>
        <w:object w:dxaOrig="220" w:dyaOrig="460">
          <v:shape id="_x0000_i1051" type="#_x0000_t75" style="width:10.85pt;height:23pt" o:ole="">
            <v:imagedata r:id="rId46" o:title=""/>
          </v:shape>
          <o:OLEObject Type="Embed" ProgID="Equation.3" ShapeID="_x0000_i1051" DrawAspect="Content" ObjectID="_1595936246" r:id="rId47"/>
        </w:object>
      </w:r>
      <w:r w:rsidRPr="0057099C">
        <w:rPr>
          <w:rFonts w:ascii="Palatino Linotype" w:hAnsi="Palatino Linotype"/>
        </w:rPr>
        <w:t xml:space="preserve"> to the left, </w:t>
      </w:r>
      <w:r w:rsidR="009F4823" w:rsidRPr="0057099C">
        <w:rPr>
          <w:rFonts w:ascii="Palatino Linotype" w:hAnsi="Palatino Linotype"/>
          <w:position w:val="-16"/>
        </w:rPr>
        <w:object w:dxaOrig="220" w:dyaOrig="460">
          <v:shape id="_x0000_i1052" type="#_x0000_t75" style="width:10.85pt;height:23pt" o:ole="">
            <v:imagedata r:id="rId48" o:title=""/>
          </v:shape>
          <o:OLEObject Type="Embed" ProgID="Equation.3" ShapeID="_x0000_i1052" DrawAspect="Content" ObjectID="_1595936247" r:id="rId49"/>
        </w:object>
      </w:r>
      <w:r w:rsidRPr="0057099C">
        <w:rPr>
          <w:rFonts w:ascii="Palatino Linotype" w:hAnsi="Palatino Linotype"/>
        </w:rPr>
        <w:t xml:space="preserve"> to the right). Substitute this result into Equation (2):</w:t>
      </w:r>
    </w:p>
    <w:p w:rsidR="005F5F3C"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2"/>
        </w:rPr>
        <w:object w:dxaOrig="2980" w:dyaOrig="800">
          <v:shape id="_x0000_i1053" type="#_x0000_t75" style="width:149.2pt;height:39.9pt" o:ole="">
            <v:imagedata r:id="rId50" o:title=""/>
          </v:shape>
          <o:OLEObject Type="Embed" ProgID="Equation.3" ShapeID="_x0000_i1053" DrawAspect="Content" ObjectID="_1595936248" r:id="rId51"/>
        </w:object>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Uh-oh. This is a transcendental equation. While you might try to solve this with various techniques, here</w:t>
      </w:r>
      <w:r w:rsidR="00B067B6" w:rsidRPr="0057099C">
        <w:rPr>
          <w:rFonts w:ascii="Palatino Linotype" w:hAnsi="Palatino Linotype"/>
        </w:rPr>
        <w:t>’</w:t>
      </w:r>
      <w:r w:rsidRPr="0057099C">
        <w:rPr>
          <w:rFonts w:ascii="Palatino Linotype" w:hAnsi="Palatino Linotype"/>
        </w:rPr>
        <w:t>s another idea. Let</w:t>
      </w:r>
      <w:r w:rsidR="00B067B6" w:rsidRPr="0057099C">
        <w:rPr>
          <w:rFonts w:ascii="Palatino Linotype" w:hAnsi="Palatino Linotype"/>
        </w:rPr>
        <w:t>’</w:t>
      </w:r>
      <w:r w:rsidRPr="0057099C">
        <w:rPr>
          <w:rFonts w:ascii="Palatino Linotype" w:hAnsi="Palatino Linotype"/>
        </w:rPr>
        <w:t xml:space="preserve">s graph Equation (2) and find the value of </w:t>
      </w:r>
      <w:r w:rsidR="0057099C" w:rsidRPr="0057099C">
        <w:rPr>
          <w:rFonts w:ascii="Palatino Linotype" w:hAnsi="Palatino Linotype"/>
        </w:rPr>
        <w:object w:dxaOrig="180" w:dyaOrig="260">
          <v:shape id="_x0000_i1408" type="#_x0000_t75" style="width:9.1pt;height:13pt" o:ole="">
            <v:imagedata r:id="rId52" o:title=""/>
          </v:shape>
          <o:OLEObject Type="Embed" ProgID="Equation.DSMT4" ShapeID="_x0000_i1408" DrawAspect="Content" ObjectID="_1595936249" r:id="rId53"/>
        </w:object>
      </w:r>
      <w:r w:rsidRPr="0057099C">
        <w:rPr>
          <w:rFonts w:ascii="Palatino Linotype" w:hAnsi="Palatino Linotype"/>
        </w:rPr>
        <w:t xml:space="preserve"> /</w:t>
      </w:r>
      <w:r w:rsidRPr="0057099C">
        <w:rPr>
          <w:rFonts w:ascii="Palatino Linotype" w:hAnsi="Palatino Linotype"/>
          <w:i/>
        </w:rPr>
        <w:t>L</w:t>
      </w:r>
      <w:r w:rsidRPr="0057099C">
        <w:rPr>
          <w:rFonts w:ascii="Palatino Linotype" w:hAnsi="Palatino Linotype"/>
        </w:rPr>
        <w:t xml:space="preserve"> for which the probability is 0.800:</w:t>
      </w:r>
    </w:p>
    <w:p w:rsidR="005F5F3C" w:rsidRPr="0057099C" w:rsidRDefault="00F34BC4" w:rsidP="00B638B0">
      <w:pPr>
        <w:spacing w:line="360" w:lineRule="auto"/>
        <w:jc w:val="center"/>
        <w:rPr>
          <w:rFonts w:ascii="Palatino Linotype" w:hAnsi="Palatino Linotype"/>
        </w:rPr>
      </w:pPr>
      <w:r w:rsidRPr="0057099C">
        <w:rPr>
          <w:rFonts w:ascii="Palatino Linotype" w:hAnsi="Palatino Linotype"/>
          <w:noProof/>
        </w:rPr>
        <w:lastRenderedPageBreak/>
        <w:drawing>
          <wp:inline distT="0" distB="0" distL="0" distR="0">
            <wp:extent cx="4114800" cy="3276931"/>
            <wp:effectExtent l="0" t="0" r="0" b="0"/>
            <wp:docPr id="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4800" cy="3276931"/>
                    </a:xfrm>
                    <a:prstGeom prst="rect">
                      <a:avLst/>
                    </a:prstGeom>
                    <a:noFill/>
                    <a:ln>
                      <a:noFill/>
                    </a:ln>
                  </pic:spPr>
                </pic:pic>
              </a:graphicData>
            </a:graphic>
          </wp:inline>
        </w:drawing>
      </w:r>
    </w:p>
    <w:p w:rsidR="005F5F3C" w:rsidRPr="0057099C" w:rsidRDefault="005F5F3C" w:rsidP="003B5B1A">
      <w:pPr>
        <w:spacing w:before="120" w:line="360" w:lineRule="auto"/>
        <w:ind w:left="1080"/>
        <w:rPr>
          <w:rFonts w:ascii="Palatino Linotype" w:hAnsi="Palatino Linotype"/>
        </w:rPr>
      </w:pPr>
      <w:r w:rsidRPr="0057099C">
        <w:rPr>
          <w:rFonts w:ascii="Palatino Linotype" w:hAnsi="Palatino Linotype"/>
        </w:rPr>
        <w:t xml:space="preserve">The graph gives a value of </w:t>
      </w:r>
      <w:r w:rsidR="0057099C" w:rsidRPr="0057099C">
        <w:rPr>
          <w:rFonts w:ascii="Palatino Linotype" w:hAnsi="Palatino Linotype"/>
        </w:rPr>
        <w:object w:dxaOrig="180" w:dyaOrig="260">
          <v:shape id="_x0000_i1409" type="#_x0000_t75" style="width:9.1pt;height:13pt" o:ole="">
            <v:imagedata r:id="rId55" o:title=""/>
          </v:shape>
          <o:OLEObject Type="Embed" ProgID="Equation.DSMT4" ShapeID="_x0000_i1409" DrawAspect="Content" ObjectID="_1595936250" r:id="rId56"/>
        </w:object>
      </w:r>
      <w:r w:rsidRPr="0057099C">
        <w:rPr>
          <w:rFonts w:ascii="Palatino Linotype" w:hAnsi="Palatino Linotype"/>
        </w:rPr>
        <w:t xml:space="preserve"> = </w:t>
      </w:r>
      <w:r w:rsidRPr="0057099C">
        <w:rPr>
          <w:rFonts w:ascii="Palatino Linotype" w:hAnsi="Palatino Linotype"/>
          <w:bdr w:val="single" w:sz="4" w:space="0" w:color="auto"/>
        </w:rPr>
        <w:t>0.66</w:t>
      </w:r>
      <w:r w:rsidRPr="0057099C">
        <w:rPr>
          <w:rFonts w:ascii="Palatino Linotype" w:hAnsi="Palatino Linotype"/>
          <w:i/>
          <w:bdr w:val="single" w:sz="4" w:space="0" w:color="auto"/>
        </w:rPr>
        <w:t>L</w:t>
      </w:r>
      <w:r w:rsidRPr="0057099C">
        <w:rPr>
          <w:rFonts w:ascii="Palatino Linotype" w:hAnsi="Palatino Linotype"/>
        </w:rPr>
        <w:t>, where we have kept only two significant figures due to the uncertainty in reading the graph.</w:t>
      </w:r>
    </w:p>
    <w:p w:rsidR="005F5F3C" w:rsidRPr="0057099C" w:rsidRDefault="005F5F3C"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A more detailed analysis of part (c) shows that </w:t>
      </w:r>
      <w:r w:rsidR="0057099C" w:rsidRPr="0057099C">
        <w:rPr>
          <w:rFonts w:ascii="Palatino Linotype" w:hAnsi="Palatino Linotype"/>
          <w:position w:val="-12"/>
        </w:rPr>
        <w:object w:dxaOrig="340" w:dyaOrig="360">
          <v:shape id="_x0000_i1410" type="#_x0000_t75" style="width:16.9pt;height:18.2pt" o:ole="">
            <v:imagedata r:id="rId57" o:title=""/>
          </v:shape>
          <o:OLEObject Type="Embed" ProgID="Equation.DSMT4" ShapeID="_x0000_i1410" DrawAspect="Content" ObjectID="_1595936251" r:id="rId58"/>
        </w:object>
      </w:r>
      <w:r w:rsidRPr="0057099C">
        <w:rPr>
          <w:rFonts w:ascii="Palatino Linotype" w:hAnsi="Palatino Linotype"/>
        </w:rPr>
        <w:t xml:space="preserve"> = 0.800 at </w:t>
      </w:r>
      <w:r w:rsidR="0057099C" w:rsidRPr="0057099C">
        <w:rPr>
          <w:rFonts w:ascii="Palatino Linotype" w:hAnsi="Palatino Linotype"/>
          <w:position w:val="-4"/>
        </w:rPr>
        <w:object w:dxaOrig="180" w:dyaOrig="260">
          <v:shape id="_x0000_i1411" type="#_x0000_t75" style="width:9.1pt;height:13pt" o:ole="">
            <v:imagedata r:id="rId59" o:title=""/>
          </v:shape>
          <o:OLEObject Type="Embed" ProgID="Equation.DSMT4" ShapeID="_x0000_i1411" DrawAspect="Content" ObjectID="_1595936252" r:id="rId60"/>
        </w:object>
      </w:r>
      <w:r w:rsidRPr="0057099C">
        <w:rPr>
          <w:rFonts w:ascii="Palatino Linotype" w:hAnsi="Palatino Linotype"/>
        </w:rPr>
        <w:t xml:space="preserve"> = 0.663 683 5</w:t>
      </w:r>
      <w:r w:rsidRPr="0057099C">
        <w:rPr>
          <w:rFonts w:ascii="Palatino Linotype" w:hAnsi="Palatino Linotype"/>
          <w:i/>
        </w:rPr>
        <w:t>L</w:t>
      </w:r>
      <w:r w:rsidRPr="0057099C">
        <w:rPr>
          <w:rFonts w:ascii="Palatino Linotype" w:hAnsi="Palatino Linotype"/>
        </w:rPr>
        <w:t>.]</w:t>
      </w:r>
    </w:p>
    <w:p w:rsidR="003B0618" w:rsidRPr="0057099C" w:rsidRDefault="003B0618"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i/>
        </w:rPr>
        <w:t>Answers:</w:t>
      </w:r>
      <w:r w:rsidRPr="0057099C">
        <w:rPr>
          <w:rFonts w:ascii="Palatino Linotype" w:hAnsi="Palatino Linotype"/>
        </w:rPr>
        <w:t xml:space="preserve"> (a) </w:t>
      </w:r>
      <w:r w:rsidR="009F4823" w:rsidRPr="0057099C">
        <w:rPr>
          <w:rFonts w:ascii="Palatino Linotype" w:hAnsi="Palatino Linotype"/>
          <w:position w:val="-34"/>
        </w:rPr>
        <w:object w:dxaOrig="2080" w:dyaOrig="820">
          <v:shape id="_x0000_i1054" type="#_x0000_t75" style="width:104.1pt;height:41.2pt" o:ole="">
            <v:imagedata r:id="rId61" o:title=""/>
          </v:shape>
          <o:OLEObject Type="Embed" ProgID="Equation.3" ShapeID="_x0000_i1054" DrawAspect="Content" ObjectID="_1595936253" r:id="rId62"/>
        </w:object>
      </w:r>
      <w:r w:rsidRPr="0057099C">
        <w:rPr>
          <w:rFonts w:ascii="Palatino Linotype" w:hAnsi="Palatino Linotype"/>
        </w:rPr>
        <w:t xml:space="preserve"> (b) </w:t>
      </w:r>
      <w:r w:rsidR="009F4823" w:rsidRPr="0057099C">
        <w:rPr>
          <w:rFonts w:ascii="Palatino Linotype" w:hAnsi="Palatino Linotype"/>
          <w:position w:val="-16"/>
        </w:rPr>
        <w:object w:dxaOrig="1580" w:dyaOrig="460">
          <v:shape id="_x0000_i1055" type="#_x0000_t75" style="width:78.95pt;height:23pt" o:ole="">
            <v:imagedata r:id="rId63" o:title=""/>
          </v:shape>
          <o:OLEObject Type="Embed" ProgID="Equation.3" ShapeID="_x0000_i1055" DrawAspect="Content" ObjectID="_1595936254" r:id="rId64"/>
        </w:object>
      </w:r>
      <w:r w:rsidRPr="0057099C">
        <w:rPr>
          <w:rFonts w:ascii="Palatino Linotype" w:hAnsi="Palatino Linotype"/>
        </w:rPr>
        <w:t xml:space="preserve">, </w:t>
      </w:r>
      <w:r w:rsidR="009F4823" w:rsidRPr="0057099C">
        <w:rPr>
          <w:rFonts w:ascii="Palatino Linotype" w:hAnsi="Palatino Linotype"/>
          <w:position w:val="-16"/>
        </w:rPr>
        <w:object w:dxaOrig="1800" w:dyaOrig="460">
          <v:shape id="_x0000_i1056" type="#_x0000_t75" style="width:90.2pt;height:23pt" o:ole="">
            <v:imagedata r:id="rId65" o:title=""/>
          </v:shape>
          <o:OLEObject Type="Embed" ProgID="Equation.3" ShapeID="_x0000_i1056" DrawAspect="Content" ObjectID="_1595936255" r:id="rId66"/>
        </w:object>
      </w:r>
      <w:r w:rsidRPr="0057099C">
        <w:rPr>
          <w:rFonts w:ascii="Palatino Linotype" w:hAnsi="Palatino Linotype"/>
        </w:rPr>
        <w:t xml:space="preserve">, and </w:t>
      </w:r>
      <w:r w:rsidR="009F4823" w:rsidRPr="0057099C">
        <w:rPr>
          <w:rFonts w:ascii="Palatino Linotype" w:hAnsi="Palatino Linotype"/>
          <w:position w:val="-16"/>
        </w:rPr>
        <w:object w:dxaOrig="1580" w:dyaOrig="460">
          <v:shape id="_x0000_i1057" type="#_x0000_t75" style="width:78.95pt;height:23pt" o:ole="">
            <v:imagedata r:id="rId67" o:title=""/>
          </v:shape>
          <o:OLEObject Type="Embed" ProgID="Equation.3" ShapeID="_x0000_i1057" DrawAspect="Content" ObjectID="_1595936256" r:id="rId68"/>
        </w:object>
      </w:r>
      <w:r w:rsidRPr="0057099C">
        <w:rPr>
          <w:rFonts w:ascii="Palatino Linotype" w:hAnsi="Palatino Linotype"/>
        </w:rPr>
        <w:t xml:space="preserve"> (c) </w:t>
      </w:r>
      <w:r w:rsidR="0057099C" w:rsidRPr="0057099C">
        <w:rPr>
          <w:rFonts w:ascii="Palatino Linotype" w:hAnsi="Palatino Linotype"/>
          <w:position w:val="-4"/>
        </w:rPr>
        <w:object w:dxaOrig="180" w:dyaOrig="260">
          <v:shape id="_x0000_i1412" type="#_x0000_t75" style="width:9.1pt;height:13pt" o:ole="">
            <v:imagedata r:id="rId69" o:title=""/>
          </v:shape>
          <o:OLEObject Type="Embed" ProgID="Equation.DSMT4" ShapeID="_x0000_i1412" DrawAspect="Content" ObjectID="_1595936257" r:id="rId70"/>
        </w:object>
      </w:r>
      <w:r w:rsidRPr="0057099C">
        <w:rPr>
          <w:rFonts w:ascii="Palatino Linotype" w:hAnsi="Palatino Linotype"/>
        </w:rPr>
        <w:t xml:space="preserve"> = 0.66</w:t>
      </w:r>
      <w:r w:rsidRPr="0057099C">
        <w:rPr>
          <w:rFonts w:ascii="Palatino Linotype" w:hAnsi="Palatino Linotype"/>
          <w:i/>
        </w:rPr>
        <w:t>L</w:t>
      </w:r>
    </w:p>
    <w:p w:rsidR="000359A4" w:rsidRPr="0057099C" w:rsidRDefault="000359A4" w:rsidP="001A2691">
      <w:pPr>
        <w:tabs>
          <w:tab w:val="clear" w:pos="1620"/>
        </w:tabs>
        <w:suppressAutoHyphens w:val="0"/>
        <w:spacing w:line="360" w:lineRule="auto"/>
        <w:ind w:left="1080" w:hanging="1080"/>
        <w:textAlignment w:val="auto"/>
        <w:rPr>
          <w:rFonts w:ascii="Palatino Linotype" w:hAnsi="Palatino Linotype"/>
        </w:rPr>
      </w:pPr>
      <w:r w:rsidRPr="0057099C">
        <w:rPr>
          <w:rFonts w:ascii="Palatino Linotype" w:hAnsi="Palatino Linotype"/>
          <w:b/>
          <w:color w:val="auto"/>
        </w:rPr>
        <w:t>*TP40.3</w:t>
      </w:r>
      <w:r w:rsidRPr="0057099C">
        <w:rPr>
          <w:rFonts w:ascii="Palatino Linotype" w:hAnsi="Palatino Linotype"/>
          <w:color w:val="auto"/>
        </w:rPr>
        <w:t xml:space="preserve"> </w:t>
      </w:r>
      <w:r w:rsidRPr="0057099C">
        <w:rPr>
          <w:rFonts w:ascii="Palatino Linotype" w:hAnsi="Palatino Linotype"/>
          <w:b/>
        </w:rPr>
        <w:t>Conceptualize</w:t>
      </w:r>
      <w:r w:rsidRPr="0057099C">
        <w:rPr>
          <w:rFonts w:ascii="Palatino Linotype" w:hAnsi="Palatino Linotype"/>
        </w:rPr>
        <w:t xml:space="preserve"> Review Section 40.4 to be sure you understand the particle in a finite well. Because the wave function does not go to zero at the ends of the well as it does for the infinite well, the evaluation of the quantized energies of the particle will not be as simple. </w:t>
      </w:r>
    </w:p>
    <w:p w:rsidR="000359A4" w:rsidRPr="0057099C" w:rsidRDefault="000359A4"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The electron in the finite well is modeled as a </w:t>
      </w:r>
      <w:r w:rsidRPr="0057099C">
        <w:rPr>
          <w:rFonts w:ascii="Palatino Linotype" w:hAnsi="Palatino Linotype"/>
          <w:i/>
        </w:rPr>
        <w:t>quantum particle under boundary conditions.</w:t>
      </w:r>
    </w:p>
    <w:p w:rsidR="000359A4" w:rsidRPr="0057099C" w:rsidRDefault="000359A4"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lastRenderedPageBreak/>
        <w:t>Analyze</w:t>
      </w:r>
      <w:r w:rsidRPr="0057099C">
        <w:rPr>
          <w:rFonts w:ascii="Palatino Linotype" w:hAnsi="Palatino Linotype"/>
        </w:rPr>
        <w:t xml:space="preserve"> (a) The cosine function in the suggested solution is symmetric around </w:t>
      </w:r>
      <w:r w:rsidRPr="0057099C">
        <w:rPr>
          <w:rFonts w:ascii="Palatino Linotype" w:hAnsi="Palatino Linotype"/>
          <w:i/>
        </w:rPr>
        <w:t>x</w:t>
      </w:r>
      <w:r w:rsidRPr="0057099C">
        <w:rPr>
          <w:rFonts w:ascii="Palatino Linotype" w:hAnsi="Palatino Linotype"/>
        </w:rPr>
        <w:t xml:space="preserve"> = 0 while the sine function is antisymmetric. Therefore, for symmetric solutions, we set </w:t>
      </w:r>
      <w:r w:rsidRPr="0057099C">
        <w:rPr>
          <w:rFonts w:ascii="Palatino Linotype" w:hAnsi="Palatino Linotype"/>
          <w:i/>
        </w:rPr>
        <w:t>F</w:t>
      </w:r>
      <w:r w:rsidRPr="0057099C">
        <w:rPr>
          <w:rFonts w:ascii="Palatino Linotype" w:hAnsi="Palatino Linotype"/>
        </w:rPr>
        <w:t xml:space="preserve"> = 0: </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100"/>
        </w:rPr>
        <w:object w:dxaOrig="4060" w:dyaOrig="2200">
          <v:shape id="_x0000_i1058" type="#_x0000_t75" style="width:203pt;height:110.15pt" o:ole="">
            <v:imagedata r:id="rId71" o:title=""/>
          </v:shape>
          <o:OLEObject Type="Embed" ProgID="Equation.3" ShapeID="_x0000_i1058" DrawAspect="Content" ObjectID="_1595936258" r:id="rId72"/>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Apply the boundary conditions for the wave functions:</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2"/>
        </w:rPr>
        <w:object w:dxaOrig="5880" w:dyaOrig="800">
          <v:shape id="_x0000_i1059" type="#_x0000_t75" style="width:294.05pt;height:39.9pt" o:ole="">
            <v:imagedata r:id="rId73" o:title=""/>
          </v:shape>
          <o:OLEObject Type="Embed" ProgID="Equation.3" ShapeID="_x0000_i1059" DrawAspect="Content" ObjectID="_1595936259" r:id="rId74"/>
        </w:object>
      </w:r>
      <w:r w:rsidR="000359A4" w:rsidRPr="0057099C">
        <w:rPr>
          <w:rFonts w:ascii="Palatino Linotype" w:hAnsi="Palatino Linotype"/>
        </w:rPr>
        <w:t xml:space="preserve">     (1)</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2"/>
        </w:rPr>
        <w:object w:dxaOrig="4200" w:dyaOrig="800">
          <v:shape id="_x0000_i1060" type="#_x0000_t75" style="width:209.95pt;height:39.9pt" o:ole="">
            <v:imagedata r:id="rId75" o:title=""/>
          </v:shape>
          <o:OLEObject Type="Embed" ProgID="Equation.3" ShapeID="_x0000_i1060" DrawAspect="Content" ObjectID="_1595936260" r:id="rId76"/>
        </w:object>
      </w:r>
      <w:r w:rsidR="000359A4" w:rsidRPr="0057099C">
        <w:rPr>
          <w:rFonts w:ascii="Palatino Linotype" w:hAnsi="Palatino Linotype"/>
        </w:rPr>
        <w:t xml:space="preserve">        (2)</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The right side of Equation (1) is the same as the left side of Equation (2), so we see that </w:t>
      </w:r>
      <w:r w:rsidRPr="0057099C">
        <w:rPr>
          <w:rFonts w:ascii="Palatino Linotype" w:hAnsi="Palatino Linotype"/>
          <w:i/>
        </w:rPr>
        <w:t>A</w:t>
      </w:r>
      <w:r w:rsidRPr="0057099C">
        <w:rPr>
          <w:rFonts w:ascii="Palatino Linotype" w:hAnsi="Palatino Linotype"/>
        </w:rPr>
        <w:t xml:space="preserve"> = </w:t>
      </w:r>
      <w:r w:rsidRPr="0057099C">
        <w:rPr>
          <w:rFonts w:ascii="Palatino Linotype" w:hAnsi="Palatino Linotype"/>
          <w:i/>
        </w:rPr>
        <w:t>B</w:t>
      </w:r>
      <w:r w:rsidRPr="0057099C">
        <w:rPr>
          <w:rFonts w:ascii="Palatino Linotype" w:hAnsi="Palatino Linotype"/>
        </w:rPr>
        <w:t xml:space="preserve"> for symmetric solutions.</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Apply the boundary conditions for the derivatives of the wave functions:</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2"/>
        </w:rPr>
        <w:object w:dxaOrig="6800" w:dyaOrig="800">
          <v:shape id="_x0000_i1061" type="#_x0000_t75" style="width:340.05pt;height:39.9pt" o:ole="">
            <v:imagedata r:id="rId77" o:title=""/>
          </v:shape>
          <o:OLEObject Type="Embed" ProgID="Equation.3" ShapeID="_x0000_i1061" DrawAspect="Content" ObjectID="_1595936261" r:id="rId78"/>
        </w:object>
      </w:r>
      <w:r w:rsidR="000359A4" w:rsidRPr="0057099C">
        <w:rPr>
          <w:rFonts w:ascii="Palatino Linotype" w:hAnsi="Palatino Linotype"/>
        </w:rPr>
        <w:t xml:space="preserve">      (3)</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2"/>
        </w:rPr>
        <w:object w:dxaOrig="6660" w:dyaOrig="800">
          <v:shape id="_x0000_i1062" type="#_x0000_t75" style="width:333.1pt;height:39.9pt" o:ole="">
            <v:imagedata r:id="rId79" o:title=""/>
          </v:shape>
          <o:OLEObject Type="Embed" ProgID="Equation.3" ShapeID="_x0000_i1062" DrawAspect="Content" ObjectID="_1595936262" r:id="rId80"/>
        </w:object>
      </w:r>
      <w:r w:rsidR="000359A4" w:rsidRPr="0057099C">
        <w:rPr>
          <w:rFonts w:ascii="Palatino Linotype" w:hAnsi="Palatino Linotype"/>
        </w:rPr>
        <w:t xml:space="preserve">       (4)</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Equations (3) and (4) are the same. Divide Equation (3) by Equation (2), noting that </w:t>
      </w:r>
      <w:r w:rsidRPr="0057099C">
        <w:rPr>
          <w:rFonts w:ascii="Palatino Linotype" w:hAnsi="Palatino Linotype"/>
          <w:i/>
        </w:rPr>
        <w:t>B</w:t>
      </w:r>
      <w:r w:rsidRPr="0057099C">
        <w:rPr>
          <w:rFonts w:ascii="Palatino Linotype" w:hAnsi="Palatino Linotype"/>
        </w:rPr>
        <w:t xml:space="preserve"> = </w:t>
      </w:r>
      <w:r w:rsidRPr="0057099C">
        <w:rPr>
          <w:rFonts w:ascii="Palatino Linotype" w:hAnsi="Palatino Linotype"/>
          <w:i/>
        </w:rPr>
        <w:t>A</w:t>
      </w:r>
      <w:r w:rsidRPr="0057099C">
        <w:rPr>
          <w:rFonts w:ascii="Palatino Linotype" w:hAnsi="Palatino Linotype"/>
        </w:rPr>
        <w:t>:</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70"/>
        </w:rPr>
        <w:object w:dxaOrig="5300" w:dyaOrig="1560">
          <v:shape id="_x0000_i1063" type="#_x0000_t75" style="width:265pt;height:78.05pt" o:ole="">
            <v:imagedata r:id="rId81" o:title=""/>
          </v:shape>
          <o:OLEObject Type="Embed" ProgID="Equation.3" ShapeID="_x0000_i1063" DrawAspect="Content" ObjectID="_1595936263" r:id="rId82"/>
        </w:object>
      </w:r>
      <w:r w:rsidR="000359A4" w:rsidRPr="0057099C">
        <w:rPr>
          <w:rFonts w:ascii="Palatino Linotype" w:hAnsi="Palatino Linotype"/>
        </w:rPr>
        <w:t xml:space="preserve">       (5)</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Now consider the antisymmetric solutions. Antisymmetric solutions involve a sine function. Therefore, we set </w:t>
      </w:r>
      <w:r w:rsidRPr="0057099C">
        <w:rPr>
          <w:rFonts w:ascii="Palatino Linotype" w:hAnsi="Palatino Linotype"/>
          <w:i/>
        </w:rPr>
        <w:t>G</w:t>
      </w:r>
      <w:r w:rsidRPr="0057099C">
        <w:rPr>
          <w:rFonts w:ascii="Palatino Linotype" w:hAnsi="Palatino Linotype"/>
        </w:rPr>
        <w:t xml:space="preserve"> = 0 in the general solutions, and antisymmetric solutions are given by</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100"/>
        </w:rPr>
        <w:object w:dxaOrig="4000" w:dyaOrig="2200">
          <v:shape id="_x0000_i1064" type="#_x0000_t75" style="width:199.95pt;height:110.15pt" o:ole="">
            <v:imagedata r:id="rId83" o:title=""/>
          </v:shape>
          <o:OLEObject Type="Embed" ProgID="Equation.3" ShapeID="_x0000_i1064" DrawAspect="Content" ObjectID="_1595936264" r:id="rId84"/>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Apply the boundary conditions for the wave functions:</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4"/>
        </w:rPr>
        <w:object w:dxaOrig="5940" w:dyaOrig="820">
          <v:shape id="_x0000_i1065" type="#_x0000_t75" style="width:297.1pt;height:41.2pt" o:ole="">
            <v:imagedata r:id="rId85" o:title=""/>
          </v:shape>
          <o:OLEObject Type="Embed" ProgID="Equation.3" ShapeID="_x0000_i1065" DrawAspect="Content" ObjectID="_1595936265" r:id="rId86"/>
        </w:object>
      </w:r>
      <w:r w:rsidR="000359A4" w:rsidRPr="0057099C">
        <w:rPr>
          <w:rFonts w:ascii="Palatino Linotype" w:hAnsi="Palatino Linotype"/>
        </w:rPr>
        <w:t xml:space="preserve">     (6)</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4"/>
        </w:rPr>
        <w:object w:dxaOrig="4140" w:dyaOrig="820">
          <v:shape id="_x0000_i1066" type="#_x0000_t75" style="width:206.9pt;height:41.2pt" o:ole="">
            <v:imagedata r:id="rId87" o:title=""/>
          </v:shape>
          <o:OLEObject Type="Embed" ProgID="Equation.3" ShapeID="_x0000_i1066" DrawAspect="Content" ObjectID="_1595936266" r:id="rId88"/>
        </w:object>
      </w:r>
      <w:r w:rsidR="000359A4" w:rsidRPr="0057099C">
        <w:rPr>
          <w:rFonts w:ascii="Palatino Linotype" w:hAnsi="Palatino Linotype"/>
        </w:rPr>
        <w:t xml:space="preserve">        (7)</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The right side of Equation (6) is the negative of the left side of Equation (7), so we see that </w:t>
      </w:r>
      <w:r w:rsidRPr="0057099C">
        <w:rPr>
          <w:rFonts w:ascii="Palatino Linotype" w:hAnsi="Palatino Linotype"/>
          <w:i/>
        </w:rPr>
        <w:t>A</w:t>
      </w:r>
      <w:r w:rsidRPr="0057099C">
        <w:rPr>
          <w:rFonts w:ascii="Palatino Linotype" w:hAnsi="Palatino Linotype"/>
        </w:rPr>
        <w:t xml:space="preserve"> = </w:t>
      </w:r>
      <w:r w:rsidR="00B067B6" w:rsidRPr="0057099C">
        <w:rPr>
          <w:rFonts w:ascii="Palatino Linotype" w:hAnsi="Palatino Linotype"/>
        </w:rPr>
        <w:t>–</w:t>
      </w:r>
      <w:r w:rsidRPr="0057099C">
        <w:rPr>
          <w:rFonts w:ascii="Palatino Linotype" w:hAnsi="Palatino Linotype"/>
          <w:i/>
        </w:rPr>
        <w:t>B</w:t>
      </w:r>
      <w:r w:rsidRPr="0057099C">
        <w:rPr>
          <w:rFonts w:ascii="Palatino Linotype" w:hAnsi="Palatino Linotype"/>
        </w:rPr>
        <w:t xml:space="preserve"> for antisymmetric solutions.</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Apply the boundary conditions for the derivatives of the wave functions:</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4"/>
        </w:rPr>
        <w:object w:dxaOrig="6620" w:dyaOrig="820">
          <v:shape id="_x0000_i1067" type="#_x0000_t75" style="width:330.95pt;height:41.2pt" o:ole="">
            <v:imagedata r:id="rId89" o:title=""/>
          </v:shape>
          <o:OLEObject Type="Embed" ProgID="Equation.3" ShapeID="_x0000_i1067" DrawAspect="Content" ObjectID="_1595936267" r:id="rId90"/>
        </w:object>
      </w:r>
      <w:r w:rsidR="000359A4" w:rsidRPr="0057099C">
        <w:rPr>
          <w:rFonts w:ascii="Palatino Linotype" w:hAnsi="Palatino Linotype"/>
        </w:rPr>
        <w:t xml:space="preserve">      (8)</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34"/>
        </w:rPr>
        <w:object w:dxaOrig="6300" w:dyaOrig="820">
          <v:shape id="_x0000_i1068" type="#_x0000_t75" style="width:314.9pt;height:41.2pt" o:ole="">
            <v:imagedata r:id="rId91" o:title=""/>
          </v:shape>
          <o:OLEObject Type="Embed" ProgID="Equation.3" ShapeID="_x0000_i1068" DrawAspect="Content" ObjectID="_1595936268" r:id="rId92"/>
        </w:object>
      </w:r>
      <w:r w:rsidR="000359A4" w:rsidRPr="0057099C">
        <w:rPr>
          <w:rFonts w:ascii="Palatino Linotype" w:hAnsi="Palatino Linotype"/>
        </w:rPr>
        <w:t xml:space="preserve">       (9)</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lastRenderedPageBreak/>
        <w:t xml:space="preserve">Equations (8) and (9) are the same. Divide Equation (8) by Equation (7), noting that </w:t>
      </w:r>
      <w:r w:rsidRPr="0057099C">
        <w:rPr>
          <w:rFonts w:ascii="Palatino Linotype" w:hAnsi="Palatino Linotype"/>
          <w:i/>
        </w:rPr>
        <w:t>B</w:t>
      </w:r>
      <w:r w:rsidRPr="0057099C">
        <w:rPr>
          <w:rFonts w:ascii="Palatino Linotype" w:hAnsi="Palatino Linotype"/>
        </w:rPr>
        <w:t xml:space="preserve"> = </w:t>
      </w:r>
      <w:r w:rsidR="00B067B6" w:rsidRPr="0057099C">
        <w:rPr>
          <w:rFonts w:ascii="Palatino Linotype" w:hAnsi="Palatino Linotype"/>
        </w:rPr>
        <w:t>–</w:t>
      </w:r>
      <w:r w:rsidRPr="0057099C">
        <w:rPr>
          <w:rFonts w:ascii="Palatino Linotype" w:hAnsi="Palatino Linotype"/>
          <w:i/>
        </w:rPr>
        <w:t>A</w:t>
      </w:r>
      <w:r w:rsidRPr="0057099C">
        <w:rPr>
          <w:rFonts w:ascii="Palatino Linotype" w:hAnsi="Palatino Linotype"/>
        </w:rPr>
        <w:t>:</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70"/>
        </w:rPr>
        <w:object w:dxaOrig="5420" w:dyaOrig="1560">
          <v:shape id="_x0000_i1069" type="#_x0000_t75" style="width:271.1pt;height:78.05pt" o:ole="">
            <v:imagedata r:id="rId93" o:title=""/>
          </v:shape>
          <o:OLEObject Type="Embed" ProgID="Equation.3" ShapeID="_x0000_i1069" DrawAspect="Content" ObjectID="_1595936269" r:id="rId94"/>
        </w:object>
      </w:r>
      <w:r w:rsidR="000359A4" w:rsidRPr="0057099C">
        <w:rPr>
          <w:rFonts w:ascii="Palatino Linotype" w:hAnsi="Palatino Linotype"/>
        </w:rPr>
        <w:t xml:space="preserve">       (10)</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Equations (5) and (10) are the requested equations.</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(b) Use the definitions of </w:t>
      </w:r>
      <w:r w:rsidRPr="0057099C">
        <w:rPr>
          <w:rFonts w:ascii="Palatino Linotype" w:hAnsi="Palatino Linotype"/>
          <w:i/>
        </w:rPr>
        <w:t>a</w:t>
      </w:r>
      <w:r w:rsidRPr="0057099C">
        <w:rPr>
          <w:rFonts w:ascii="Palatino Linotype" w:hAnsi="Palatino Linotype"/>
        </w:rPr>
        <w:t xml:space="preserve"> and </w:t>
      </w:r>
      <w:r w:rsidRPr="0057099C">
        <w:rPr>
          <w:rFonts w:ascii="Palatino Linotype" w:hAnsi="Palatino Linotype"/>
          <w:i/>
        </w:rPr>
        <w:t>b</w:t>
      </w:r>
      <w:r w:rsidRPr="0057099C">
        <w:rPr>
          <w:rFonts w:ascii="Palatino Linotype" w:hAnsi="Palatino Linotype"/>
        </w:rPr>
        <w:t xml:space="preserve"> given in the problem and then use Equations 40.17 and 40.29:</w:t>
      </w:r>
    </w:p>
    <w:p w:rsidR="000359A4" w:rsidRPr="0057099C" w:rsidRDefault="009F4823" w:rsidP="00DA70BD">
      <w:pPr>
        <w:spacing w:line="360" w:lineRule="auto"/>
        <w:ind w:left="1080" w:right="-270" w:hanging="450"/>
        <w:jc w:val="center"/>
        <w:rPr>
          <w:rFonts w:ascii="Palatino Linotype" w:hAnsi="Palatino Linotype"/>
        </w:rPr>
      </w:pPr>
      <w:r w:rsidRPr="0057099C">
        <w:rPr>
          <w:rFonts w:ascii="Palatino Linotype" w:hAnsi="Palatino Linotype"/>
          <w:position w:val="-156"/>
        </w:rPr>
        <w:object w:dxaOrig="7720" w:dyaOrig="3140">
          <v:shape id="_x0000_i1070" type="#_x0000_t75" style="width:386pt;height:157pt;mso-wrap-style:square;mso-width-percent:0;mso-height-percent:0;mso-left-percent:-10001;mso-top-percent:-10001;mso-wrap-distance-left:9pt;mso-wrap-distance-top:0;mso-wrap-distance-right:9pt;mso-wrap-distance-bottom:0;mso-position-horizontal:absolute;mso-position-horizontal-relative:char;mso-position-vertical:absolute;mso-position-vertical-relative:line;mso-width-percent:0;mso-height-percent:0;mso-left-percent:-10001;mso-top-percent:-10001;mso-width-relative:page;mso-height-relative:page;mso-position-horizontal-col-start:0;mso-width-col-span:0;v-text-anchor:top" o:ole="">
            <v:imagedata r:id="rId95" o:title=""/>
            <v:shadow opacity="22938f" offset="0"/>
          </v:shape>
          <o:OLEObject Type="Embed" ProgID="Equation.3" ShapeID="_x0000_i1070" DrawAspect="Content" ObjectID="_1595936270" r:id="rId96"/>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Therefore,</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4"/>
        </w:rPr>
        <w:object w:dxaOrig="1320" w:dyaOrig="340">
          <v:shape id="_x0000_i1071" type="#_x0000_t75" style="width:65.95pt;height:16.9pt" o:ole="">
            <v:imagedata r:id="rId97" o:title=""/>
          </v:shape>
          <o:OLEObject Type="Embed" ProgID="Equation.3" ShapeID="_x0000_i1071" DrawAspect="Content" ObjectID="_1595936271" r:id="rId98"/>
        </w:object>
      </w:r>
      <w:r w:rsidR="000359A4" w:rsidRPr="0057099C">
        <w:rPr>
          <w:rFonts w:ascii="Palatino Linotype" w:hAnsi="Palatino Linotype"/>
        </w:rPr>
        <w:t xml:space="preserve">       (11)</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where</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28"/>
        </w:rPr>
        <w:object w:dxaOrig="1460" w:dyaOrig="800">
          <v:shape id="_x0000_i1072" type="#_x0000_t75" style="width:72.85pt;height:39.9pt" o:ole="">
            <v:imagedata r:id="rId99" o:title=""/>
          </v:shape>
          <o:OLEObject Type="Embed" ProgID="Equation.3" ShapeID="_x0000_i1072" DrawAspect="Content" ObjectID="_1595936272" r:id="rId100"/>
        </w:object>
      </w:r>
      <w:r w:rsidR="000359A4" w:rsidRPr="0057099C">
        <w:rPr>
          <w:rFonts w:ascii="Palatino Linotype" w:hAnsi="Palatino Linotype"/>
        </w:rPr>
        <w:t xml:space="preserve">         (12)</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(c) From the definitions of </w:t>
      </w:r>
      <w:r w:rsidRPr="0057099C">
        <w:rPr>
          <w:rFonts w:ascii="Palatino Linotype" w:hAnsi="Palatino Linotype"/>
          <w:i/>
        </w:rPr>
        <w:t>a</w:t>
      </w:r>
      <w:r w:rsidRPr="0057099C">
        <w:rPr>
          <w:rFonts w:ascii="Palatino Linotype" w:hAnsi="Palatino Linotype"/>
        </w:rPr>
        <w:t xml:space="preserve"> and </w:t>
      </w:r>
      <w:r w:rsidRPr="0057099C">
        <w:rPr>
          <w:rFonts w:ascii="Palatino Linotype" w:hAnsi="Palatino Linotype"/>
          <w:i/>
        </w:rPr>
        <w:t>b</w:t>
      </w:r>
      <w:r w:rsidRPr="0057099C">
        <w:rPr>
          <w:rFonts w:ascii="Palatino Linotype" w:hAnsi="Palatino Linotype"/>
        </w:rPr>
        <w:t xml:space="preserve"> in part (b), we see that</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26"/>
        </w:rPr>
        <w:object w:dxaOrig="2560" w:dyaOrig="720">
          <v:shape id="_x0000_i1073" type="#_x0000_t75" style="width:127.95pt;height:36pt" o:ole="">
            <v:imagedata r:id="rId101" o:title=""/>
          </v:shape>
          <o:OLEObject Type="Embed" ProgID="Equation.3" ShapeID="_x0000_i1073" DrawAspect="Content" ObjectID="_1595936273" r:id="rId102"/>
        </w:object>
      </w:r>
      <w:r w:rsidR="000359A4" w:rsidRPr="0057099C">
        <w:rPr>
          <w:rFonts w:ascii="Palatino Linotype" w:hAnsi="Palatino Linotype"/>
        </w:rPr>
        <w:t xml:space="preserve">         (13)</w:t>
      </w:r>
    </w:p>
    <w:p w:rsidR="000359A4" w:rsidRPr="0057099C" w:rsidRDefault="000359A4" w:rsidP="00E6375D">
      <w:pPr>
        <w:keepNext/>
        <w:spacing w:before="120" w:line="360" w:lineRule="auto"/>
        <w:ind w:left="1080"/>
        <w:rPr>
          <w:rFonts w:ascii="Palatino Linotype" w:hAnsi="Palatino Linotype"/>
        </w:rPr>
      </w:pPr>
      <w:r w:rsidRPr="0057099C">
        <w:rPr>
          <w:rFonts w:ascii="Palatino Linotype" w:hAnsi="Palatino Linotype"/>
        </w:rPr>
        <w:lastRenderedPageBreak/>
        <w:t>Therefore, Equations (5) and (10) become</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34"/>
        </w:rPr>
        <w:object w:dxaOrig="7620" w:dyaOrig="840">
          <v:shape id="_x0000_i1074" type="#_x0000_t75" style="width:380.8pt;height:42.05pt" o:ole="">
            <v:imagedata r:id="rId103" o:title=""/>
          </v:shape>
          <o:OLEObject Type="Embed" ProgID="Equation.3" ShapeID="_x0000_i1074" DrawAspect="Content" ObjectID="_1595936274" r:id="rId104"/>
        </w:object>
      </w:r>
      <w:r w:rsidR="000359A4" w:rsidRPr="0057099C">
        <w:rPr>
          <w:rFonts w:ascii="Palatino Linotype" w:hAnsi="Palatino Linotype"/>
        </w:rPr>
        <w:t xml:space="preserve">    (14)</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34"/>
        </w:rPr>
        <w:object w:dxaOrig="7740" w:dyaOrig="840">
          <v:shape id="_x0000_i1075" type="#_x0000_t75" style="width:386.9pt;height:42.05pt" o:ole="">
            <v:imagedata r:id="rId105" o:title=""/>
          </v:shape>
          <o:OLEObject Type="Embed" ProgID="Equation.3" ShapeID="_x0000_i1075" DrawAspect="Content" ObjectID="_1595936275" r:id="rId106"/>
        </w:object>
      </w:r>
      <w:r w:rsidR="000359A4" w:rsidRPr="0057099C">
        <w:rPr>
          <w:rFonts w:ascii="Palatino Linotype" w:hAnsi="Palatino Linotype"/>
        </w:rPr>
        <w:t xml:space="preserve">   (15)</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(d) In the definition of </w:t>
      </w:r>
      <w:r w:rsidRPr="0057099C">
        <w:rPr>
          <w:rFonts w:ascii="Palatino Linotype" w:hAnsi="Palatino Linotype"/>
          <w:i/>
        </w:rPr>
        <w:t>b</w:t>
      </w:r>
      <w:r w:rsidRPr="0057099C">
        <w:rPr>
          <w:rFonts w:ascii="Palatino Linotype" w:hAnsi="Palatino Linotype"/>
        </w:rPr>
        <w:t xml:space="preserve"> in part (b), substitute for </w:t>
      </w:r>
      <w:r w:rsidRPr="0057099C">
        <w:rPr>
          <w:rFonts w:ascii="Palatino Linotype" w:hAnsi="Palatino Linotype"/>
          <w:i/>
        </w:rPr>
        <w:t>k</w:t>
      </w:r>
      <w:r w:rsidRPr="0057099C">
        <w:rPr>
          <w:rFonts w:ascii="Palatino Linotype" w:hAnsi="Palatino Linotype"/>
        </w:rPr>
        <w:t xml:space="preserve"> from Equation 40.17:</w:t>
      </w:r>
    </w:p>
    <w:p w:rsidR="000359A4" w:rsidRPr="0057099C" w:rsidRDefault="009F4823" w:rsidP="003B5B1A">
      <w:pPr>
        <w:spacing w:line="360" w:lineRule="auto"/>
        <w:ind w:left="1080"/>
        <w:jc w:val="center"/>
        <w:rPr>
          <w:rFonts w:ascii="Palatino Linotype" w:hAnsi="Palatino Linotype"/>
        </w:rPr>
      </w:pPr>
      <w:r w:rsidRPr="0057099C">
        <w:rPr>
          <w:rFonts w:ascii="Palatino Linotype" w:hAnsi="Palatino Linotype"/>
          <w:position w:val="-104"/>
        </w:rPr>
        <w:object w:dxaOrig="7440" w:dyaOrig="2220">
          <v:shape id="_x0000_i1076" type="#_x0000_t75" style="width:372.15pt;height:111.05pt" o:ole="">
            <v:imagedata r:id="rId107" o:title=""/>
          </v:shape>
          <o:OLEObject Type="Embed" ProgID="Equation.3" ShapeID="_x0000_i1076" DrawAspect="Content" ObjectID="_1595936276" r:id="rId108"/>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(e) We first evaluate the value of </w:t>
      </w:r>
      <w:r w:rsidRPr="0057099C">
        <w:rPr>
          <w:rFonts w:ascii="Palatino Linotype" w:hAnsi="Palatino Linotype"/>
          <w:i/>
        </w:rPr>
        <w:t>r</w:t>
      </w:r>
      <w:r w:rsidRPr="0057099C">
        <w:rPr>
          <w:rFonts w:ascii="Palatino Linotype" w:hAnsi="Palatino Linotype"/>
        </w:rPr>
        <w:t xml:space="preserve"> for the data provided in the problem statement, using Equation (12):</w:t>
      </w:r>
    </w:p>
    <w:p w:rsidR="000359A4" w:rsidRPr="0057099C" w:rsidRDefault="009F4823" w:rsidP="00A44AFE">
      <w:pPr>
        <w:spacing w:line="360" w:lineRule="auto"/>
        <w:jc w:val="center"/>
        <w:rPr>
          <w:rFonts w:ascii="Palatino Linotype" w:hAnsi="Palatino Linotype"/>
        </w:rPr>
      </w:pPr>
      <w:r w:rsidRPr="0057099C">
        <w:rPr>
          <w:rFonts w:ascii="Palatino Linotype" w:hAnsi="Palatino Linotype"/>
          <w:position w:val="-80"/>
        </w:rPr>
        <w:object w:dxaOrig="6500" w:dyaOrig="2320">
          <v:shape id="_x0000_i1077" type="#_x0000_t75" style="width:324.85pt;height:115.8pt" o:ole="">
            <v:imagedata r:id="rId109" o:title=""/>
          </v:shape>
          <o:OLEObject Type="Embed" ProgID="Equation.3" ShapeID="_x0000_i1077" DrawAspect="Content" ObjectID="_1595936277" r:id="rId110"/>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 xml:space="preserve">Using a spreadsheet or graphing software and the value of </w:t>
      </w:r>
      <w:r w:rsidRPr="0057099C">
        <w:rPr>
          <w:rFonts w:ascii="Palatino Linotype" w:hAnsi="Palatino Linotype"/>
          <w:i/>
        </w:rPr>
        <w:t>r</w:t>
      </w:r>
      <w:r w:rsidRPr="0057099C">
        <w:rPr>
          <w:rFonts w:ascii="Palatino Linotype" w:hAnsi="Palatino Linotype"/>
        </w:rPr>
        <w:t xml:space="preserve">, graph the left side of Equation (14) and (15) versus </w:t>
      </w:r>
      <w:r w:rsidRPr="0057099C">
        <w:rPr>
          <w:rFonts w:ascii="Palatino Linotype" w:hAnsi="Palatino Linotype"/>
          <w:i/>
        </w:rPr>
        <w:t>b</w:t>
      </w:r>
      <w:r w:rsidRPr="0057099C">
        <w:rPr>
          <w:rFonts w:ascii="Palatino Linotype" w:hAnsi="Palatino Linotype"/>
        </w:rPr>
        <w:t xml:space="preserve">. On the same graph, graph the right sides of Equations (14) and (15) versus </w:t>
      </w:r>
      <w:r w:rsidRPr="0057099C">
        <w:rPr>
          <w:rFonts w:ascii="Palatino Linotype" w:hAnsi="Palatino Linotype"/>
          <w:i/>
        </w:rPr>
        <w:t>b</w:t>
      </w:r>
      <w:r w:rsidRPr="0057099C">
        <w:rPr>
          <w:rFonts w:ascii="Palatino Linotype" w:hAnsi="Palatino Linotype"/>
        </w:rPr>
        <w:t>, keeping only positive values. This graph appears below.</w:t>
      </w:r>
    </w:p>
    <w:p w:rsidR="000359A4" w:rsidRPr="0057099C" w:rsidRDefault="00F34BC4" w:rsidP="00A44AFE">
      <w:pPr>
        <w:spacing w:line="360" w:lineRule="auto"/>
        <w:jc w:val="center"/>
        <w:rPr>
          <w:rFonts w:ascii="Palatino Linotype" w:hAnsi="Palatino Linotype"/>
        </w:rPr>
      </w:pPr>
      <w:r w:rsidRPr="0057099C">
        <w:rPr>
          <w:rFonts w:ascii="Palatino Linotype" w:hAnsi="Palatino Linotype"/>
          <w:noProof/>
        </w:rPr>
        <w:lastRenderedPageBreak/>
        <w:drawing>
          <wp:inline distT="0" distB="0" distL="0" distR="0">
            <wp:extent cx="3291840" cy="3771143"/>
            <wp:effectExtent l="0" t="0" r="3810" b="127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1840" cy="3771143"/>
                    </a:xfrm>
                    <a:prstGeom prst="rect">
                      <a:avLst/>
                    </a:prstGeom>
                    <a:noFill/>
                    <a:ln>
                      <a:noFill/>
                    </a:ln>
                  </pic:spPr>
                </pic:pic>
              </a:graphicData>
            </a:graphic>
          </wp:inline>
        </w:drawing>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Notice the circular shape of the red line, representing Equation (11). The intersections of the red circle with the green and blue lines represent possible states of the system.</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(f) The vertical black lines show points where the curves cross. Reading from the horizontal axis, we find</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60"/>
        </w:rPr>
        <w:object w:dxaOrig="1360" w:dyaOrig="1320">
          <v:shape id="_x0000_i1078" type="#_x0000_t75" style="width:68.1pt;height:65.95pt" o:ole="">
            <v:imagedata r:id="rId112" o:title=""/>
          </v:shape>
          <o:OLEObject Type="Embed" ProgID="Equation.3" ShapeID="_x0000_i1078" DrawAspect="Content" ObjectID="_1595936278" r:id="rId113"/>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(g) Because there are three points at which the curves cross, there are three quantized energies for the electron in the well.</w: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t>(h) Using Equation (16), we have</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26"/>
        </w:rPr>
        <w:object w:dxaOrig="1060" w:dyaOrig="760">
          <v:shape id="_x0000_i1079" type="#_x0000_t75" style="width:52.9pt;height:38.15pt" o:ole="">
            <v:imagedata r:id="rId114" o:title=""/>
          </v:shape>
          <o:OLEObject Type="Embed" ProgID="Equation.3" ShapeID="_x0000_i1079" DrawAspect="Content" ObjectID="_1595936279" r:id="rId115"/>
        </w:object>
      </w:r>
    </w:p>
    <w:p w:rsidR="000359A4" w:rsidRPr="0057099C" w:rsidRDefault="000359A4" w:rsidP="003B5B1A">
      <w:pPr>
        <w:spacing w:before="120" w:line="360" w:lineRule="auto"/>
        <w:ind w:left="1080"/>
        <w:rPr>
          <w:rFonts w:ascii="Palatino Linotype" w:hAnsi="Palatino Linotype"/>
        </w:rPr>
      </w:pPr>
      <w:r w:rsidRPr="0057099C">
        <w:rPr>
          <w:rFonts w:ascii="Palatino Linotype" w:hAnsi="Palatino Linotype"/>
        </w:rPr>
        <w:lastRenderedPageBreak/>
        <w:t xml:space="preserve">Substitute numerical values, reading </w:t>
      </w:r>
      <w:r w:rsidRPr="0057099C">
        <w:rPr>
          <w:rFonts w:ascii="Palatino Linotype" w:hAnsi="Palatino Linotype"/>
          <w:i/>
        </w:rPr>
        <w:t>r</w:t>
      </w:r>
      <w:r w:rsidRPr="0057099C">
        <w:rPr>
          <w:rFonts w:ascii="Palatino Linotype" w:hAnsi="Palatino Linotype"/>
        </w:rPr>
        <w:t xml:space="preserve"> from the intersection of the red curve with the </w:t>
      </w:r>
      <w:r w:rsidRPr="0057099C">
        <w:rPr>
          <w:rFonts w:ascii="Palatino Linotype" w:hAnsi="Palatino Linotype"/>
          <w:i/>
        </w:rPr>
        <w:t>x</w:t>
      </w:r>
      <w:r w:rsidRPr="0057099C">
        <w:rPr>
          <w:rFonts w:ascii="Palatino Linotype" w:hAnsi="Palatino Linotype"/>
        </w:rPr>
        <w:t xml:space="preserve"> or </w:t>
      </w:r>
      <w:r w:rsidRPr="0057099C">
        <w:rPr>
          <w:rFonts w:ascii="Palatino Linotype" w:hAnsi="Palatino Linotype"/>
          <w:i/>
        </w:rPr>
        <w:t>y</w:t>
      </w:r>
      <w:r w:rsidRPr="0057099C">
        <w:rPr>
          <w:rFonts w:ascii="Palatino Linotype" w:hAnsi="Palatino Linotype"/>
        </w:rPr>
        <w:t xml:space="preserve"> axes, or evaluating it from Equation (12):</w:t>
      </w:r>
    </w:p>
    <w:p w:rsidR="000359A4" w:rsidRPr="0057099C" w:rsidRDefault="009F4823" w:rsidP="00DA70BD">
      <w:pPr>
        <w:spacing w:line="360" w:lineRule="auto"/>
        <w:ind w:left="1080"/>
        <w:jc w:val="center"/>
        <w:rPr>
          <w:rFonts w:ascii="Palatino Linotype" w:hAnsi="Palatino Linotype"/>
        </w:rPr>
      </w:pPr>
      <w:r w:rsidRPr="0057099C">
        <w:rPr>
          <w:rFonts w:ascii="Palatino Linotype" w:hAnsi="Palatino Linotype"/>
          <w:position w:val="-142"/>
        </w:rPr>
        <w:object w:dxaOrig="4800" w:dyaOrig="2980">
          <v:shape id="_x0000_i1080" type="#_x0000_t75" style="width:239.85pt;height:149.2pt" o:ole="">
            <v:imagedata r:id="rId116" o:title=""/>
          </v:shape>
          <o:OLEObject Type="Embed" ProgID="Equation.3" ShapeID="_x0000_i1080" DrawAspect="Content" ObjectID="_1595936280" r:id="rId117"/>
        </w:object>
      </w:r>
    </w:p>
    <w:p w:rsidR="000359A4" w:rsidRPr="0057099C" w:rsidRDefault="000359A4" w:rsidP="003B5B1A">
      <w:pPr>
        <w:tabs>
          <w:tab w:val="clear" w:pos="1620"/>
        </w:tabs>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This was a long problem, but we succeeded in finding the quantized energies! If we find the first three quantized energies of an </w:t>
      </w:r>
      <w:r w:rsidRPr="0057099C">
        <w:rPr>
          <w:rFonts w:ascii="Palatino Linotype" w:hAnsi="Palatino Linotype"/>
          <w:i/>
        </w:rPr>
        <w:t>infinite</w:t>
      </w:r>
      <w:r w:rsidRPr="0057099C">
        <w:rPr>
          <w:rFonts w:ascii="Palatino Linotype" w:hAnsi="Palatino Linotype"/>
        </w:rPr>
        <w:t xml:space="preserve"> well of the same width, we find them to be 1.50 eV, 6.02 eV, and 13.5 eV. The finite well clearly lowers the quantized energies and restricts them to a finite number, three in this case. We can explain the lowering of energy conceptually by noticing that the wavelengths of the sinusoidal waves inside the well in Figure 40.7a are longer than those in Figure 40.4, because the wave function extends beyond the boundaries. A longer wavelength corresponds to a lower energy.]</w:t>
      </w:r>
    </w:p>
    <w:p w:rsidR="00562290" w:rsidRPr="0057099C" w:rsidRDefault="003B0618"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i/>
        </w:rPr>
      </w:pPr>
      <w:r w:rsidRPr="0057099C">
        <w:rPr>
          <w:rFonts w:ascii="Palatino Linotype" w:hAnsi="Palatino Linotype"/>
          <w:i/>
        </w:rPr>
        <w:t>Answers:</w:t>
      </w:r>
    </w:p>
    <w:p w:rsidR="00044C7A" w:rsidRPr="0057099C" w:rsidRDefault="003B0618" w:rsidP="00E6375D">
      <w:pPr>
        <w:keepNext/>
        <w:spacing w:before="120" w:line="360" w:lineRule="auto"/>
        <w:ind w:left="1080"/>
        <w:rPr>
          <w:rFonts w:ascii="Palatino Linotype" w:hAnsi="Palatino Linotype"/>
        </w:rPr>
      </w:pPr>
      <w:r w:rsidRPr="0057099C">
        <w:rPr>
          <w:rFonts w:ascii="Palatino Linotype" w:hAnsi="Palatino Linotype"/>
        </w:rPr>
        <w:lastRenderedPageBreak/>
        <w:t>(e)</w:t>
      </w:r>
    </w:p>
    <w:p w:rsidR="00044C7A" w:rsidRPr="0057099C" w:rsidRDefault="00F34BC4" w:rsidP="00A44AFE">
      <w:pPr>
        <w:spacing w:line="360" w:lineRule="auto"/>
        <w:jc w:val="center"/>
        <w:rPr>
          <w:rFonts w:ascii="Palatino Linotype" w:hAnsi="Palatino Linotype"/>
          <w:b/>
        </w:rPr>
      </w:pPr>
      <w:r w:rsidRPr="0057099C">
        <w:rPr>
          <w:rFonts w:ascii="Palatino Linotype" w:hAnsi="Palatino Linotype"/>
          <w:b/>
          <w:noProof/>
        </w:rPr>
        <w:drawing>
          <wp:inline distT="0" distB="0" distL="0" distR="0">
            <wp:extent cx="1981200" cy="2265045"/>
            <wp:effectExtent l="0" t="0" r="0" b="1905"/>
            <wp:docPr id="44" name="Picture 44" descr="9781337553278_Serway_PSE10e_Ch40_Figure_ANS_TP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781337553278_Serway_PSE10e_Ch40_Figure_ANS_TP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81200" cy="2265045"/>
                    </a:xfrm>
                    <a:prstGeom prst="rect">
                      <a:avLst/>
                    </a:prstGeom>
                    <a:noFill/>
                    <a:ln>
                      <a:noFill/>
                    </a:ln>
                  </pic:spPr>
                </pic:pic>
              </a:graphicData>
            </a:graphic>
          </wp:inline>
        </w:drawing>
      </w:r>
    </w:p>
    <w:p w:rsidR="00044C7A" w:rsidRPr="0057099C" w:rsidRDefault="00044C7A" w:rsidP="00A44AFE">
      <w:pPr>
        <w:spacing w:line="360" w:lineRule="auto"/>
        <w:jc w:val="center"/>
        <w:rPr>
          <w:rFonts w:ascii="Palatino Linotype" w:hAnsi="Palatino Linotype"/>
          <w:b/>
        </w:rPr>
      </w:pPr>
      <w:r w:rsidRPr="0057099C">
        <w:rPr>
          <w:rFonts w:ascii="Palatino Linotype" w:hAnsi="Palatino Linotype"/>
          <w:b/>
        </w:rPr>
        <w:t>ANS.FIG. TP40.3</w:t>
      </w:r>
    </w:p>
    <w:p w:rsidR="00524884" w:rsidRPr="0057099C" w:rsidRDefault="003B0618" w:rsidP="003B5B1A">
      <w:pPr>
        <w:spacing w:before="120" w:line="360" w:lineRule="auto"/>
        <w:ind w:left="1080"/>
        <w:rPr>
          <w:rFonts w:ascii="Palatino Linotype" w:hAnsi="Palatino Linotype"/>
        </w:rPr>
      </w:pPr>
      <w:r w:rsidRPr="0057099C">
        <w:rPr>
          <w:rFonts w:ascii="Palatino Linotype" w:hAnsi="Palatino Linotype"/>
        </w:rPr>
        <w:t>(f) 1.26, 2.48. 3.605  (g) three (h) 0.968 eV, 3.75 eV, 7.92 eV</w:t>
      </w:r>
    </w:p>
    <w:p w:rsidR="00B20C6D" w:rsidRPr="0057099C" w:rsidRDefault="00F34BC4" w:rsidP="003B5B1A">
      <w:pPr>
        <w:pStyle w:val="Q"/>
        <w:tabs>
          <w:tab w:val="clear" w:pos="1280"/>
          <w:tab w:val="clear" w:pos="3940"/>
          <w:tab w:val="left" w:pos="1080"/>
          <w:tab w:val="left" w:pos="1620"/>
          <w:tab w:val="left" w:pos="2160"/>
        </w:tabs>
        <w:spacing w:before="0" w:after="600" w:line="360" w:lineRule="auto"/>
        <w:ind w:left="2120"/>
        <w:jc w:val="center"/>
        <w:rPr>
          <w:color w:val="auto"/>
          <w:sz w:val="16"/>
        </w:rPr>
      </w:pPr>
      <w:r w:rsidRPr="0057099C">
        <w:rPr>
          <w:noProof/>
          <w:color w:val="auto"/>
          <w:sz w:val="16"/>
          <w:lang w:val="en-US"/>
        </w:rPr>
        <mc:AlternateContent>
          <mc:Choice Requires="wps">
            <w:drawing>
              <wp:inline distT="0" distB="0" distL="0" distR="0">
                <wp:extent cx="1879600" cy="0"/>
                <wp:effectExtent l="19050" t="26035" r="25400" b="21590"/>
                <wp:docPr id="12" name="Line 2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400AB2F" id="Line 24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726qgIAAKI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FTzvbq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562290" w:rsidRPr="0057099C" w:rsidRDefault="00562290" w:rsidP="00C16F86">
      <w:pPr>
        <w:spacing w:line="240" w:lineRule="auto"/>
        <w:rPr>
          <w:sz w:val="2"/>
        </w:rPr>
      </w:pPr>
    </w:p>
    <w:p w:rsidR="00524884" w:rsidRPr="0057099C" w:rsidRDefault="00524884" w:rsidP="00C16F86">
      <w:pPr>
        <w:spacing w:line="240" w:lineRule="auto"/>
        <w:rPr>
          <w:sz w:val="2"/>
        </w:rPr>
      </w:pPr>
    </w:p>
    <w:tbl>
      <w:tblPr>
        <w:tblW w:w="8707" w:type="dxa"/>
        <w:jc w:val="center"/>
        <w:tblLayout w:type="fixed"/>
        <w:tblCellMar>
          <w:left w:w="0" w:type="dxa"/>
          <w:right w:w="0" w:type="dxa"/>
        </w:tblCellMar>
        <w:tblLook w:val="0000" w:firstRow="0" w:lastRow="0" w:firstColumn="0" w:lastColumn="0" w:noHBand="0" w:noVBand="0"/>
      </w:tblPr>
      <w:tblGrid>
        <w:gridCol w:w="8707"/>
      </w:tblGrid>
      <w:tr w:rsidR="00524884" w:rsidRPr="0057099C" w:rsidTr="00C16F86">
        <w:trPr>
          <w:cantSplit/>
          <w:trHeight w:val="503"/>
          <w:jc w:val="center"/>
        </w:trPr>
        <w:tc>
          <w:tcPr>
            <w:tcW w:w="8707" w:type="dxa"/>
            <w:shd w:val="clear" w:color="auto" w:fill="000000"/>
            <w:vAlign w:val="center"/>
          </w:tcPr>
          <w:p w:rsidR="00524884" w:rsidRPr="0057099C" w:rsidRDefault="00524884" w:rsidP="003B5B1A">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57099C">
              <w:rPr>
                <w:rFonts w:ascii="Arial" w:eastAsiaTheme="minorEastAsia" w:hAnsi="Arial" w:cs="Arial"/>
                <w:b/>
                <w:color w:val="FFFFFF"/>
                <w:sz w:val="28"/>
                <w:szCs w:val="8"/>
                <w:lang w:eastAsia="ja-JP"/>
              </w:rPr>
              <w:t>SOLUTIONS TO END-OF-CHAPTER PROBLEMS</w:t>
            </w:r>
          </w:p>
        </w:tc>
      </w:tr>
    </w:tbl>
    <w:p w:rsidR="00524884" w:rsidRPr="0057099C" w:rsidRDefault="00524884" w:rsidP="003B5B1A">
      <w:pPr>
        <w:pStyle w:val="H2"/>
        <w:tabs>
          <w:tab w:val="clear" w:pos="1440"/>
          <w:tab w:val="left" w:pos="1980"/>
        </w:tabs>
        <w:spacing w:after="120" w:line="360" w:lineRule="auto"/>
        <w:jc w:val="left"/>
        <w:rPr>
          <w:rStyle w:val="H21"/>
          <w:rFonts w:ascii="Palatino LT Std" w:hAnsi="Palatino LT Std" w:cs="Times New Roman"/>
          <w:color w:val="auto"/>
          <w:sz w:val="28"/>
          <w:szCs w:val="28"/>
        </w:rPr>
      </w:pPr>
      <w:r w:rsidRPr="0057099C">
        <w:rPr>
          <w:rStyle w:val="H21"/>
          <w:rFonts w:ascii="Palatino LT Std" w:hAnsi="Palatino LT Std" w:cs="Times New Roman"/>
          <w:bCs w:val="0"/>
          <w:color w:val="auto"/>
          <w:sz w:val="28"/>
          <w:szCs w:val="28"/>
        </w:rPr>
        <w:t xml:space="preserve">Section </w:t>
      </w:r>
      <w:r w:rsidR="00BF25AE" w:rsidRPr="0057099C">
        <w:rPr>
          <w:rStyle w:val="H21"/>
          <w:rFonts w:ascii="Palatino LT Std" w:hAnsi="Palatino LT Std" w:cs="Times New Roman"/>
          <w:bCs w:val="0"/>
          <w:color w:val="auto"/>
          <w:sz w:val="28"/>
          <w:szCs w:val="28"/>
        </w:rPr>
        <w:t>40</w:t>
      </w:r>
      <w:r w:rsidRPr="0057099C">
        <w:rPr>
          <w:rStyle w:val="H21"/>
          <w:rFonts w:ascii="Palatino LT Std" w:hAnsi="Palatino LT Std" w:cs="Times New Roman"/>
          <w:bCs w:val="0"/>
          <w:color w:val="auto"/>
          <w:sz w:val="28"/>
          <w:szCs w:val="28"/>
        </w:rPr>
        <w:t>.1</w:t>
      </w:r>
      <w:r w:rsidRPr="0057099C">
        <w:rPr>
          <w:rStyle w:val="H21"/>
          <w:rFonts w:ascii="Palatino LT Std" w:hAnsi="Palatino LT Std" w:cs="Times New Roman"/>
          <w:bCs w:val="0"/>
          <w:color w:val="auto"/>
          <w:sz w:val="28"/>
          <w:szCs w:val="28"/>
        </w:rPr>
        <w:tab/>
      </w:r>
      <w:r w:rsidR="00533651" w:rsidRPr="0057099C">
        <w:rPr>
          <w:rStyle w:val="H21"/>
          <w:rFonts w:ascii="Palatino LT Std" w:hAnsi="Palatino LT Std" w:cs="Times New Roman"/>
          <w:color w:val="auto"/>
          <w:sz w:val="28"/>
          <w:szCs w:val="28"/>
        </w:rPr>
        <w:t>The Wave Function</w:t>
      </w:r>
    </w:p>
    <w:p w:rsidR="00AE3987" w:rsidRPr="0057099C" w:rsidRDefault="00BF25AE" w:rsidP="00A44AFE">
      <w:pPr>
        <w:pStyle w:val="BL"/>
        <w:tabs>
          <w:tab w:val="clear" w:pos="1280"/>
          <w:tab w:val="clear" w:pos="3940"/>
          <w:tab w:val="left" w:pos="1080"/>
          <w:tab w:val="left" w:pos="1620"/>
          <w:tab w:val="left" w:pos="2160"/>
        </w:tabs>
        <w:spacing w:before="100" w:after="100" w:line="360" w:lineRule="auto"/>
        <w:ind w:left="1627" w:hanging="1627"/>
        <w:rPr>
          <w:rFonts w:ascii="Palatino Linotype" w:hAnsi="Palatino Linotype"/>
        </w:rPr>
      </w:pPr>
      <w:r w:rsidRPr="0057099C">
        <w:rPr>
          <w:rStyle w:val="Q1"/>
          <w:rFonts w:ascii="Palatino Linotype" w:hAnsi="Palatino Linotype"/>
          <w:color w:val="auto"/>
        </w:rPr>
        <w:t>P40</w:t>
      </w:r>
      <w:r w:rsidR="00AE3987" w:rsidRPr="0057099C">
        <w:rPr>
          <w:rStyle w:val="Q1"/>
          <w:rFonts w:ascii="Palatino Linotype" w:hAnsi="Palatino Linotype"/>
          <w:color w:val="auto"/>
        </w:rPr>
        <w:t>.1</w:t>
      </w:r>
      <w:r w:rsidR="00AE3987" w:rsidRPr="0057099C">
        <w:rPr>
          <w:rFonts w:ascii="Palatino Linotype" w:hAnsi="Palatino Linotype"/>
          <w:color w:val="auto"/>
        </w:rPr>
        <w:tab/>
      </w:r>
      <w:r w:rsidR="00AE3987" w:rsidRPr="0057099C">
        <w:rPr>
          <w:rFonts w:ascii="Palatino Linotype" w:hAnsi="Palatino Linotype"/>
        </w:rPr>
        <w:t>(a)</w:t>
      </w:r>
      <w:r w:rsidR="00AE3987" w:rsidRPr="0057099C">
        <w:rPr>
          <w:rFonts w:ascii="Palatino Linotype" w:hAnsi="Palatino Linotype"/>
        </w:rPr>
        <w:tab/>
        <w:t>The wave function,</w:t>
      </w:r>
    </w:p>
    <w:p w:rsidR="00AE3987" w:rsidRPr="0057099C" w:rsidRDefault="00AE3987" w:rsidP="00A44AFE">
      <w:pPr>
        <w:pStyle w:val="BL"/>
        <w:tabs>
          <w:tab w:val="clear" w:pos="1280"/>
          <w:tab w:val="clear" w:pos="3940"/>
          <w:tab w:val="left" w:pos="1080"/>
          <w:tab w:val="left" w:pos="1620"/>
          <w:tab w:val="left" w:pos="2160"/>
        </w:tabs>
        <w:spacing w:before="100" w:after="100" w:line="360" w:lineRule="auto"/>
        <w:ind w:left="1627" w:hanging="1627"/>
        <w:rPr>
          <w:rFonts w:ascii="Palatino Linotype" w:hAnsi="Palatino Linotype"/>
          <w:position w:val="5"/>
        </w:rPr>
      </w:pPr>
      <w:r w:rsidRPr="0057099C">
        <w:rPr>
          <w:rStyle w:val="Q1"/>
          <w:rFonts w:ascii="Palatino Linotype" w:hAnsi="Palatino Linotype"/>
          <w:color w:val="auto"/>
        </w:rPr>
        <w:tab/>
      </w:r>
      <w:r w:rsidRPr="0057099C">
        <w:rPr>
          <w:rStyle w:val="Q1"/>
          <w:rFonts w:ascii="Palatino Linotype" w:hAnsi="Palatino Linotype"/>
          <w:color w:val="auto"/>
        </w:rPr>
        <w:tab/>
      </w:r>
      <w:r w:rsidR="002D6413" w:rsidRPr="0057099C">
        <w:rPr>
          <w:rStyle w:val="Q1"/>
          <w:rFonts w:ascii="Palatino Linotype" w:hAnsi="Palatino Linotype"/>
          <w:color w:val="auto"/>
        </w:rPr>
        <w:tab/>
      </w:r>
      <w:r w:rsidRPr="0057099C">
        <w:rPr>
          <w:rStyle w:val="Q1"/>
          <w:rFonts w:ascii="Palatino Linotype" w:hAnsi="Palatino Linotype"/>
          <w:color w:val="auto"/>
        </w:rPr>
        <w:tab/>
      </w:r>
      <w:r w:rsidRPr="0057099C">
        <w:rPr>
          <w:rFonts w:ascii="Palatino Linotype" w:hAnsi="Palatino Linotype"/>
        </w:rPr>
        <w:t xml:space="preserve"> </w:t>
      </w:r>
      <w:r w:rsidR="009F4823" w:rsidRPr="0057099C">
        <w:rPr>
          <w:rFonts w:ascii="Palatino Linotype" w:hAnsi="Palatino Linotype"/>
          <w:position w:val="-14"/>
        </w:rPr>
        <w:object w:dxaOrig="5380" w:dyaOrig="480">
          <v:shape id="_x0000_i1081" type="#_x0000_t75" style="width:268.9pt;height:23.85pt" o:ole="">
            <v:imagedata r:id="rId118" o:title=""/>
          </v:shape>
          <o:OLEObject Type="Embed" ProgID="Equation.DSMT4" ShapeID="_x0000_i1081" DrawAspect="Content" ObjectID="_1595936281" r:id="rId119"/>
        </w:object>
      </w:r>
    </w:p>
    <w:p w:rsidR="00AE3987" w:rsidRPr="0057099C" w:rsidRDefault="00AE3987" w:rsidP="00A44AFE">
      <w:pPr>
        <w:pStyle w:val="BL"/>
        <w:tabs>
          <w:tab w:val="clear" w:pos="1280"/>
          <w:tab w:val="clear" w:pos="3940"/>
          <w:tab w:val="left" w:pos="1080"/>
          <w:tab w:val="left" w:pos="1620"/>
          <w:tab w:val="left" w:pos="2160"/>
        </w:tabs>
        <w:spacing w:before="100" w:after="100" w:line="360" w:lineRule="auto"/>
        <w:ind w:left="1627" w:hanging="1627"/>
        <w:rPr>
          <w:rFonts w:ascii="Palatino Linotype" w:hAnsi="Palatino Linotype"/>
          <w:spacing w:val="-2"/>
        </w:rPr>
      </w:pPr>
      <w:r w:rsidRPr="0057099C">
        <w:rPr>
          <w:rFonts w:ascii="Palatino Linotype" w:hAnsi="Palatino Linotype"/>
          <w:position w:val="5"/>
        </w:rPr>
        <w:tab/>
      </w:r>
      <w:r w:rsidR="002D6413" w:rsidRPr="0057099C">
        <w:rPr>
          <w:rFonts w:ascii="Palatino Linotype" w:hAnsi="Palatino Linotype"/>
          <w:position w:val="5"/>
        </w:rPr>
        <w:tab/>
      </w:r>
      <w:r w:rsidRPr="0057099C">
        <w:rPr>
          <w:rFonts w:ascii="Palatino Linotype" w:hAnsi="Palatino Linotype"/>
          <w:position w:val="5"/>
        </w:rPr>
        <w:tab/>
      </w:r>
      <w:r w:rsidRPr="0057099C">
        <w:rPr>
          <w:rFonts w:ascii="Palatino Linotype" w:hAnsi="Palatino Linotype"/>
        </w:rPr>
        <w:t xml:space="preserve">will go </w:t>
      </w:r>
      <w:r w:rsidRPr="0057099C">
        <w:rPr>
          <w:rFonts w:ascii="Palatino Linotype" w:hAnsi="Palatino Linotype"/>
          <w:spacing w:val="-2"/>
        </w:rPr>
        <w:t xml:space="preserve">through one full cycle between </w:t>
      </w:r>
      <w:r w:rsidRPr="0057099C">
        <w:rPr>
          <w:rFonts w:ascii="Palatino Linotype" w:hAnsi="Palatino Linotype"/>
          <w:i/>
          <w:spacing w:val="-2"/>
        </w:rPr>
        <w:t>x</w:t>
      </w:r>
      <w:r w:rsidRPr="0057099C">
        <w:rPr>
          <w:rFonts w:ascii="Palatino Linotype" w:hAnsi="Palatino Linotype"/>
          <w:spacing w:val="-2"/>
          <w:position w:val="-4"/>
          <w:vertAlign w:val="subscript"/>
        </w:rPr>
        <w:t xml:space="preserve">1 </w:t>
      </w:r>
      <w:r w:rsidRPr="0057099C">
        <w:rPr>
          <w:rFonts w:ascii="Palatino Linotype" w:hAnsi="Palatino Linotype"/>
          <w:spacing w:val="-2"/>
        </w:rPr>
        <w:t xml:space="preserve">= 0 and (5.00 </w:t>
      </w:r>
      <w:r w:rsidR="009F4823" w:rsidRPr="0057099C">
        <w:rPr>
          <w:rFonts w:ascii="Palatino Linotype" w:hAnsi="Palatino Linotype"/>
        </w:rPr>
        <w:object w:dxaOrig="220" w:dyaOrig="220">
          <v:shape id="_x0000_i1082" type="#_x0000_t75" style="width:10.85pt;height:10.85pt" o:ole="">
            <v:imagedata r:id="rId120" o:title=""/>
          </v:shape>
          <o:OLEObject Type="Embed" ProgID="Equation.DSMT4" ShapeID="_x0000_i1082" DrawAspect="Content" ObjectID="_1595936282" r:id="rId121"/>
        </w:object>
      </w:r>
      <w:r w:rsidRPr="0057099C">
        <w:rPr>
          <w:rFonts w:ascii="Palatino Linotype" w:hAnsi="Palatino Linotype"/>
          <w:spacing w:val="-2"/>
        </w:rPr>
        <w:t xml:space="preserve"> 10</w:t>
      </w:r>
      <w:r w:rsidRPr="0057099C">
        <w:rPr>
          <w:rFonts w:ascii="Palatino Linotype" w:hAnsi="Palatino Linotype"/>
          <w:spacing w:val="-2"/>
          <w:position w:val="4"/>
          <w:vertAlign w:val="superscript"/>
        </w:rPr>
        <w:t>10</w:t>
      </w:r>
      <w:r w:rsidRPr="0057099C">
        <w:rPr>
          <w:rFonts w:ascii="Palatino Linotype" w:hAnsi="Palatino Linotype"/>
          <w:spacing w:val="-2"/>
        </w:rPr>
        <w:t>)</w:t>
      </w:r>
      <w:r w:rsidRPr="0057099C">
        <w:rPr>
          <w:rFonts w:ascii="Palatino Linotype" w:hAnsi="Palatino Linotype"/>
          <w:i/>
          <w:spacing w:val="-2"/>
        </w:rPr>
        <w:t>x</w:t>
      </w:r>
      <w:r w:rsidRPr="0057099C">
        <w:rPr>
          <w:rFonts w:ascii="Palatino Linotype" w:hAnsi="Palatino Linotype"/>
          <w:spacing w:val="-2"/>
          <w:position w:val="-4"/>
          <w:vertAlign w:val="subscript"/>
        </w:rPr>
        <w:t xml:space="preserve">2 </w:t>
      </w:r>
      <w:r w:rsidRPr="0057099C">
        <w:rPr>
          <w:rFonts w:ascii="Palatino Linotype" w:hAnsi="Palatino Linotype"/>
          <w:spacing w:val="-2"/>
        </w:rPr>
        <w:t>= 2</w:t>
      </w:r>
      <w:r w:rsidR="009F4823" w:rsidRPr="0057099C">
        <w:rPr>
          <w:rFonts w:ascii="Palatino Linotype" w:hAnsi="Palatino Linotype"/>
        </w:rPr>
        <w:object w:dxaOrig="280" w:dyaOrig="220">
          <v:shape id="_x0000_i1083" type="#_x0000_t75" style="width:13.9pt;height:10.85pt" o:ole="">
            <v:imagedata r:id="rId122" o:title=""/>
          </v:shape>
          <o:OLEObject Type="Embed" ProgID="Equation.DSMT4" ShapeID="_x0000_i1083" DrawAspect="Content" ObjectID="_1595936283" r:id="rId123"/>
        </w:object>
      </w:r>
      <w:r w:rsidRPr="0057099C">
        <w:rPr>
          <w:rFonts w:ascii="Palatino Linotype" w:hAnsi="Palatino Linotype"/>
          <w:spacing w:val="-2"/>
        </w:rPr>
        <w:t xml:space="preserve"> The wavelength is then</w:t>
      </w:r>
    </w:p>
    <w:p w:rsidR="00AE3987" w:rsidRPr="0057099C" w:rsidRDefault="00AE3987" w:rsidP="00A44AFE">
      <w:pPr>
        <w:pStyle w:val="BL"/>
        <w:tabs>
          <w:tab w:val="clear" w:pos="1280"/>
          <w:tab w:val="clear" w:pos="3940"/>
          <w:tab w:val="left" w:pos="1080"/>
          <w:tab w:val="left" w:pos="1620"/>
          <w:tab w:val="left" w:pos="2160"/>
        </w:tabs>
        <w:spacing w:before="100" w:after="100" w:line="360" w:lineRule="auto"/>
        <w:ind w:left="1627" w:hanging="1627"/>
        <w:jc w:val="left"/>
        <w:rPr>
          <w:rFonts w:ascii="Palatino Linotype" w:hAnsi="Palatino Linotype"/>
        </w:rPr>
      </w:pPr>
      <w:r w:rsidRPr="0057099C">
        <w:rPr>
          <w:rFonts w:ascii="Palatino Linotype" w:hAnsi="Palatino Linotype"/>
          <w:spacing w:val="-2"/>
        </w:rPr>
        <w:tab/>
      </w:r>
      <w:r w:rsidR="002D6413" w:rsidRPr="0057099C">
        <w:rPr>
          <w:rFonts w:ascii="Palatino Linotype" w:hAnsi="Palatino Linotype"/>
          <w:spacing w:val="-2"/>
        </w:rPr>
        <w:tab/>
      </w:r>
      <w:r w:rsidRPr="0057099C">
        <w:rPr>
          <w:rFonts w:ascii="Palatino Linotype" w:hAnsi="Palatino Linotype"/>
          <w:spacing w:val="-2"/>
        </w:rPr>
        <w:tab/>
      </w:r>
      <w:r w:rsidRPr="0057099C">
        <w:rPr>
          <w:rFonts w:ascii="Palatino Linotype" w:hAnsi="Palatino Linotype"/>
          <w:spacing w:val="-2"/>
        </w:rPr>
        <w:tab/>
      </w:r>
      <w:r w:rsidR="009F4823" w:rsidRPr="0057099C">
        <w:rPr>
          <w:rFonts w:ascii="Palatino Linotype" w:hAnsi="Palatino Linotype"/>
          <w:position w:val="-24"/>
        </w:rPr>
        <w:object w:dxaOrig="4660" w:dyaOrig="620">
          <v:shape id="_x0000_i1084" type="#_x0000_t75" style="width:232.9pt;height:30.8pt" o:ole="">
            <v:imagedata r:id="rId124" o:title=""/>
          </v:shape>
          <o:OLEObject Type="Embed" ProgID="Equation.DSMT4" ShapeID="_x0000_i1084" DrawAspect="Content" ObjectID="_1595936284" r:id="rId125"/>
        </w:object>
      </w:r>
    </w:p>
    <w:p w:rsidR="00AE3987" w:rsidRPr="0057099C" w:rsidRDefault="00AE3987" w:rsidP="00A44AFE">
      <w:pPr>
        <w:pStyle w:val="TX"/>
        <w:tabs>
          <w:tab w:val="clear" w:pos="360"/>
          <w:tab w:val="left" w:pos="1080"/>
          <w:tab w:val="left" w:pos="1620"/>
          <w:tab w:val="left" w:pos="2160"/>
        </w:tabs>
        <w:spacing w:before="100" w:after="100" w:line="360" w:lineRule="auto"/>
        <w:ind w:left="1627" w:hanging="1627"/>
        <w:rPr>
          <w:rFonts w:ascii="Palatino Linotype" w:hAnsi="Palatino Linotype"/>
          <w:sz w:val="24"/>
          <w:szCs w:val="24"/>
        </w:rPr>
      </w:pPr>
      <w:r w:rsidRPr="0057099C">
        <w:rPr>
          <w:rFonts w:ascii="Palatino Linotype" w:hAnsi="Palatino Linotype"/>
          <w:sz w:val="24"/>
          <w:szCs w:val="24"/>
        </w:rPr>
        <w:tab/>
      </w:r>
      <w:r w:rsidRPr="0057099C">
        <w:rPr>
          <w:rFonts w:ascii="Palatino Linotype" w:hAnsi="Palatino Linotype"/>
          <w:sz w:val="24"/>
          <w:szCs w:val="24"/>
        </w:rPr>
        <w:tab/>
        <w:t xml:space="preserve">To say the same thing, we can inspect </w:t>
      </w:r>
      <w:r w:rsidR="009F4823" w:rsidRPr="0057099C">
        <w:rPr>
          <w:rFonts w:ascii="Palatino Linotype" w:hAnsi="Palatino Linotype"/>
          <w:position w:val="10"/>
          <w:sz w:val="24"/>
          <w:szCs w:val="24"/>
        </w:rPr>
        <w:object w:dxaOrig="1100" w:dyaOrig="420">
          <v:shape id="_x0000_i1085" type="#_x0000_t75" style="width:55.1pt;height:20.8pt" o:ole="">
            <v:imagedata r:id="rId126" o:title=""/>
          </v:shape>
          <o:OLEObject Type="Embed" ProgID="Equation.DSMT4" ShapeID="_x0000_i1085" DrawAspect="Content" ObjectID="_1595936285" r:id="rId127"/>
        </w:object>
      </w:r>
      <w:r w:rsidRPr="0057099C">
        <w:rPr>
          <w:rFonts w:ascii="Palatino Linotype" w:hAnsi="Palatino Linotype"/>
          <w:i/>
          <w:sz w:val="24"/>
          <w:szCs w:val="24"/>
        </w:rPr>
        <w:t xml:space="preserve"> </w:t>
      </w:r>
      <w:r w:rsidRPr="0057099C">
        <w:rPr>
          <w:rFonts w:ascii="Palatino Linotype" w:hAnsi="Palatino Linotype"/>
          <w:sz w:val="24"/>
          <w:szCs w:val="24"/>
        </w:rPr>
        <w:t xml:space="preserve">to see that the wave number is </w:t>
      </w:r>
      <w:r w:rsidRPr="0057099C">
        <w:rPr>
          <w:rFonts w:ascii="Palatino Linotype" w:hAnsi="Palatino Linotype"/>
          <w:i/>
          <w:sz w:val="24"/>
          <w:szCs w:val="24"/>
        </w:rPr>
        <w:t xml:space="preserve">k </w:t>
      </w:r>
      <w:r w:rsidRPr="0057099C">
        <w:rPr>
          <w:rFonts w:ascii="Palatino Linotype" w:hAnsi="Palatino Linotype"/>
          <w:sz w:val="24"/>
          <w:szCs w:val="24"/>
        </w:rPr>
        <w:t xml:space="preserve">= 5.00 </w:t>
      </w:r>
      <w:r w:rsidR="009F4823" w:rsidRPr="0057099C">
        <w:rPr>
          <w:rFonts w:ascii="Palatino Linotype" w:hAnsi="Palatino Linotype"/>
          <w:sz w:val="24"/>
          <w:szCs w:val="24"/>
        </w:rPr>
        <w:object w:dxaOrig="220" w:dyaOrig="220">
          <v:shape id="_x0000_i1086" type="#_x0000_t75" style="width:10.85pt;height:10.85pt" o:ole="">
            <v:imagedata r:id="rId128" o:title=""/>
          </v:shape>
          <o:OLEObject Type="Embed" ProgID="Equation.DSMT4" ShapeID="_x0000_i1086" DrawAspect="Content" ObjectID="_1595936286" r:id="rId129"/>
        </w:object>
      </w:r>
      <w:r w:rsidRPr="0057099C">
        <w:rPr>
          <w:rFonts w:ascii="Palatino Linotype" w:hAnsi="Palatino Linotype"/>
          <w:sz w:val="24"/>
          <w:szCs w:val="24"/>
        </w:rPr>
        <w:t xml:space="preserve"> 10</w:t>
      </w:r>
      <w:r w:rsidRPr="0057099C">
        <w:rPr>
          <w:rFonts w:ascii="Palatino Linotype" w:hAnsi="Palatino Linotype"/>
          <w:position w:val="4"/>
          <w:sz w:val="24"/>
          <w:szCs w:val="24"/>
          <w:vertAlign w:val="superscript"/>
        </w:rPr>
        <w:t>10</w:t>
      </w:r>
      <w:r w:rsidRPr="0057099C">
        <w:rPr>
          <w:rFonts w:ascii="Palatino Linotype" w:hAnsi="Palatino Linotype"/>
          <w:sz w:val="24"/>
          <w:szCs w:val="24"/>
        </w:rPr>
        <w:t xml:space="preserve"> m</w:t>
      </w:r>
      <w:r w:rsidR="00B067B6" w:rsidRPr="0057099C">
        <w:rPr>
          <w:rFonts w:ascii="Palatino Linotype" w:hAnsi="Palatino Linotype"/>
          <w:position w:val="4"/>
          <w:sz w:val="24"/>
          <w:szCs w:val="24"/>
          <w:vertAlign w:val="superscript"/>
        </w:rPr>
        <w:t>–</w:t>
      </w:r>
      <w:r w:rsidRPr="0057099C">
        <w:rPr>
          <w:rFonts w:ascii="Palatino Linotype" w:hAnsi="Palatino Linotype"/>
          <w:position w:val="4"/>
          <w:sz w:val="24"/>
          <w:szCs w:val="24"/>
          <w:vertAlign w:val="superscript"/>
        </w:rPr>
        <w:t>1</w:t>
      </w:r>
      <w:r w:rsidRPr="0057099C">
        <w:rPr>
          <w:rFonts w:ascii="Palatino Linotype" w:hAnsi="Palatino Linotype"/>
          <w:sz w:val="24"/>
          <w:szCs w:val="24"/>
        </w:rPr>
        <w:t xml:space="preserve"> = </w:t>
      </w:r>
      <w:r w:rsidR="009F4823" w:rsidRPr="0057099C">
        <w:rPr>
          <w:rFonts w:ascii="Palatino Linotype" w:hAnsi="Palatino Linotype"/>
          <w:position w:val="1"/>
          <w:sz w:val="24"/>
          <w:szCs w:val="24"/>
        </w:rPr>
        <w:object w:dxaOrig="640" w:dyaOrig="320">
          <v:shape id="_x0000_i1087" type="#_x0000_t75" style="width:32.1pt;height:16.05pt" o:ole="">
            <v:imagedata r:id="rId130" o:title=""/>
          </v:shape>
          <o:OLEObject Type="Embed" ProgID="Equation.DSMT4" ShapeID="_x0000_i1087" DrawAspect="Content" ObjectID="_1595936287" r:id="rId131"/>
        </w:object>
      </w:r>
    </w:p>
    <w:p w:rsidR="00AE3987" w:rsidRPr="0057099C" w:rsidRDefault="00A44AFE" w:rsidP="00E6375D">
      <w:pPr>
        <w:pStyle w:val="NL"/>
        <w:keepNext/>
        <w:tabs>
          <w:tab w:val="clear" w:pos="480"/>
          <w:tab w:val="left" w:pos="1080"/>
          <w:tab w:val="left" w:pos="1620"/>
          <w:tab w:val="left" w:pos="2160"/>
        </w:tabs>
        <w:spacing w:before="100" w:after="100" w:line="360" w:lineRule="auto"/>
        <w:ind w:left="1627" w:hanging="1627"/>
        <w:rPr>
          <w:rFonts w:ascii="Palatino Linotype" w:hAnsi="Palatino Linotype"/>
        </w:rPr>
      </w:pPr>
      <w:r w:rsidRPr="0057099C">
        <w:rPr>
          <w:rFonts w:ascii="Palatino Linotype" w:hAnsi="Palatino Linotype"/>
        </w:rPr>
        <w:lastRenderedPageBreak/>
        <w:tab/>
      </w:r>
      <w:r w:rsidR="00AE3987" w:rsidRPr="0057099C">
        <w:rPr>
          <w:rFonts w:ascii="Palatino Linotype" w:hAnsi="Palatino Linotype"/>
        </w:rPr>
        <w:t>(b)</w:t>
      </w:r>
      <w:r w:rsidR="00AE3987" w:rsidRPr="0057099C">
        <w:rPr>
          <w:rFonts w:ascii="Palatino Linotype" w:hAnsi="Palatino Linotype"/>
        </w:rPr>
        <w:tab/>
        <w:t xml:space="preserve">Since </w:t>
      </w:r>
      <w:r w:rsidR="009F4823" w:rsidRPr="0057099C">
        <w:rPr>
          <w:rFonts w:ascii="Palatino Linotype" w:hAnsi="Palatino Linotype"/>
          <w:position w:val="2"/>
        </w:rPr>
        <w:object w:dxaOrig="220" w:dyaOrig="280">
          <v:shape id="_x0000_i1088" type="#_x0000_t75" style="width:10.85pt;height:13.9pt" o:ole="">
            <v:imagedata r:id="rId132" o:title=""/>
          </v:shape>
          <o:OLEObject Type="Embed" ProgID="Equation.DSMT4" ShapeID="_x0000_i1088" DrawAspect="Content" ObjectID="_1595936288" r:id="rId133"/>
        </w:object>
      </w:r>
      <w:r w:rsidR="00AE3987" w:rsidRPr="0057099C">
        <w:rPr>
          <w:rFonts w:ascii="Palatino Linotype" w:hAnsi="Palatino Linotype"/>
        </w:rPr>
        <w:t xml:space="preserve"> = </w:t>
      </w:r>
      <w:r w:rsidR="00AE3987" w:rsidRPr="0057099C">
        <w:rPr>
          <w:rFonts w:ascii="Palatino Linotype" w:hAnsi="Palatino Linotype"/>
          <w:i/>
        </w:rPr>
        <w:t>h</w:t>
      </w:r>
      <w:r w:rsidR="00AE3987" w:rsidRPr="0057099C">
        <w:rPr>
          <w:rFonts w:ascii="Palatino Linotype" w:hAnsi="Palatino Linotype"/>
        </w:rPr>
        <w:t>/</w:t>
      </w:r>
      <w:r w:rsidR="00AE3987" w:rsidRPr="0057099C">
        <w:rPr>
          <w:rFonts w:ascii="Palatino Linotype" w:hAnsi="Palatino Linotype"/>
          <w:i/>
        </w:rPr>
        <w:t>p</w:t>
      </w:r>
      <w:r w:rsidR="00AE3987" w:rsidRPr="0057099C">
        <w:rPr>
          <w:rFonts w:ascii="Palatino Linotype" w:hAnsi="Palatino Linotype"/>
        </w:rPr>
        <w:t xml:space="preserve">, the momentum is </w:t>
      </w:r>
    </w:p>
    <w:p w:rsidR="00AE3987" w:rsidRPr="0057099C" w:rsidRDefault="00AE3987" w:rsidP="00A44AFE">
      <w:pPr>
        <w:pStyle w:val="NL"/>
        <w:tabs>
          <w:tab w:val="clear" w:pos="480"/>
          <w:tab w:val="left" w:pos="1080"/>
          <w:tab w:val="left" w:pos="1620"/>
          <w:tab w:val="left" w:pos="2160"/>
        </w:tabs>
        <w:spacing w:before="100" w:after="100" w:line="360" w:lineRule="auto"/>
        <w:ind w:left="1627" w:hanging="1627"/>
        <w:rPr>
          <w:rFonts w:ascii="Palatino Linotype" w:hAnsi="Palatino Linotype"/>
        </w:rPr>
      </w:pPr>
      <w:r w:rsidRPr="0057099C">
        <w:rPr>
          <w:rFonts w:ascii="Palatino Linotype" w:hAnsi="Palatino Linotype"/>
        </w:rPr>
        <w:tab/>
      </w:r>
      <w:r w:rsidR="002D6413"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position w:val="-24"/>
        </w:rPr>
        <w:object w:dxaOrig="4940" w:dyaOrig="660">
          <v:shape id="_x0000_i1089" type="#_x0000_t75" style="width:246.8pt;height:32.95pt" o:ole="">
            <v:imagedata r:id="rId134" o:title=""/>
          </v:shape>
          <o:OLEObject Type="Embed" ProgID="Equation.DSMT4" ShapeID="_x0000_i1089" DrawAspect="Content" ObjectID="_1595936289" r:id="rId135"/>
        </w:object>
      </w:r>
      <w:r w:rsidRPr="0057099C">
        <w:rPr>
          <w:rFonts w:ascii="Palatino Linotype" w:hAnsi="Palatino Linotype"/>
        </w:rPr>
        <w:t xml:space="preserve"> </w:t>
      </w:r>
      <w:r w:rsidRPr="0057099C">
        <w:rPr>
          <w:rFonts w:ascii="Palatino Linotype" w:hAnsi="Palatino Linotype"/>
          <w:color w:val="221E1F"/>
        </w:rPr>
        <w:tab/>
      </w:r>
    </w:p>
    <w:p w:rsidR="00AE3987" w:rsidRPr="0057099C" w:rsidRDefault="00AE3987" w:rsidP="00A44AFE">
      <w:pPr>
        <w:pStyle w:val="NL"/>
        <w:tabs>
          <w:tab w:val="clear" w:pos="480"/>
          <w:tab w:val="left" w:pos="1080"/>
          <w:tab w:val="left" w:pos="1620"/>
          <w:tab w:val="left" w:pos="2160"/>
        </w:tabs>
        <w:spacing w:before="100" w:after="100" w:line="360" w:lineRule="auto"/>
        <w:ind w:left="1627" w:hanging="1627"/>
        <w:rPr>
          <w:rFonts w:ascii="Palatino Linotype" w:hAnsi="Palatino Linotype"/>
        </w:rPr>
      </w:pPr>
      <w:r w:rsidRPr="0057099C">
        <w:rPr>
          <w:rFonts w:ascii="Palatino Linotype" w:hAnsi="Palatino Linotype"/>
        </w:rPr>
        <w:tab/>
        <w:t>(c)</w:t>
      </w:r>
      <w:r w:rsidRPr="0057099C">
        <w:rPr>
          <w:rFonts w:ascii="Palatino Linotype" w:hAnsi="Palatino Linotype"/>
        </w:rPr>
        <w:tab/>
        <w:t>The electron</w:t>
      </w:r>
      <w:r w:rsidR="00B067B6" w:rsidRPr="0057099C">
        <w:rPr>
          <w:rFonts w:ascii="Palatino Linotype" w:hAnsi="Palatino Linotype"/>
        </w:rPr>
        <w:t>’</w:t>
      </w:r>
      <w:r w:rsidRPr="0057099C">
        <w:rPr>
          <w:rFonts w:ascii="Palatino Linotype" w:hAnsi="Palatino Linotype"/>
        </w:rPr>
        <w:t xml:space="preserve">s kinetic energy is </w:t>
      </w:r>
    </w:p>
    <w:p w:rsidR="00AE3987" w:rsidRPr="0057099C" w:rsidRDefault="00AE3987" w:rsidP="00A44AFE">
      <w:pPr>
        <w:pStyle w:val="NL"/>
        <w:tabs>
          <w:tab w:val="clear" w:pos="480"/>
          <w:tab w:val="left" w:pos="1080"/>
          <w:tab w:val="left" w:pos="1620"/>
          <w:tab w:val="left" w:pos="2160"/>
        </w:tabs>
        <w:spacing w:before="100" w:after="100" w:line="360" w:lineRule="auto"/>
        <w:ind w:left="1627" w:hanging="1627"/>
        <w:rPr>
          <w:rStyle w:val="ding"/>
          <w:rFonts w:ascii="Palatino Linotype" w:hAnsi="Palatino Linotype"/>
          <w:sz w:val="24"/>
          <w:szCs w:val="24"/>
        </w:rPr>
      </w:pPr>
      <w:r w:rsidRPr="0057099C">
        <w:rPr>
          <w:rFonts w:ascii="Palatino Linotype" w:hAnsi="Palatino Linotype"/>
        </w:rPr>
        <w:tab/>
      </w:r>
      <w:r w:rsidR="002D6413"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position w:val="-68"/>
        </w:rPr>
        <w:object w:dxaOrig="5660" w:dyaOrig="1500">
          <v:shape id="_x0000_i1090" type="#_x0000_t75" style="width:282.8pt;height:75.05pt" o:ole="">
            <v:imagedata r:id="rId136" o:title=""/>
          </v:shape>
          <o:OLEObject Type="Embed" ProgID="Equation.DSMT4" ShapeID="_x0000_i1090" DrawAspect="Content" ObjectID="_1595936290" r:id="rId137"/>
        </w:object>
      </w:r>
    </w:p>
    <w:p w:rsidR="00AE3987" w:rsidRPr="0057099C" w:rsidRDefault="00AE3987" w:rsidP="00A44AFE">
      <w:pPr>
        <w:pStyle w:val="NL"/>
        <w:tabs>
          <w:tab w:val="clear" w:pos="480"/>
          <w:tab w:val="left" w:pos="1080"/>
          <w:tab w:val="left" w:pos="1620"/>
          <w:tab w:val="left" w:pos="2160"/>
        </w:tabs>
        <w:spacing w:before="100" w:after="100" w:line="360" w:lineRule="auto"/>
        <w:ind w:left="1627" w:hanging="1627"/>
        <w:rPr>
          <w:rFonts w:ascii="Palatino Linotype" w:hAnsi="Palatino Linotype"/>
          <w:spacing w:val="-4"/>
        </w:rPr>
      </w:pPr>
      <w:r w:rsidRPr="0057099C">
        <w:rPr>
          <w:rFonts w:ascii="Palatino Linotype" w:hAnsi="Palatino Linotype"/>
          <w:spacing w:val="-4"/>
        </w:rPr>
        <w:tab/>
      </w:r>
      <w:r w:rsidRPr="0057099C">
        <w:rPr>
          <w:rFonts w:ascii="Palatino Linotype" w:hAnsi="Palatino Linotype"/>
          <w:spacing w:val="-4"/>
        </w:rPr>
        <w:tab/>
        <w:t xml:space="preserve">[We use </w:t>
      </w:r>
      <w:r w:rsidRPr="0057099C">
        <w:rPr>
          <w:rFonts w:ascii="Palatino Linotype" w:hAnsi="Palatino Linotype"/>
          <w:i/>
          <w:spacing w:val="-4"/>
        </w:rPr>
        <w:t>u</w:t>
      </w:r>
      <w:r w:rsidRPr="0057099C">
        <w:rPr>
          <w:rFonts w:ascii="Palatino Linotype" w:hAnsi="Palatino Linotype"/>
          <w:spacing w:val="-4"/>
        </w:rPr>
        <w:t xml:space="preserve"> to represent the speed of a particl</w:t>
      </w:r>
      <w:r w:rsidR="00BF25AE" w:rsidRPr="0057099C">
        <w:rPr>
          <w:rFonts w:ascii="Palatino Linotype" w:hAnsi="Palatino Linotype"/>
          <w:spacing w:val="-4"/>
        </w:rPr>
        <w:t>e with mass in chapters 38, 39</w:t>
      </w:r>
      <w:r w:rsidRPr="0057099C">
        <w:rPr>
          <w:rFonts w:ascii="Palatino Linotype" w:hAnsi="Palatino Linotype"/>
          <w:spacing w:val="-4"/>
        </w:rPr>
        <w:t>, and 4</w:t>
      </w:r>
      <w:r w:rsidR="00BF25AE" w:rsidRPr="0057099C">
        <w:rPr>
          <w:rFonts w:ascii="Palatino Linotype" w:hAnsi="Palatino Linotype"/>
          <w:spacing w:val="-4"/>
        </w:rPr>
        <w:t>0</w:t>
      </w:r>
      <w:r w:rsidRPr="0057099C">
        <w:rPr>
          <w:rFonts w:ascii="Palatino Linotype" w:hAnsi="Palatino Linotype"/>
          <w:spacing w:val="-4"/>
        </w:rPr>
        <w:t>.]</w:t>
      </w:r>
    </w:p>
    <w:p w:rsidR="00287F9D" w:rsidRPr="0057099C" w:rsidRDefault="00287F9D" w:rsidP="00A44AFE">
      <w:pPr>
        <w:pStyle w:val="Qalpha"/>
        <w:tabs>
          <w:tab w:val="clear" w:pos="1520"/>
          <w:tab w:val="clear" w:pos="3940"/>
          <w:tab w:val="left" w:pos="1080"/>
          <w:tab w:val="left" w:pos="1620"/>
        </w:tabs>
        <w:spacing w:before="100" w:after="100" w:line="360" w:lineRule="auto"/>
        <w:ind w:left="1627" w:hanging="1627"/>
        <w:rPr>
          <w:rFonts w:ascii="Palatino Linotype" w:hAnsi="Palatino Linotype"/>
          <w:color w:val="auto"/>
          <w:sz w:val="24"/>
          <w:szCs w:val="24"/>
        </w:rPr>
      </w:pPr>
      <w:r w:rsidRPr="0057099C">
        <w:rPr>
          <w:rStyle w:val="Q1"/>
          <w:rFonts w:ascii="Palatino Linotype" w:hAnsi="Palatino Linotype"/>
          <w:color w:val="auto"/>
          <w:sz w:val="24"/>
          <w:szCs w:val="24"/>
        </w:rPr>
        <w:t>P40.2</w:t>
      </w:r>
      <w:r w:rsidRPr="0057099C">
        <w:rPr>
          <w:rFonts w:ascii="Palatino Linotype" w:hAnsi="Palatino Linotype"/>
          <w:color w:val="auto"/>
          <w:sz w:val="24"/>
          <w:szCs w:val="24"/>
        </w:rPr>
        <w:tab/>
      </w:r>
      <w:r w:rsidRPr="0057099C">
        <w:rPr>
          <w:rStyle w:val="Q1"/>
          <w:rFonts w:ascii="Palatino Linotype" w:hAnsi="Palatino Linotype"/>
          <w:b w:val="0"/>
          <w:color w:val="auto"/>
          <w:sz w:val="24"/>
          <w:szCs w:val="24"/>
        </w:rPr>
        <w:t>(a)</w:t>
      </w:r>
      <w:r w:rsidRPr="0057099C">
        <w:rPr>
          <w:rStyle w:val="Q1"/>
          <w:rFonts w:ascii="Palatino Linotype" w:hAnsi="Palatino Linotype"/>
          <w:b w:val="0"/>
          <w:color w:val="auto"/>
          <w:sz w:val="24"/>
          <w:szCs w:val="24"/>
        </w:rPr>
        <w:tab/>
        <w:t>See ANS. FIG. P4</w:t>
      </w:r>
      <w:r w:rsidR="005F3833" w:rsidRPr="0057099C">
        <w:rPr>
          <w:rStyle w:val="Q1"/>
          <w:rFonts w:ascii="Palatino Linotype" w:hAnsi="Palatino Linotype"/>
          <w:b w:val="0"/>
          <w:color w:val="auto"/>
          <w:sz w:val="24"/>
          <w:szCs w:val="24"/>
        </w:rPr>
        <w:t>0</w:t>
      </w:r>
      <w:r w:rsidRPr="0057099C">
        <w:rPr>
          <w:rStyle w:val="Q1"/>
          <w:rFonts w:ascii="Palatino Linotype" w:hAnsi="Palatino Linotype"/>
          <w:b w:val="0"/>
          <w:color w:val="auto"/>
          <w:sz w:val="24"/>
          <w:szCs w:val="24"/>
        </w:rPr>
        <w:t xml:space="preserve">.2 for a graph of </w:t>
      </w:r>
      <w:r w:rsidR="009F4823" w:rsidRPr="0057099C">
        <w:rPr>
          <w:rStyle w:val="Q1"/>
          <w:rFonts w:ascii="Palatino Linotype" w:hAnsi="Palatino Linotype"/>
          <w:b w:val="0"/>
          <w:bCs w:val="0"/>
          <w:color w:val="auto"/>
          <w:sz w:val="24"/>
          <w:szCs w:val="24"/>
        </w:rPr>
        <w:object w:dxaOrig="1280" w:dyaOrig="620">
          <v:shape id="_x0000_i1091" type="#_x0000_t75" style="width:64.2pt;height:30.8pt" o:ole="">
            <v:imagedata r:id="rId138" o:title=""/>
          </v:shape>
          <o:OLEObject Type="Embed" ProgID="Equation.DSMT4" ShapeID="_x0000_i1091" DrawAspect="Content" ObjectID="_1595936291" r:id="rId139"/>
        </w:object>
      </w:r>
      <w:r w:rsidRPr="0057099C">
        <w:rPr>
          <w:rStyle w:val="Q1"/>
          <w:rFonts w:ascii="Palatino Linotype" w:hAnsi="Palatino Linotype"/>
          <w:b w:val="0"/>
          <w:color w:val="auto"/>
          <w:sz w:val="24"/>
          <w:szCs w:val="24"/>
        </w:rPr>
        <w:t xml:space="preserve"> </w:t>
      </w:r>
      <w:r w:rsidRPr="0057099C">
        <w:rPr>
          <w:rFonts w:ascii="Palatino Linotype" w:hAnsi="Palatino Linotype"/>
          <w:color w:val="auto"/>
          <w:sz w:val="24"/>
          <w:szCs w:val="24"/>
        </w:rPr>
        <w:t xml:space="preserve">for the range </w:t>
      </w:r>
      <w:r w:rsidR="009F4823" w:rsidRPr="0057099C">
        <w:rPr>
          <w:rFonts w:ascii="Palatino Linotype" w:hAnsi="Palatino Linotype"/>
          <w:color w:val="auto"/>
          <w:sz w:val="24"/>
          <w:szCs w:val="24"/>
        </w:rPr>
        <w:object w:dxaOrig="1100" w:dyaOrig="620">
          <v:shape id="_x0000_i1092" type="#_x0000_t75" style="width:55.1pt;height:30.8pt" o:ole="">
            <v:imagedata r:id="rId140" o:title=""/>
          </v:shape>
          <o:OLEObject Type="Embed" ProgID="Equation.DSMT4" ShapeID="_x0000_i1092" DrawAspect="Content" ObjectID="_1595936292" r:id="rId141"/>
        </w:object>
      </w:r>
      <w:r w:rsidRPr="0057099C">
        <w:rPr>
          <w:rFonts w:ascii="Palatino Linotype" w:hAnsi="Palatino Linotype"/>
          <w:color w:val="auto"/>
          <w:sz w:val="24"/>
          <w:szCs w:val="24"/>
        </w:rPr>
        <w:t>.</w:t>
      </w:r>
    </w:p>
    <w:p w:rsidR="00287F9D" w:rsidRPr="0057099C" w:rsidRDefault="00F34BC4" w:rsidP="00A44AFE">
      <w:pPr>
        <w:pStyle w:val="Qalpha"/>
        <w:tabs>
          <w:tab w:val="clear" w:pos="1520"/>
          <w:tab w:val="clear" w:pos="3940"/>
          <w:tab w:val="left" w:pos="1080"/>
          <w:tab w:val="left" w:pos="1620"/>
        </w:tabs>
        <w:spacing w:before="100" w:after="100" w:line="360" w:lineRule="auto"/>
        <w:ind w:left="1627" w:hanging="1627"/>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2535555" cy="1724660"/>
            <wp:effectExtent l="0" t="0" r="0" b="8890"/>
            <wp:docPr id="58" name="Picture 58" descr="48573-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48573-4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35555" cy="1724660"/>
                    </a:xfrm>
                    <a:prstGeom prst="rect">
                      <a:avLst/>
                    </a:prstGeom>
                    <a:noFill/>
                    <a:ln>
                      <a:noFill/>
                    </a:ln>
                  </pic:spPr>
                </pic:pic>
              </a:graphicData>
            </a:graphic>
          </wp:inline>
        </w:drawing>
      </w:r>
    </w:p>
    <w:p w:rsidR="00287F9D" w:rsidRPr="0057099C" w:rsidRDefault="00287F9D" w:rsidP="00A44AFE">
      <w:pPr>
        <w:pStyle w:val="Qalpha"/>
        <w:tabs>
          <w:tab w:val="clear" w:pos="1520"/>
          <w:tab w:val="clear" w:pos="3940"/>
          <w:tab w:val="left" w:pos="1080"/>
          <w:tab w:val="left" w:pos="1620"/>
        </w:tabs>
        <w:spacing w:before="120" w:after="120" w:line="360" w:lineRule="auto"/>
        <w:ind w:left="1620" w:hanging="1620"/>
        <w:jc w:val="center"/>
        <w:rPr>
          <w:rFonts w:ascii="Palatino Linotype" w:hAnsi="Palatino Linotype"/>
          <w:b/>
          <w:color w:val="auto"/>
          <w:sz w:val="24"/>
          <w:szCs w:val="24"/>
        </w:rPr>
      </w:pPr>
      <w:r w:rsidRPr="0057099C">
        <w:rPr>
          <w:rFonts w:ascii="Palatino Linotype" w:hAnsi="Palatino Linotype"/>
          <w:b/>
          <w:color w:val="auto"/>
          <w:sz w:val="24"/>
          <w:szCs w:val="24"/>
        </w:rPr>
        <w:t>ANS. FIG. P4</w:t>
      </w:r>
      <w:r w:rsidR="005F3833" w:rsidRPr="0057099C">
        <w:rPr>
          <w:rFonts w:ascii="Palatino Linotype" w:hAnsi="Palatino Linotype"/>
          <w:b/>
          <w:color w:val="auto"/>
          <w:sz w:val="24"/>
          <w:szCs w:val="24"/>
        </w:rPr>
        <w:t>0</w:t>
      </w:r>
      <w:r w:rsidRPr="0057099C">
        <w:rPr>
          <w:rFonts w:ascii="Palatino Linotype" w:hAnsi="Palatino Linotype"/>
          <w:b/>
          <w:color w:val="auto"/>
          <w:sz w:val="24"/>
          <w:szCs w:val="24"/>
        </w:rPr>
        <w:t>.2</w:t>
      </w:r>
    </w:p>
    <w:p w:rsidR="00287F9D" w:rsidRPr="0057099C" w:rsidRDefault="00287F9D" w:rsidP="00A44AFE">
      <w:pPr>
        <w:pStyle w:val="Qalpha"/>
        <w:tabs>
          <w:tab w:val="clear" w:pos="1520"/>
          <w:tab w:val="clear" w:pos="3940"/>
          <w:tab w:val="left" w:pos="1080"/>
          <w:tab w:val="left" w:pos="162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Normalization requires</w:t>
      </w:r>
    </w:p>
    <w:p w:rsidR="00287F9D" w:rsidRPr="0057099C" w:rsidRDefault="00287F9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0"/>
          <w:sz w:val="24"/>
          <w:szCs w:val="24"/>
        </w:rPr>
        <w:object w:dxaOrig="1640" w:dyaOrig="600">
          <v:shape id="_x0000_i1093" type="#_x0000_t75" style="width:82pt;height:29.95pt" o:ole="">
            <v:imagedata r:id="rId143" o:title=""/>
          </v:shape>
          <o:OLEObject Type="Embed" ProgID="Equation.DSMT4" ShapeID="_x0000_i1093" DrawAspect="Content" ObjectID="_1595936293" r:id="rId144"/>
        </w:object>
      </w:r>
    </w:p>
    <w:p w:rsidR="00287F9D" w:rsidRPr="0057099C" w:rsidRDefault="00287F9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900" w:dyaOrig="1440">
          <v:shape id="_x0000_i1094" type="#_x0000_t75" style="width:195.2pt;height:1in" o:ole="">
            <v:imagedata r:id="rId145" o:title=""/>
          </v:shape>
          <o:OLEObject Type="Embed" ProgID="Equation.DSMT4" ShapeID="_x0000_i1094" DrawAspect="Content" ObjectID="_1595936294" r:id="rId146"/>
        </w:object>
      </w:r>
    </w:p>
    <w:p w:rsidR="00287F9D" w:rsidRPr="0057099C" w:rsidRDefault="00287F9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r>
      <w:r w:rsidR="009F4823" w:rsidRPr="0057099C">
        <w:rPr>
          <w:rFonts w:ascii="Palatino Linotype" w:hAnsi="Palatino Linotype"/>
          <w:color w:val="auto"/>
          <w:position w:val="4"/>
          <w:sz w:val="24"/>
          <w:szCs w:val="24"/>
        </w:rPr>
        <w:object w:dxaOrig="5900" w:dyaOrig="700">
          <v:shape id="_x0000_i1095" type="#_x0000_t75" style="width:294.95pt;height:35.15pt" o:ole="">
            <v:imagedata r:id="rId147" o:title=""/>
          </v:shape>
          <o:OLEObject Type="Embed" ProgID="Equation.DSMT4" ShapeID="_x0000_i1095" DrawAspect="Content" ObjectID="_1595936295" r:id="rId148"/>
        </w:object>
      </w:r>
    </w:p>
    <w:p w:rsidR="00473BB6" w:rsidRPr="0057099C" w:rsidRDefault="00473BB6"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Style w:val="Q1"/>
          <w:rFonts w:ascii="Palatino Linotype" w:hAnsi="Palatino Linotype"/>
          <w:color w:val="auto"/>
          <w:sz w:val="24"/>
          <w:szCs w:val="24"/>
        </w:rPr>
        <w:t>P4</w:t>
      </w:r>
      <w:r w:rsidR="00DE0A54" w:rsidRPr="0057099C">
        <w:rPr>
          <w:rStyle w:val="Q1"/>
          <w:rFonts w:ascii="Palatino Linotype" w:hAnsi="Palatino Linotype"/>
          <w:color w:val="auto"/>
          <w:sz w:val="24"/>
          <w:szCs w:val="24"/>
        </w:rPr>
        <w:t>0</w:t>
      </w:r>
      <w:r w:rsidRPr="0057099C">
        <w:rPr>
          <w:rStyle w:val="Q1"/>
          <w:rFonts w:ascii="Palatino Linotype" w:hAnsi="Palatino Linotype"/>
          <w:color w:val="auto"/>
          <w:sz w:val="24"/>
          <w:szCs w:val="24"/>
        </w:rPr>
        <w:t>.</w:t>
      </w:r>
      <w:r w:rsidR="00DE0A54" w:rsidRPr="0057099C">
        <w:rPr>
          <w:rStyle w:val="Q1"/>
          <w:rFonts w:ascii="Palatino Linotype" w:hAnsi="Palatino Linotype"/>
          <w:color w:val="auto"/>
          <w:sz w:val="24"/>
          <w:szCs w:val="24"/>
        </w:rPr>
        <w:t>3</w:t>
      </w:r>
      <w:r w:rsidRPr="0057099C">
        <w:rPr>
          <w:rFonts w:ascii="Palatino Linotype" w:hAnsi="Palatino Linotype"/>
          <w:color w:val="auto"/>
          <w:sz w:val="24"/>
          <w:szCs w:val="24"/>
        </w:rPr>
        <w:tab/>
        <w:t>The probability is given by</w:t>
      </w:r>
    </w:p>
    <w:p w:rsidR="00473BB6" w:rsidRPr="0057099C" w:rsidRDefault="00473BB6"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Style w:val="Q1"/>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440" w:dyaOrig="800">
          <v:shape id="_x0000_i1096" type="#_x0000_t75" style="width:271.95pt;height:39.9pt" o:ole="">
            <v:imagedata r:id="rId149" o:title=""/>
          </v:shape>
          <o:OLEObject Type="Embed" ProgID="Equation.DSMT4" ShapeID="_x0000_i1096" DrawAspect="Content" ObjectID="_1595936296" r:id="rId150"/>
        </w:object>
      </w:r>
    </w:p>
    <w:p w:rsidR="00DC5D50" w:rsidRPr="0057099C" w:rsidRDefault="00473BB6"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p>
    <w:p w:rsidR="00473BB6" w:rsidRPr="0057099C" w:rsidRDefault="009F4823" w:rsidP="00A44AFE">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57099C">
        <w:rPr>
          <w:rFonts w:ascii="Palatino Linotype" w:hAnsi="Palatino Linotype"/>
          <w:color w:val="auto"/>
          <w:sz w:val="24"/>
          <w:szCs w:val="24"/>
        </w:rPr>
        <w:object w:dxaOrig="4940" w:dyaOrig="740">
          <v:shape id="_x0000_i1097" type="#_x0000_t75" style="width:246.8pt;height:36.85pt" o:ole="">
            <v:imagedata r:id="rId151" o:title=""/>
          </v:shape>
          <o:OLEObject Type="Embed" ProgID="Equation.DSMT4" ShapeID="_x0000_i1097" DrawAspect="Content" ObjectID="_1595936297" r:id="rId152"/>
        </w:object>
      </w:r>
    </w:p>
    <w:p w:rsidR="00A96800" w:rsidRPr="0057099C" w:rsidRDefault="00F34BC4" w:rsidP="003B5B1A">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28"/>
          <w:szCs w:val="28"/>
        </w:rPr>
      </w:pPr>
      <w:r w:rsidRPr="0057099C">
        <w:rPr>
          <w:rFonts w:ascii="Palatino LT Std" w:hAnsi="Palatino LT Std"/>
          <w:b/>
          <w:noProof/>
          <w:color w:val="auto"/>
          <w:sz w:val="28"/>
          <w:szCs w:val="28"/>
          <w:lang w:val="en-US"/>
        </w:rPr>
        <mc:AlternateContent>
          <mc:Choice Requires="wps">
            <w:drawing>
              <wp:inline distT="0" distB="0" distL="0" distR="0">
                <wp:extent cx="1879600" cy="0"/>
                <wp:effectExtent l="19050" t="22860" r="25400" b="24765"/>
                <wp:docPr id="11" name="Line 2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AA3565F" id="Line 2468"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eyxqgIAAKI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MLx7LG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A96800" w:rsidRPr="0057099C" w:rsidRDefault="00A96800" w:rsidP="003B5B1A">
      <w:pPr>
        <w:pStyle w:val="H2"/>
        <w:tabs>
          <w:tab w:val="clear" w:pos="1440"/>
          <w:tab w:val="left" w:pos="1980"/>
        </w:tabs>
        <w:spacing w:before="480" w:line="360" w:lineRule="auto"/>
        <w:ind w:left="1980" w:hanging="1980"/>
        <w:jc w:val="left"/>
        <w:rPr>
          <w:rFonts w:ascii="Palatino LT Std" w:hAnsi="Palatino LT Std" w:cs="Times New Roman"/>
          <w:bCs w:val="0"/>
          <w:color w:val="auto"/>
          <w:sz w:val="28"/>
          <w:szCs w:val="28"/>
          <w:lang w:val="en-US"/>
        </w:rPr>
      </w:pPr>
      <w:r w:rsidRPr="0057099C">
        <w:rPr>
          <w:rFonts w:ascii="Palatino LT Std" w:hAnsi="Palatino LT Std"/>
          <w:sz w:val="28"/>
          <w:szCs w:val="28"/>
          <w:lang w:val="en-US"/>
        </w:rPr>
        <w:t>Section 4</w:t>
      </w:r>
      <w:r w:rsidR="008C5308" w:rsidRPr="0057099C">
        <w:rPr>
          <w:rFonts w:ascii="Palatino LT Std" w:hAnsi="Palatino LT Std"/>
          <w:sz w:val="28"/>
          <w:szCs w:val="28"/>
          <w:lang w:val="en-US"/>
        </w:rPr>
        <w:t>0</w:t>
      </w:r>
      <w:r w:rsidRPr="0057099C">
        <w:rPr>
          <w:rFonts w:ascii="Palatino LT Std" w:hAnsi="Palatino LT Std"/>
          <w:sz w:val="28"/>
          <w:szCs w:val="28"/>
          <w:lang w:val="en-US"/>
        </w:rPr>
        <w:t>.2</w:t>
      </w:r>
      <w:r w:rsidRPr="0057099C">
        <w:rPr>
          <w:rFonts w:ascii="Palatino LT Std" w:hAnsi="Palatino LT Std"/>
          <w:sz w:val="28"/>
          <w:szCs w:val="28"/>
          <w:lang w:val="en-US"/>
        </w:rPr>
        <w:tab/>
      </w:r>
      <w:r w:rsidRPr="0057099C">
        <w:rPr>
          <w:rFonts w:ascii="Palatino LT Std" w:hAnsi="Palatino LT Std" w:cs="Times New Roman"/>
          <w:bCs w:val="0"/>
          <w:color w:val="auto"/>
          <w:sz w:val="28"/>
          <w:szCs w:val="28"/>
          <w:lang w:val="en-US"/>
        </w:rPr>
        <w:t>An</w:t>
      </w:r>
      <w:r w:rsidR="00DB2E52" w:rsidRPr="0057099C">
        <w:rPr>
          <w:rFonts w:ascii="Palatino LT Std" w:hAnsi="Palatino LT Std" w:cs="Times New Roman"/>
          <w:bCs w:val="0"/>
          <w:color w:val="auto"/>
          <w:sz w:val="28"/>
          <w:szCs w:val="28"/>
          <w:lang w:val="en-US"/>
        </w:rPr>
        <w:t xml:space="preserve">alysis Model: Quantum Particle </w:t>
      </w:r>
      <w:r w:rsidRPr="0057099C">
        <w:rPr>
          <w:rFonts w:ascii="Palatino LT Std" w:hAnsi="Palatino LT Std" w:cs="Times New Roman"/>
          <w:bCs w:val="0"/>
          <w:color w:val="auto"/>
          <w:sz w:val="28"/>
          <w:szCs w:val="28"/>
          <w:lang w:val="en-US"/>
        </w:rPr>
        <w:t>Under Boundary Conditions</w: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P40.4</w:t>
      </w:r>
      <w:r w:rsidRPr="0057099C">
        <w:rPr>
          <w:rFonts w:ascii="Palatino Linotype" w:hAnsi="Palatino Linotype"/>
          <w:color w:val="auto"/>
          <w:sz w:val="24"/>
          <w:szCs w:val="24"/>
        </w:rPr>
        <w:tab/>
        <w:t>The energy of the photon is</w: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8"/>
          <w:sz w:val="24"/>
          <w:szCs w:val="24"/>
        </w:rPr>
        <w:object w:dxaOrig="5020" w:dyaOrig="680">
          <v:shape id="_x0000_i1098" type="#_x0000_t75" style="width:251.15pt;height:33.85pt" o:ole="">
            <v:imagedata r:id="rId153" o:title=""/>
          </v:shape>
          <o:OLEObject Type="Embed" ProgID="Equation.DSMT4" ShapeID="_x0000_i1098" DrawAspect="Content" ObjectID="_1595936298" r:id="rId154"/>
        </w:objec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The allowed energies of the proton in the box are</w: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84"/>
          <w:sz w:val="24"/>
          <w:szCs w:val="24"/>
        </w:rPr>
        <w:object w:dxaOrig="6380" w:dyaOrig="2140">
          <v:shape id="_x0000_i1099" type="#_x0000_t75" style="width:318.8pt;height:107.15pt" o:ole="">
            <v:imagedata r:id="rId155" o:title=""/>
          </v:shape>
          <o:OLEObject Type="Embed" ProgID="Equation.DSMT4" ShapeID="_x0000_i1099" DrawAspect="Content" ObjectID="_1595936299" r:id="rId156"/>
        </w:objec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lastRenderedPageBreak/>
        <w:tab/>
        <w:t xml:space="preserve">The smallest possible energy for a transition between states is from </w:t>
      </w:r>
      <w:r w:rsidRPr="0057099C">
        <w:rPr>
          <w:rFonts w:ascii="Palatino Linotype" w:hAnsi="Palatino Linotype"/>
          <w:color w:val="auto"/>
          <w:sz w:val="24"/>
          <w:szCs w:val="24"/>
        </w:rPr>
        <w:br/>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to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2, which has energy</w: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940" w:dyaOrig="420">
          <v:shape id="_x0000_i1100" type="#_x0000_t75" style="width:246.8pt;height:20.8pt" o:ole="">
            <v:imagedata r:id="rId157" o:title=""/>
          </v:shape>
          <o:OLEObject Type="Embed" ProgID="Equation.DSMT4" ShapeID="_x0000_i1100" DrawAspect="Content" ObjectID="_1595936300" r:id="rId158"/>
        </w:object>
      </w:r>
    </w:p>
    <w:p w:rsidR="00F06A9C" w:rsidRPr="0057099C" w:rsidRDefault="00F06A9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 xml:space="preserve">The photon does not have enough energy to cause this transition. The photon energy would be sufficient to cause a transition from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0 to </w:t>
      </w:r>
      <w:r w:rsidRPr="0057099C">
        <w:rPr>
          <w:rFonts w:ascii="Palatino Linotype" w:hAnsi="Palatino Linotype"/>
          <w:color w:val="auto"/>
          <w:sz w:val="24"/>
          <w:szCs w:val="24"/>
        </w:rPr>
        <w:br/>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but the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0 state does not exist for the particle in a box.</w:t>
      </w:r>
    </w:p>
    <w:p w:rsidR="00574461" w:rsidRPr="0057099C" w:rsidRDefault="00574461" w:rsidP="00A44AFE">
      <w:pPr>
        <w:pStyle w:val="BL"/>
        <w:tabs>
          <w:tab w:val="clear" w:pos="1280"/>
          <w:tab w:val="clear" w:pos="3940"/>
          <w:tab w:val="left" w:pos="1080"/>
          <w:tab w:val="left" w:pos="1620"/>
          <w:tab w:val="left" w:pos="2160"/>
        </w:tabs>
        <w:spacing w:before="100" w:after="100" w:line="360" w:lineRule="auto"/>
        <w:ind w:left="1627" w:hanging="1627"/>
        <w:jc w:val="left"/>
        <w:rPr>
          <w:rFonts w:ascii="Palatino Linotype" w:hAnsi="Palatino Linotype"/>
        </w:rPr>
      </w:pPr>
      <w:r w:rsidRPr="0057099C">
        <w:rPr>
          <w:rStyle w:val="Q1"/>
          <w:rFonts w:ascii="Palatino Linotype" w:hAnsi="Palatino Linotype"/>
          <w:color w:val="auto"/>
        </w:rPr>
        <w:t>P4</w:t>
      </w:r>
      <w:r w:rsidR="0047422C" w:rsidRPr="0057099C">
        <w:rPr>
          <w:rStyle w:val="Q1"/>
          <w:rFonts w:ascii="Palatino Linotype" w:hAnsi="Palatino Linotype"/>
          <w:color w:val="auto"/>
        </w:rPr>
        <w:t>0</w:t>
      </w:r>
      <w:r w:rsidRPr="0057099C">
        <w:rPr>
          <w:rStyle w:val="Q1"/>
          <w:rFonts w:ascii="Palatino Linotype" w:hAnsi="Palatino Linotype"/>
          <w:color w:val="auto"/>
        </w:rPr>
        <w:t>.5</w:t>
      </w:r>
      <w:r w:rsidRPr="0057099C">
        <w:rPr>
          <w:rFonts w:ascii="Palatino Linotype" w:hAnsi="Palatino Linotype"/>
          <w:color w:val="auto"/>
        </w:rPr>
        <w:tab/>
      </w:r>
      <w:r w:rsidRPr="0057099C">
        <w:rPr>
          <w:rFonts w:ascii="Palatino Linotype" w:hAnsi="Palatino Linotype"/>
        </w:rPr>
        <w:t>(a)</w:t>
      </w:r>
      <w:r w:rsidRPr="0057099C">
        <w:rPr>
          <w:rFonts w:ascii="Palatino Linotype" w:hAnsi="Palatino Linotype"/>
        </w:rPr>
        <w:tab/>
        <w:t>The energy of a quantum particle confined to a line segment is</w:t>
      </w:r>
    </w:p>
    <w:p w:rsidR="00574461" w:rsidRPr="0057099C" w:rsidRDefault="00574461" w:rsidP="00A44AFE">
      <w:pPr>
        <w:pStyle w:val="SO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rPr>
        <w:object w:dxaOrig="1240" w:dyaOrig="660">
          <v:shape id="_x0000_i1101" type="#_x0000_t75" style="width:62pt;height:32.95pt" o:ole="">
            <v:imagedata r:id="rId159" o:title=""/>
          </v:shape>
          <o:OLEObject Type="Embed" ProgID="Equation.DSMT4" ShapeID="_x0000_i1101" DrawAspect="Content" ObjectID="_1595936301" r:id="rId160"/>
        </w:object>
      </w:r>
    </w:p>
    <w:p w:rsidR="00574461" w:rsidRPr="0057099C" w:rsidRDefault="00574461" w:rsidP="00A44AFE">
      <w:pPr>
        <w:pStyle w:val="SO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57099C">
        <w:rPr>
          <w:rFonts w:ascii="Palatino Linotype" w:hAnsi="Palatino Linotype"/>
        </w:rPr>
        <w:tab/>
      </w:r>
      <w:r w:rsidRPr="0057099C">
        <w:rPr>
          <w:rFonts w:ascii="Palatino Linotype" w:hAnsi="Palatino Linotype"/>
        </w:rPr>
        <w:tab/>
        <w:t>Here we have for the ground state</w:t>
      </w:r>
    </w:p>
    <w:p w:rsidR="00574461" w:rsidRPr="0057099C" w:rsidRDefault="00574461" w:rsidP="00A44AFE">
      <w:pPr>
        <w:pStyle w:val="SOL"/>
        <w:tabs>
          <w:tab w:val="clear" w:pos="480"/>
          <w:tab w:val="left" w:pos="1080"/>
          <w:tab w:val="left" w:pos="1620"/>
          <w:tab w:val="left" w:pos="2160"/>
        </w:tabs>
        <w:spacing w:before="100" w:after="100" w:line="360" w:lineRule="auto"/>
        <w:ind w:left="1627" w:hanging="1627"/>
        <w:jc w:val="left"/>
        <w:rPr>
          <w:rFonts w:ascii="Palatino Linotype" w:hAnsi="Palatino Linotype"/>
        </w:rPr>
      </w:pPr>
      <w:r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position w:val="-60"/>
        </w:rPr>
        <w:object w:dxaOrig="4120" w:dyaOrig="1340">
          <v:shape id="_x0000_i1102" type="#_x0000_t75" style="width:206pt;height:66.8pt" o:ole="">
            <v:imagedata r:id="rId161" o:title=""/>
          </v:shape>
          <o:OLEObject Type="Embed" ProgID="Equation.DSMT4" ShapeID="_x0000_i1102" DrawAspect="Content" ObjectID="_1595936302" r:id="rId162"/>
        </w:object>
      </w:r>
    </w:p>
    <w:p w:rsidR="00574461" w:rsidRPr="0057099C" w:rsidRDefault="00574461" w:rsidP="00A44AFE">
      <w:pPr>
        <w:pStyle w:val="BL"/>
        <w:tabs>
          <w:tab w:val="clear" w:pos="1280"/>
          <w:tab w:val="clear" w:pos="3940"/>
          <w:tab w:val="left" w:pos="1080"/>
          <w:tab w:val="left" w:pos="1620"/>
          <w:tab w:val="left" w:pos="2160"/>
        </w:tabs>
        <w:spacing w:before="100" w:after="100" w:line="360" w:lineRule="auto"/>
        <w:ind w:left="1627" w:hanging="1627"/>
        <w:jc w:val="left"/>
        <w:rPr>
          <w:rFonts w:ascii="Palatino Linotype" w:hAnsi="Palatino Linotype"/>
          <w:spacing w:val="-2"/>
        </w:rPr>
      </w:pPr>
      <w:r w:rsidRPr="0057099C">
        <w:rPr>
          <w:rFonts w:ascii="Palatino Linotype" w:hAnsi="Palatino Linotype"/>
        </w:rPr>
        <w:tab/>
      </w:r>
      <w:r w:rsidRPr="0057099C">
        <w:rPr>
          <w:rFonts w:ascii="Palatino Linotype" w:hAnsi="Palatino Linotype"/>
        </w:rPr>
        <w:tab/>
      </w:r>
      <w:r w:rsidRPr="0057099C">
        <w:rPr>
          <w:rFonts w:ascii="Palatino Linotype" w:hAnsi="Palatino Linotype"/>
          <w:spacing w:val="-2"/>
        </w:rPr>
        <w:t>and for the first and second excited states, which are states 2 and 3,</w:t>
      </w:r>
    </w:p>
    <w:p w:rsidR="00574461" w:rsidRPr="0057099C" w:rsidRDefault="00574461" w:rsidP="00A44AFE">
      <w:pPr>
        <w:pStyle w:val="TX"/>
        <w:tabs>
          <w:tab w:val="clear" w:pos="360"/>
          <w:tab w:val="left" w:pos="1080"/>
          <w:tab w:val="left" w:pos="1620"/>
          <w:tab w:val="left" w:pos="2160"/>
        </w:tabs>
        <w:spacing w:before="100" w:after="100" w:line="360" w:lineRule="auto"/>
        <w:ind w:left="1627" w:hanging="1627"/>
        <w:jc w:val="left"/>
        <w:rPr>
          <w:rFonts w:ascii="Palatino Linotype" w:hAnsi="Palatino Linotype"/>
          <w:position w:val="1"/>
          <w:sz w:val="24"/>
          <w:szCs w:val="24"/>
        </w:rPr>
      </w:pPr>
      <w:r w:rsidRPr="0057099C">
        <w:rPr>
          <w:rFonts w:ascii="Palatino Linotype" w:hAnsi="Palatino Linotype"/>
          <w:sz w:val="24"/>
          <w:szCs w:val="24"/>
        </w:rPr>
        <w:tab/>
      </w:r>
      <w:r w:rsidRPr="0057099C">
        <w:rPr>
          <w:rFonts w:ascii="Palatino Linotype" w:hAnsi="Palatino Linotype"/>
          <w:sz w:val="24"/>
          <w:szCs w:val="24"/>
        </w:rPr>
        <w:tab/>
      </w:r>
      <w:r w:rsidRPr="0057099C">
        <w:rPr>
          <w:rFonts w:ascii="Palatino Linotype" w:hAnsi="Palatino Linotype"/>
          <w:sz w:val="24"/>
          <w:szCs w:val="24"/>
        </w:rPr>
        <w:tab/>
      </w:r>
      <w:r w:rsidRPr="0057099C">
        <w:rPr>
          <w:rFonts w:ascii="Palatino Linotype" w:hAnsi="Palatino Linotype"/>
          <w:sz w:val="24"/>
          <w:szCs w:val="24"/>
        </w:rPr>
        <w:tab/>
      </w:r>
      <w:r w:rsidR="009F4823" w:rsidRPr="0057099C">
        <w:rPr>
          <w:rFonts w:ascii="Palatino Linotype" w:hAnsi="Palatino Linotype"/>
          <w:position w:val="-18"/>
          <w:sz w:val="24"/>
          <w:szCs w:val="24"/>
        </w:rPr>
        <w:object w:dxaOrig="5220" w:dyaOrig="460">
          <v:shape id="_x0000_i1103" type="#_x0000_t75" style="width:261.1pt;height:23pt" o:ole="">
            <v:imagedata r:id="rId163" o:title=""/>
          </v:shape>
          <o:OLEObject Type="Embed" ProgID="Equation.DSMT4" ShapeID="_x0000_i1103" DrawAspect="Content" ObjectID="_1595936303" r:id="rId164"/>
        </w:object>
      </w:r>
    </w:p>
    <w:p w:rsidR="00574461" w:rsidRPr="0057099C" w:rsidRDefault="00574461" w:rsidP="00A44AF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sz w:val="24"/>
          <w:szCs w:val="24"/>
        </w:rPr>
        <w:tab/>
      </w:r>
      <w:r w:rsidRPr="0057099C">
        <w:rPr>
          <w:rFonts w:ascii="Palatino Linotype" w:hAnsi="Palatino Linotype"/>
          <w:color w:val="auto"/>
          <w:sz w:val="24"/>
          <w:szCs w:val="24"/>
        </w:rPr>
        <w:t>(b)</w:t>
      </w:r>
      <w:r w:rsidRPr="0057099C">
        <w:rPr>
          <w:rFonts w:ascii="Palatino Linotype" w:hAnsi="Palatino Linotype"/>
          <w:color w:val="auto"/>
          <w:sz w:val="24"/>
          <w:szCs w:val="24"/>
        </w:rPr>
        <w:tab/>
      </w:r>
      <w:r w:rsidRPr="0057099C">
        <w:rPr>
          <w:rFonts w:ascii="Palatino Linotype" w:hAnsi="Palatino Linotype"/>
          <w:color w:val="auto"/>
          <w:sz w:val="24"/>
          <w:szCs w:val="24"/>
          <w:bdr w:val="single" w:sz="4" w:space="0" w:color="auto"/>
        </w:rPr>
        <w:t>They do; the MeV is the natural unit for energy radiated by an atomic nucleus.</w:t>
      </w:r>
    </w:p>
    <w:p w:rsidR="00574461" w:rsidRPr="0057099C" w:rsidRDefault="00574461" w:rsidP="00A44AFE">
      <w:pPr>
        <w:pStyle w:val="TX"/>
        <w:tabs>
          <w:tab w:val="clear" w:pos="360"/>
          <w:tab w:val="left" w:pos="1080"/>
          <w:tab w:val="left" w:pos="1620"/>
          <w:tab w:val="left" w:pos="2160"/>
        </w:tabs>
        <w:spacing w:before="100" w:after="100" w:line="360" w:lineRule="auto"/>
        <w:ind w:left="1627" w:hanging="1627"/>
        <w:jc w:val="left"/>
        <w:rPr>
          <w:rFonts w:ascii="Palatino Linotype" w:hAnsi="Palatino Linotype"/>
          <w:sz w:val="24"/>
          <w:szCs w:val="24"/>
        </w:rPr>
      </w:pPr>
      <w:r w:rsidRPr="0057099C">
        <w:rPr>
          <w:rFonts w:ascii="Palatino Linotype" w:hAnsi="Palatino Linotype"/>
          <w:sz w:val="24"/>
          <w:szCs w:val="24"/>
        </w:rPr>
        <w:tab/>
      </w:r>
      <w:r w:rsidRPr="0057099C">
        <w:rPr>
          <w:rFonts w:ascii="Palatino Linotype" w:hAnsi="Palatino Linotype"/>
          <w:sz w:val="24"/>
          <w:szCs w:val="24"/>
        </w:rPr>
        <w:tab/>
        <w:t xml:space="preserve">Stated differently: Scattering experiments show that an atomic nucleus is a </w:t>
      </w:r>
      <w:r w:rsidRPr="0057099C">
        <w:rPr>
          <w:rFonts w:ascii="Palatino Linotype" w:hAnsi="Palatino Linotype"/>
          <w:spacing w:val="-4"/>
          <w:sz w:val="24"/>
          <w:szCs w:val="24"/>
        </w:rPr>
        <w:t>three-dimensional object always less than 15 fm in diameter. This one-dimensional</w:t>
      </w:r>
      <w:r w:rsidRPr="0057099C">
        <w:rPr>
          <w:rFonts w:ascii="Palatino Linotype" w:hAnsi="Palatino Linotype"/>
          <w:sz w:val="24"/>
          <w:szCs w:val="24"/>
        </w:rPr>
        <w:t xml:space="preserve"> box 20 fm long is a good model in energy terms.</w:t>
      </w:r>
    </w:p>
    <w:p w:rsidR="00D0633D" w:rsidRPr="0057099C" w:rsidRDefault="00D0633D"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t>P40.6</w:t>
      </w:r>
      <w:r w:rsidRPr="0057099C">
        <w:rPr>
          <w:rFonts w:ascii="Palatino Linotype" w:hAnsi="Palatino Linotype"/>
          <w:color w:val="auto"/>
          <w:sz w:val="24"/>
          <w:szCs w:val="24"/>
        </w:rPr>
        <w:tab/>
        <w:t xml:space="preserve">The ground state energy of a particle (mass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in a 1-dimensional box of width </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is </w:t>
      </w:r>
      <w:r w:rsidR="009F4823" w:rsidRPr="0057099C">
        <w:rPr>
          <w:rFonts w:ascii="Palatino Linotype" w:hAnsi="Palatino Linotype"/>
          <w:color w:val="auto"/>
          <w:position w:val="3"/>
          <w:sz w:val="24"/>
          <w:szCs w:val="24"/>
        </w:rPr>
        <w:object w:dxaOrig="1100" w:dyaOrig="660">
          <v:shape id="_x0000_i1104" type="#_x0000_t75" style="width:55.1pt;height:32.95pt" o:ole="">
            <v:imagedata r:id="rId165" o:title=""/>
          </v:shape>
          <o:OLEObject Type="Embed" ProgID="Equation.DSMT4" ShapeID="_x0000_i1104" DrawAspect="Content" ObjectID="_1595936304" r:id="rId166"/>
        </w:object>
      </w:r>
      <w:r w:rsidRPr="0057099C">
        <w:rPr>
          <w:rFonts w:ascii="Palatino Linotype" w:hAnsi="Palatino Linotype"/>
          <w:color w:val="auto"/>
          <w:sz w:val="24"/>
          <w:szCs w:val="24"/>
        </w:rPr>
        <w:t>.</w:t>
      </w:r>
    </w:p>
    <w:p w:rsidR="00D0633D" w:rsidRPr="0057099C" w:rsidRDefault="00D0633D"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lastRenderedPageBreak/>
        <w:tab/>
        <w:t>(a)</w:t>
      </w:r>
      <w:r w:rsidRPr="0057099C">
        <w:rPr>
          <w:rFonts w:ascii="Palatino Linotype" w:hAnsi="Palatino Linotype"/>
          <w:color w:val="auto"/>
          <w:sz w:val="24"/>
          <w:szCs w:val="24"/>
        </w:rPr>
        <w:tab/>
        <w:t>For a proton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 1.67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10</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27</w:t>
      </w:r>
      <w:r w:rsidRPr="0057099C">
        <w:rPr>
          <w:rFonts w:ascii="Palatino Linotype" w:hAnsi="Palatino Linotype"/>
          <w:color w:val="auto"/>
          <w:sz w:val="24"/>
          <w:szCs w:val="24"/>
        </w:rPr>
        <w:t xml:space="preserve"> kg) in a 0.200-nm wide box:</w:t>
      </w:r>
    </w:p>
    <w:p w:rsidR="00D0633D" w:rsidRPr="0057099C" w:rsidRDefault="00D0633D"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60"/>
          <w:sz w:val="24"/>
          <w:szCs w:val="24"/>
        </w:rPr>
        <w:object w:dxaOrig="4040" w:dyaOrig="1320">
          <v:shape id="_x0000_i1105" type="#_x0000_t75" style="width:202.1pt;height:65.95pt" o:ole="">
            <v:imagedata r:id="rId167" o:title=""/>
          </v:shape>
          <o:OLEObject Type="Embed" ProgID="Equation.DSMT4" ShapeID="_x0000_i1105" DrawAspect="Content" ObjectID="_1595936305" r:id="rId168"/>
        </w:object>
      </w:r>
    </w:p>
    <w:p w:rsidR="00D0633D" w:rsidRPr="0057099C" w:rsidRDefault="00D0633D"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For an electron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 9.11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10</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31</w:t>
      </w:r>
      <w:r w:rsidRPr="0057099C">
        <w:rPr>
          <w:rFonts w:ascii="Palatino Linotype" w:hAnsi="Palatino Linotype"/>
          <w:color w:val="auto"/>
          <w:sz w:val="24"/>
          <w:szCs w:val="24"/>
        </w:rPr>
        <w:t xml:space="preserve"> kg) in the same size box:</w:t>
      </w:r>
    </w:p>
    <w:p w:rsidR="00D0633D" w:rsidRPr="0057099C" w:rsidRDefault="00D0633D"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58"/>
          <w:sz w:val="24"/>
          <w:szCs w:val="24"/>
        </w:rPr>
        <w:object w:dxaOrig="4020" w:dyaOrig="1280">
          <v:shape id="_x0000_i1106" type="#_x0000_t75" style="width:200.8pt;height:64.2pt" o:ole="">
            <v:imagedata r:id="rId169" o:title=""/>
          </v:shape>
          <o:OLEObject Type="Embed" ProgID="Equation.DSMT4" ShapeID="_x0000_i1106" DrawAspect="Content" ObjectID="_1595936306" r:id="rId170"/>
        </w:object>
      </w:r>
    </w:p>
    <w:p w:rsidR="00130482" w:rsidRPr="0057099C" w:rsidRDefault="00D0633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r>
      <w:r w:rsidRPr="0057099C">
        <w:rPr>
          <w:rFonts w:ascii="Palatino Linotype" w:hAnsi="Palatino Linotype"/>
          <w:color w:val="auto"/>
          <w:sz w:val="24"/>
          <w:szCs w:val="24"/>
          <w:bdr w:val="single" w:sz="4" w:space="0" w:color="auto"/>
        </w:rPr>
        <w:t>The electron has a much higher energy because it is much less massive.</w:t>
      </w:r>
    </w:p>
    <w:p w:rsidR="002B38FF" w:rsidRPr="0057099C" w:rsidRDefault="002B38FF" w:rsidP="00A44AF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P4</w:t>
      </w:r>
      <w:r w:rsidR="003B49C0" w:rsidRPr="0057099C">
        <w:rPr>
          <w:rFonts w:ascii="Palatino Linotype" w:hAnsi="Palatino Linotype"/>
          <w:b/>
          <w:color w:val="auto"/>
          <w:sz w:val="24"/>
          <w:szCs w:val="24"/>
        </w:rPr>
        <w:t>0</w:t>
      </w:r>
      <w:r w:rsidRPr="0057099C">
        <w:rPr>
          <w:rFonts w:ascii="Palatino Linotype" w:hAnsi="Palatino Linotype"/>
          <w:b/>
          <w:color w:val="auto"/>
          <w:sz w:val="24"/>
          <w:szCs w:val="24"/>
        </w:rPr>
        <w:t>.7</w:t>
      </w:r>
      <w:r w:rsidRPr="0057099C">
        <w:rPr>
          <w:rFonts w:ascii="Palatino Linotype" w:hAnsi="Palatino Linotype"/>
          <w:color w:val="auto"/>
          <w:sz w:val="24"/>
          <w:szCs w:val="24"/>
        </w:rPr>
        <w:tab/>
        <w:t>(a)</w:t>
      </w:r>
      <w:r w:rsidRPr="0057099C">
        <w:rPr>
          <w:rFonts w:ascii="Palatino Linotype" w:hAnsi="Palatino Linotype"/>
          <w:color w:val="auto"/>
          <w:sz w:val="24"/>
          <w:szCs w:val="24"/>
        </w:rPr>
        <w:tab/>
        <w:t>From Equation 4</w:t>
      </w:r>
      <w:r w:rsidR="0071227C" w:rsidRPr="0057099C">
        <w:rPr>
          <w:rFonts w:ascii="Palatino Linotype" w:hAnsi="Palatino Linotype"/>
          <w:color w:val="auto"/>
          <w:sz w:val="24"/>
          <w:szCs w:val="24"/>
        </w:rPr>
        <w:t>0</w:t>
      </w:r>
      <w:r w:rsidRPr="0057099C">
        <w:rPr>
          <w:rFonts w:ascii="Palatino Linotype" w:hAnsi="Palatino Linotype"/>
          <w:color w:val="auto"/>
          <w:sz w:val="24"/>
          <w:szCs w:val="24"/>
        </w:rPr>
        <w:t>.</w:t>
      </w:r>
      <w:r w:rsidR="00DB2E52" w:rsidRPr="0057099C">
        <w:rPr>
          <w:rFonts w:ascii="Palatino Linotype" w:hAnsi="Palatino Linotype"/>
          <w:color w:val="auto"/>
          <w:sz w:val="24"/>
          <w:szCs w:val="24"/>
        </w:rPr>
        <w:t>14</w:t>
      </w:r>
      <w:r w:rsidRPr="0057099C">
        <w:rPr>
          <w:rFonts w:ascii="Palatino Linotype" w:hAnsi="Palatino Linotype"/>
          <w:color w:val="auto"/>
          <w:sz w:val="24"/>
          <w:szCs w:val="24"/>
        </w:rPr>
        <w:t>, the allowed energy levels of an electron in a box is</w:t>
      </w:r>
    </w:p>
    <w:p w:rsidR="002B38FF" w:rsidRPr="0057099C" w:rsidRDefault="002B38F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660" w:dyaOrig="760">
          <v:shape id="_x0000_i1107" type="#_x0000_t75" style="width:82.85pt;height:38.15pt" o:ole="">
            <v:imagedata r:id="rId171" o:title=""/>
          </v:shape>
          <o:OLEObject Type="Embed" ProgID="Equation.DSMT4" ShapeID="_x0000_i1107" DrawAspect="Content" ObjectID="_1595936307" r:id="rId172"/>
        </w:object>
      </w:r>
      <w:r w:rsidRPr="0057099C">
        <w:rPr>
          <w:rFonts w:ascii="Palatino Linotype" w:hAnsi="Palatino Linotype"/>
          <w:color w:val="auto"/>
          <w:sz w:val="24"/>
          <w:szCs w:val="24"/>
        </w:rPr>
        <w:tab/>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2, 3, . . .</w:t>
      </w:r>
    </w:p>
    <w:p w:rsidR="00F1634D" w:rsidRPr="0057099C" w:rsidRDefault="002B38F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F1634D" w:rsidRPr="0057099C">
        <w:rPr>
          <w:rFonts w:ascii="Palatino Linotype" w:hAnsi="Palatino Linotype"/>
          <w:color w:val="auto"/>
          <w:sz w:val="24"/>
          <w:szCs w:val="24"/>
        </w:rPr>
        <w:t>Substituting numerical values,</w:t>
      </w:r>
    </w:p>
    <w:p w:rsidR="002B38FF" w:rsidRPr="0057099C" w:rsidRDefault="00F1634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2B38FF"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580" w:dyaOrig="1420">
          <v:shape id="_x0000_i1108" type="#_x0000_t75" style="width:229pt;height:71.15pt" o:ole="">
            <v:imagedata r:id="rId173" o:title=""/>
          </v:shape>
          <o:OLEObject Type="Embed" ProgID="Equation.DSMT4" ShapeID="_x0000_i1108" DrawAspect="Content" ObjectID="_1595936308" r:id="rId174"/>
        </w:object>
      </w:r>
    </w:p>
    <w:p w:rsidR="002B38FF" w:rsidRPr="0057099C" w:rsidRDefault="00F34BC4"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1260475" cy="900430"/>
            <wp:effectExtent l="0" t="0" r="0" b="0"/>
            <wp:docPr id="76" name="Picture 76" descr="4857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48573-41-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60475" cy="900430"/>
                    </a:xfrm>
                    <a:prstGeom prst="rect">
                      <a:avLst/>
                    </a:prstGeom>
                    <a:noFill/>
                    <a:ln>
                      <a:noFill/>
                    </a:ln>
                  </pic:spPr>
                </pic:pic>
              </a:graphicData>
            </a:graphic>
          </wp:inline>
        </w:drawing>
      </w:r>
    </w:p>
    <w:p w:rsidR="00B74DC6" w:rsidRPr="0057099C" w:rsidRDefault="00B74DC6" w:rsidP="00E6375D">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lastRenderedPageBreak/>
        <w:t>P40.8</w:t>
      </w:r>
      <w:r w:rsidRPr="0057099C">
        <w:rPr>
          <w:rFonts w:ascii="Palatino Linotype" w:hAnsi="Palatino Linotype"/>
          <w:color w:val="auto"/>
          <w:sz w:val="24"/>
          <w:szCs w:val="24"/>
        </w:rPr>
        <w:tab/>
        <w:t>(a)</w:t>
      </w:r>
      <w:r w:rsidRPr="0057099C">
        <w:rPr>
          <w:rFonts w:ascii="Palatino Linotype" w:hAnsi="Palatino Linotype"/>
          <w:color w:val="auto"/>
          <w:sz w:val="24"/>
          <w:szCs w:val="24"/>
        </w:rPr>
        <w:tab/>
        <w:t>The classical kinetic energy of the particle is</w:t>
      </w:r>
    </w:p>
    <w:p w:rsidR="00B74DC6" w:rsidRPr="0057099C" w:rsidRDefault="00B74DC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tab/>
      </w:r>
      <w:r w:rsidRPr="0057099C">
        <w:rPr>
          <w:rStyle w:val="Q1"/>
          <w:rFonts w:ascii="Palatino Linotype" w:hAnsi="Palatino Linotype"/>
          <w:color w:val="auto"/>
          <w:sz w:val="24"/>
          <w:szCs w:val="24"/>
        </w:rPr>
        <w:tab/>
      </w:r>
      <w:r w:rsidRPr="0057099C">
        <w:rPr>
          <w:rStyle w:val="Q1"/>
          <w:rFonts w:ascii="Palatino Linotype" w:hAnsi="Palatino Linotype"/>
          <w:color w:val="auto"/>
          <w:sz w:val="24"/>
          <w:szCs w:val="24"/>
        </w:rPr>
        <w:tab/>
      </w:r>
      <w:r w:rsidR="009F4823" w:rsidRPr="0057099C">
        <w:rPr>
          <w:rFonts w:ascii="Palatino Linotype" w:hAnsi="Palatino Linotype"/>
          <w:color w:val="auto"/>
          <w:position w:val="-48"/>
          <w:sz w:val="24"/>
          <w:szCs w:val="24"/>
        </w:rPr>
        <w:object w:dxaOrig="4920" w:dyaOrig="1100">
          <v:shape id="_x0000_i1109" type="#_x0000_t75" style="width:245.95pt;height:55.1pt" o:ole="">
            <v:imagedata r:id="rId176" o:title=""/>
          </v:shape>
          <o:OLEObject Type="Embed" ProgID="Equation.DSMT4" ShapeID="_x0000_i1109" DrawAspect="Content" ObjectID="_1595936309" r:id="rId177"/>
        </w:object>
      </w:r>
    </w:p>
    <w:p w:rsidR="00B74DC6" w:rsidRPr="0057099C" w:rsidRDefault="00B74DC6" w:rsidP="00A44AFE">
      <w:pPr>
        <w:pStyle w:val="Qalpha"/>
        <w:numPr>
          <w:ilvl w:val="0"/>
          <w:numId w:val="21"/>
        </w:numPr>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t xml:space="preserve">The length </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can be found from</w:t>
      </w:r>
    </w:p>
    <w:p w:rsidR="00B74DC6" w:rsidRPr="0057099C" w:rsidRDefault="00B74DC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0"/>
          <w:sz w:val="24"/>
          <w:szCs w:val="24"/>
        </w:rPr>
        <w:object w:dxaOrig="1560" w:dyaOrig="720">
          <v:shape id="_x0000_i1110" type="#_x0000_t75" style="width:78.05pt;height:36pt" o:ole="">
            <v:imagedata r:id="rId178" o:title=""/>
          </v:shape>
          <o:OLEObject Type="Embed" ProgID="Equation.DSMT4" ShapeID="_x0000_i1110" DrawAspect="Content" ObjectID="_1595936310" r:id="rId179"/>
        </w:object>
      </w:r>
    </w:p>
    <w:p w:rsidR="00B74DC6" w:rsidRPr="0057099C" w:rsidRDefault="00B74DC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Solving,</w:t>
      </w:r>
    </w:p>
    <w:p w:rsidR="00B74DC6" w:rsidRPr="0057099C" w:rsidRDefault="00B74DC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position w:val="-20"/>
          <w:sz w:val="24"/>
          <w:szCs w:val="24"/>
        </w:rPr>
        <w:tab/>
      </w:r>
      <w:r w:rsidRPr="0057099C">
        <w:rPr>
          <w:rFonts w:ascii="Palatino Linotype" w:hAnsi="Palatino Linotype"/>
          <w:color w:val="auto"/>
          <w:position w:val="-20"/>
          <w:sz w:val="24"/>
          <w:szCs w:val="24"/>
        </w:rPr>
        <w:tab/>
      </w:r>
      <w:r w:rsidRPr="0057099C">
        <w:rPr>
          <w:rFonts w:ascii="Palatino Linotype" w:hAnsi="Palatino Linotype"/>
          <w:color w:val="auto"/>
          <w:position w:val="-20"/>
          <w:sz w:val="24"/>
          <w:szCs w:val="24"/>
        </w:rPr>
        <w:tab/>
      </w:r>
      <w:r w:rsidR="009F4823" w:rsidRPr="0057099C">
        <w:rPr>
          <w:rFonts w:ascii="Palatino Linotype" w:hAnsi="Palatino Linotype"/>
          <w:color w:val="auto"/>
          <w:position w:val="-62"/>
          <w:sz w:val="24"/>
          <w:szCs w:val="24"/>
        </w:rPr>
        <w:object w:dxaOrig="4980" w:dyaOrig="1360">
          <v:shape id="_x0000_i1111" type="#_x0000_t75" style="width:248.95pt;height:68.1pt" o:ole="">
            <v:imagedata r:id="rId180" o:title=""/>
          </v:shape>
          <o:OLEObject Type="Embed" ProgID="Equation.DSMT4" ShapeID="_x0000_i1111" DrawAspect="Content" ObjectID="_1595936311" r:id="rId181"/>
        </w:object>
      </w:r>
    </w:p>
    <w:p w:rsidR="000A0FAD" w:rsidRPr="0057099C" w:rsidRDefault="00B74DC6"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r>
      <w:r w:rsidR="009F4823" w:rsidRPr="0057099C">
        <w:rPr>
          <w:rFonts w:ascii="Palatino Linotype" w:hAnsi="Palatino Linotype"/>
          <w:color w:val="auto"/>
          <w:position w:val="-20"/>
          <w:sz w:val="24"/>
          <w:szCs w:val="24"/>
        </w:rPr>
        <w:object w:dxaOrig="6680" w:dyaOrig="840">
          <v:shape id="_x0000_i1112" type="#_x0000_t75" style="width:334pt;height:42.05pt" o:ole="">
            <v:imagedata r:id="rId182" o:title=""/>
          </v:shape>
          <o:OLEObject Type="Embed" ProgID="Equation.DSMT4" ShapeID="_x0000_i1112" DrawAspect="Content" ObjectID="_1595936312" r:id="rId183"/>
        </w:object>
      </w:r>
    </w:p>
    <w:p w:rsidR="000A0FAD" w:rsidRPr="0057099C" w:rsidRDefault="000A0FA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P40.9</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From </w:t>
      </w:r>
      <w:r w:rsidR="009F4823" w:rsidRPr="0057099C">
        <w:rPr>
          <w:rFonts w:ascii="Palatino Linotype" w:hAnsi="Palatino Linotype"/>
          <w:color w:val="auto"/>
          <w:position w:val="2"/>
          <w:sz w:val="24"/>
          <w:szCs w:val="24"/>
        </w:rPr>
        <w:object w:dxaOrig="1100" w:dyaOrig="620">
          <v:shape id="_x0000_i1113" type="#_x0000_t75" style="width:55.1pt;height:30.8pt" o:ole="">
            <v:imagedata r:id="rId184" o:title=""/>
          </v:shape>
          <o:OLEObject Type="Embed" ProgID="Equation.DSMT4" ShapeID="_x0000_i1113" DrawAspect="Content" ObjectID="_1595936313" r:id="rId185"/>
        </w:object>
      </w:r>
      <w:r w:rsidRPr="0057099C">
        <w:rPr>
          <w:rFonts w:ascii="Palatino Linotype" w:hAnsi="Palatino Linotype"/>
          <w:color w:val="auto"/>
          <w:sz w:val="24"/>
          <w:szCs w:val="24"/>
        </w:rPr>
        <w:t xml:space="preserve"> with </w:t>
      </w:r>
      <w:r w:rsidR="009F4823" w:rsidRPr="0057099C">
        <w:rPr>
          <w:rFonts w:ascii="Palatino Linotype" w:hAnsi="Palatino Linotype"/>
          <w:color w:val="auto"/>
          <w:position w:val="2"/>
          <w:sz w:val="24"/>
          <w:szCs w:val="24"/>
        </w:rPr>
        <w:object w:dxaOrig="800" w:dyaOrig="300">
          <v:shape id="_x0000_i1114" type="#_x0000_t75" style="width:39.9pt;height:15.2pt" o:ole="">
            <v:imagedata r:id="rId186" o:title=""/>
          </v:shape>
          <o:OLEObject Type="Embed" ProgID="Equation.DSMT4" ShapeID="_x0000_i1114" DrawAspect="Content" ObjectID="_1595936314" r:id="rId187"/>
        </w:object>
      </w:r>
      <w:r w:rsidRPr="0057099C">
        <w:rPr>
          <w:rFonts w:ascii="Palatino Linotype" w:hAnsi="Palatino Linotype"/>
          <w:color w:val="auto"/>
          <w:sz w:val="24"/>
          <w:szCs w:val="24"/>
        </w:rPr>
        <w:t xml:space="preserve"> </w:t>
      </w:r>
      <w:r w:rsidR="009F4823" w:rsidRPr="0057099C">
        <w:rPr>
          <w:rFonts w:ascii="Palatino Linotype" w:hAnsi="Palatino Linotype"/>
          <w:color w:val="auto"/>
          <w:position w:val="2"/>
          <w:sz w:val="24"/>
          <w:szCs w:val="24"/>
        </w:rPr>
        <w:object w:dxaOrig="1580" w:dyaOrig="620">
          <v:shape id="_x0000_i1115" type="#_x0000_t75" style="width:78.95pt;height:30.8pt" o:ole="">
            <v:imagedata r:id="rId188" o:title=""/>
          </v:shape>
          <o:OLEObject Type="Embed" ProgID="Equation.DSMT4" ShapeID="_x0000_i1115" DrawAspect="Content" ObjectID="_1595936315" r:id="rId189"/>
        </w:object>
      </w:r>
      <w:r w:rsidRPr="0057099C">
        <w:rPr>
          <w:rFonts w:ascii="Palatino Linotype" w:hAnsi="Palatino Linotype"/>
          <w:color w:val="auto"/>
          <w:sz w:val="24"/>
          <w:szCs w:val="24"/>
        </w:rPr>
        <w:t xml:space="preserve">, so the uncertainty in momentum must be at least </w:t>
      </w:r>
      <w:r w:rsidR="009F4823" w:rsidRPr="0057099C">
        <w:rPr>
          <w:rFonts w:ascii="Palatino Linotype" w:hAnsi="Palatino Linotype"/>
          <w:color w:val="auto"/>
          <w:position w:val="2"/>
          <w:sz w:val="24"/>
          <w:szCs w:val="24"/>
        </w:rPr>
        <w:object w:dxaOrig="1000" w:dyaOrig="720">
          <v:shape id="_x0000_i1116" type="#_x0000_t75" style="width:49.9pt;height:36pt" o:ole="">
            <v:imagedata r:id="rId190" o:title=""/>
          </v:shape>
          <o:OLEObject Type="Embed" ProgID="Equation.DSMT4" ShapeID="_x0000_i1116" DrawAspect="Content" ObjectID="_1595936316" r:id="rId191"/>
        </w:object>
      </w:r>
      <w:r w:rsidRPr="0057099C">
        <w:rPr>
          <w:rFonts w:ascii="Palatino Linotype" w:hAnsi="Palatino Linotype"/>
          <w:color w:val="auto"/>
          <w:sz w:val="24"/>
          <w:szCs w:val="24"/>
        </w:rPr>
        <w:t>.</w:t>
      </w:r>
    </w:p>
    <w:p w:rsidR="000A0FAD" w:rsidRPr="0057099C" w:rsidRDefault="000A0FA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Its energy is all kinetic, so </w:t>
      </w:r>
    </w:p>
    <w:p w:rsidR="000A0FAD" w:rsidRPr="0057099C" w:rsidRDefault="000A0FA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position w:val="2"/>
          <w:sz w:val="24"/>
          <w:szCs w:val="24"/>
        </w:rPr>
        <w:tab/>
      </w:r>
      <w:r w:rsidRPr="0057099C">
        <w:rPr>
          <w:rFonts w:ascii="Palatino Linotype" w:hAnsi="Palatino Linotype"/>
          <w:color w:val="auto"/>
          <w:position w:val="2"/>
          <w:sz w:val="24"/>
          <w:szCs w:val="24"/>
        </w:rPr>
        <w:tab/>
      </w:r>
      <w:r w:rsidRPr="0057099C">
        <w:rPr>
          <w:rFonts w:ascii="Palatino Linotype" w:hAnsi="Palatino Linotype"/>
          <w:color w:val="auto"/>
          <w:position w:val="2"/>
          <w:sz w:val="24"/>
          <w:szCs w:val="24"/>
        </w:rPr>
        <w:tab/>
      </w:r>
      <w:r w:rsidR="009F4823" w:rsidRPr="0057099C">
        <w:rPr>
          <w:rFonts w:ascii="Palatino Linotype" w:hAnsi="Palatino Linotype"/>
          <w:color w:val="auto"/>
          <w:position w:val="-30"/>
          <w:sz w:val="24"/>
          <w:szCs w:val="24"/>
        </w:rPr>
        <w:object w:dxaOrig="3840" w:dyaOrig="760">
          <v:shape id="_x0000_i1117" type="#_x0000_t75" style="width:192.15pt;height:38.15pt" o:ole="">
            <v:imagedata r:id="rId192" o:title=""/>
          </v:shape>
          <o:OLEObject Type="Embed" ProgID="Equation.DSMT4" ShapeID="_x0000_i1117" DrawAspect="Content" ObjectID="_1595936317" r:id="rId193"/>
        </w:object>
      </w:r>
    </w:p>
    <w:p w:rsidR="00DB2E52" w:rsidRPr="0057099C" w:rsidRDefault="000A0FAD" w:rsidP="00A44AFE">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b w:val="0"/>
          <w:bCs w:val="0"/>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 xml:space="preserve">Compare the result of part (b) to the result </w:t>
      </w:r>
      <w:r w:rsidRPr="0057099C">
        <w:rPr>
          <w:rFonts w:ascii="Palatino Linotype" w:hAnsi="Palatino Linotype"/>
          <w:i/>
          <w:color w:val="auto"/>
          <w:sz w:val="24"/>
          <w:szCs w:val="24"/>
        </w:rPr>
        <w:t>h</w:t>
      </w:r>
      <w:r w:rsidRPr="0057099C">
        <w:rPr>
          <w:rFonts w:ascii="Palatino Linotype" w:hAnsi="Palatino Linotype"/>
          <w:color w:val="auto"/>
          <w:position w:val="4"/>
          <w:sz w:val="24"/>
          <w:szCs w:val="24"/>
          <w:vertAlign w:val="superscript"/>
        </w:rPr>
        <w:t>2</w:t>
      </w:r>
      <w:r w:rsidRPr="0057099C">
        <w:rPr>
          <w:rFonts w:ascii="Palatino Linotype" w:hAnsi="Palatino Linotype"/>
          <w:color w:val="auto"/>
          <w:sz w:val="24"/>
          <w:szCs w:val="24"/>
        </w:rPr>
        <w:t>/8</w:t>
      </w:r>
      <w:r w:rsidRPr="0057099C">
        <w:rPr>
          <w:rFonts w:ascii="Palatino Linotype" w:hAnsi="Palatino Linotype"/>
          <w:i/>
          <w:color w:val="auto"/>
          <w:sz w:val="24"/>
          <w:szCs w:val="24"/>
        </w:rPr>
        <w:t>mL</w:t>
      </w:r>
      <w:r w:rsidRPr="0057099C">
        <w:rPr>
          <w:rFonts w:ascii="Palatino Linotype" w:hAnsi="Palatino Linotype"/>
          <w:color w:val="auto"/>
          <w:position w:val="4"/>
          <w:sz w:val="24"/>
          <w:szCs w:val="24"/>
          <w:vertAlign w:val="superscript"/>
        </w:rPr>
        <w:t>2</w:t>
      </w:r>
      <w:r w:rsidRPr="0057099C">
        <w:rPr>
          <w:rFonts w:ascii="Palatino Linotype" w:hAnsi="Palatino Linotype"/>
          <w:color w:val="auto"/>
          <w:sz w:val="24"/>
          <w:szCs w:val="24"/>
        </w:rPr>
        <w:t xml:space="preserve"> for the wave function as a standing wave. </w:t>
      </w:r>
      <w:r w:rsidRPr="0057099C">
        <w:rPr>
          <w:rFonts w:ascii="Palatino Linotype" w:hAnsi="Palatino Linotype"/>
          <w:color w:val="auto"/>
          <w:sz w:val="24"/>
          <w:szCs w:val="24"/>
          <w:bdr w:val="single" w:sz="4" w:space="0" w:color="auto"/>
        </w:rPr>
        <w:t xml:space="preserve">This estimate is too low by </w:t>
      </w:r>
      <w:r w:rsidR="009F4823" w:rsidRPr="0057099C">
        <w:rPr>
          <w:rFonts w:ascii="Palatino Linotype" w:hAnsi="Palatino Linotype"/>
          <w:color w:val="auto"/>
          <w:sz w:val="24"/>
          <w:szCs w:val="24"/>
          <w:bdr w:val="single" w:sz="4" w:space="0" w:color="auto"/>
        </w:rPr>
        <w:object w:dxaOrig="940" w:dyaOrig="320">
          <v:shape id="_x0000_i1118" type="#_x0000_t75" style="width:46.85pt;height:16.05pt" o:ole="">
            <v:imagedata r:id="rId194" o:title=""/>
          </v:shape>
          <o:OLEObject Type="Embed" ProgID="Equation.DSMT4" ShapeID="_x0000_i1118" DrawAspect="Content" ObjectID="_1595936318" r:id="rId195"/>
        </w:object>
      </w:r>
      <w:r w:rsidRPr="0057099C">
        <w:rPr>
          <w:rFonts w:ascii="Palatino Linotype" w:hAnsi="Palatino Linotype"/>
          <w:color w:val="auto"/>
          <w:sz w:val="24"/>
          <w:szCs w:val="24"/>
          <w:bdr w:val="single" w:sz="4" w:space="0" w:color="auto"/>
        </w:rPr>
        <w:t xml:space="preserve"> times, but it correctly displays the pattern of dependence of the energy on the mass and on the length of the well.</w:t>
      </w:r>
    </w:p>
    <w:p w:rsidR="00D55D98" w:rsidRPr="0057099C" w:rsidRDefault="00D55D98"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lastRenderedPageBreak/>
        <w:t>P40.10</w:t>
      </w:r>
      <w:r w:rsidRPr="0057099C">
        <w:rPr>
          <w:rFonts w:ascii="Palatino Linotype" w:hAnsi="Palatino Linotype"/>
          <w:color w:val="auto"/>
          <w:sz w:val="24"/>
          <w:szCs w:val="24"/>
        </w:rPr>
        <w:tab/>
        <w:t xml:space="preserve">Normalization requires </w:t>
      </w:r>
      <w:r w:rsidR="009F4823" w:rsidRPr="0057099C">
        <w:rPr>
          <w:rFonts w:ascii="Palatino Linotype" w:hAnsi="Palatino Linotype"/>
          <w:color w:val="auto"/>
          <w:position w:val="-5"/>
          <w:sz w:val="24"/>
          <w:szCs w:val="24"/>
        </w:rPr>
        <w:object w:dxaOrig="1680" w:dyaOrig="640">
          <v:shape id="_x0000_i1119" type="#_x0000_t75" style="width:84.15pt;height:32.1pt" o:ole="">
            <v:imagedata r:id="rId196" o:title=""/>
          </v:shape>
          <o:OLEObject Type="Embed" ProgID="Equation.DSMT4" ShapeID="_x0000_i1119" DrawAspect="Content" ObjectID="_1595936319" r:id="rId197"/>
        </w:object>
      </w:r>
    </w:p>
    <w:p w:rsidR="00D55D98" w:rsidRPr="0057099C" w:rsidRDefault="00D55D98"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320" w:dyaOrig="3200">
          <v:shape id="_x0000_i1120" type="#_x0000_t75" style="width:265.9pt;height:160.05pt" o:ole="">
            <v:imagedata r:id="rId198" o:title=""/>
          </v:shape>
          <o:OLEObject Type="Embed" ProgID="Equation.DSMT4" ShapeID="_x0000_i1120" DrawAspect="Content" ObjectID="_1595936320" r:id="rId199"/>
        </w:objec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t>P40.11</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The expectation value is </w:t>
      </w:r>
      <w:r w:rsidR="009F4823" w:rsidRPr="0057099C">
        <w:rPr>
          <w:rFonts w:ascii="Palatino Linotype" w:hAnsi="Palatino Linotype"/>
          <w:color w:val="auto"/>
          <w:position w:val="2"/>
          <w:sz w:val="24"/>
          <w:szCs w:val="24"/>
        </w:rPr>
        <w:object w:dxaOrig="1760" w:dyaOrig="660">
          <v:shape id="_x0000_i1121" type="#_x0000_t75" style="width:88.05pt;height:32.95pt" o:ole="">
            <v:imagedata r:id="rId200" o:title=""/>
          </v:shape>
          <o:OLEObject Type="Embed" ProgID="Equation.DSMT4" ShapeID="_x0000_i1121" DrawAspect="Content" ObjectID="_1595936321" r:id="rId201"/>
        </w:objec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74"/>
          <w:sz w:val="24"/>
          <w:szCs w:val="24"/>
        </w:rPr>
        <w:object w:dxaOrig="5660" w:dyaOrig="1620">
          <v:shape id="_x0000_i1122" type="#_x0000_t75" style="width:282.8pt;height:81.1pt" o:ole="">
            <v:imagedata r:id="rId202" o:title=""/>
          </v:shape>
          <o:OLEObject Type="Embed" ProgID="Equation.DSMT4" ShapeID="_x0000_i1122" DrawAspect="Content" ObjectID="_1595936322" r:id="rId203"/>
        </w:objec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From integral tables, we find that</w: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460" w:dyaOrig="800">
          <v:shape id="_x0000_i1123" type="#_x0000_t75" style="width:272.8pt;height:39.9pt" o:ole="">
            <v:imagedata r:id="rId204" o:title=""/>
          </v:shape>
          <o:OLEObject Type="Embed" ProgID="Equation.DSMT4" ShapeID="_x0000_i1123" DrawAspect="Content" ObjectID="_1595936323" r:id="rId205"/>
        </w:objec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The probability of finding the particle in the range </w:t>
      </w:r>
      <w:r w:rsidRPr="0057099C">
        <w:rPr>
          <w:rFonts w:ascii="Palatino Linotype" w:hAnsi="Palatino Linotype"/>
          <w:color w:val="auto"/>
          <w:sz w:val="24"/>
          <w:szCs w:val="24"/>
        </w:rPr>
        <w:br/>
        <w:t>0.490</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0.510</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is</w: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98"/>
          <w:sz w:val="24"/>
          <w:szCs w:val="24"/>
        </w:rPr>
        <w:object w:dxaOrig="5600" w:dyaOrig="2280">
          <v:shape id="_x0000_i1124" type="#_x0000_t75" style="width:280.2pt;height:114.05pt" o:ole="">
            <v:imagedata r:id="rId206" o:title=""/>
          </v:shape>
          <o:OLEObject Type="Embed" ProgID="Equation.DSMT4" ShapeID="_x0000_i1124" DrawAspect="Content" ObjectID="_1595936324" r:id="rId207"/>
        </w:object>
      </w:r>
    </w:p>
    <w:p w:rsidR="008604A6" w:rsidRPr="0057099C" w:rsidRDefault="008604A6" w:rsidP="00E637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(c)</w:t>
      </w:r>
      <w:r w:rsidRPr="0057099C">
        <w:rPr>
          <w:rFonts w:ascii="Palatino Linotype" w:hAnsi="Palatino Linotype"/>
          <w:color w:val="auto"/>
          <w:sz w:val="24"/>
          <w:szCs w:val="24"/>
        </w:rPr>
        <w:tab/>
        <w:t xml:space="preserve">The probability of finding the particle in the range </w:t>
      </w:r>
      <w:r w:rsidRPr="0057099C">
        <w:rPr>
          <w:rFonts w:ascii="Palatino Linotype" w:hAnsi="Palatino Linotype"/>
          <w:color w:val="auto"/>
          <w:sz w:val="24"/>
          <w:szCs w:val="24"/>
        </w:rPr>
        <w:br/>
        <w:t>0.240</w:t>
      </w:r>
      <w:r w:rsidRPr="0057099C">
        <w:rPr>
          <w:rFonts w:ascii="Palatino Linotype" w:hAnsi="Palatino Linotype"/>
          <w:i/>
          <w:color w:val="auto"/>
          <w:sz w:val="24"/>
          <w:szCs w:val="24"/>
        </w:rPr>
        <w:t xml:space="preserve">L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0.260</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is</w:t>
      </w:r>
    </w:p>
    <w:p w:rsidR="008604A6" w:rsidRPr="0057099C" w:rsidRDefault="008604A6"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500" w:dyaOrig="760">
          <v:shape id="_x0000_i1125" type="#_x0000_t75" style="width:225.1pt;height:38.15pt" o:ole="">
            <v:imagedata r:id="rId208" o:title=""/>
          </v:shape>
          <o:OLEObject Type="Embed" ProgID="Equation.DSMT4" ShapeID="_x0000_i1125" DrawAspect="Content" ObjectID="_1595936325" r:id="rId209"/>
        </w:object>
      </w:r>
    </w:p>
    <w:p w:rsidR="005F69D1" w:rsidRPr="0057099C" w:rsidRDefault="008604A6"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r>
      <w:r w:rsidR="009F4823" w:rsidRPr="0057099C">
        <w:rPr>
          <w:rFonts w:ascii="Palatino Linotype" w:hAnsi="Palatino Linotype"/>
          <w:color w:val="auto"/>
          <w:position w:val="-72"/>
          <w:sz w:val="24"/>
          <w:szCs w:val="24"/>
        </w:rPr>
        <w:object w:dxaOrig="6420" w:dyaOrig="1880">
          <v:shape id="_x0000_i1126" type="#_x0000_t75" style="width:320.95pt;height:94.1pt" o:ole="">
            <v:imagedata r:id="rId210" o:title=""/>
          </v:shape>
          <o:OLEObject Type="Embed" ProgID="Equation.DSMT4" ShapeID="_x0000_i1126" DrawAspect="Content" ObjectID="_1595936326" r:id="rId211"/>
        </w:object>
      </w:r>
    </w:p>
    <w:p w:rsidR="005F69D1" w:rsidRPr="0057099C" w:rsidRDefault="005F69D1"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pacing w:val="-5"/>
          <w:sz w:val="24"/>
          <w:szCs w:val="24"/>
        </w:rPr>
      </w:pPr>
      <w:r w:rsidRPr="0057099C">
        <w:rPr>
          <w:rStyle w:val="Q1"/>
          <w:rFonts w:ascii="Palatino Linotype" w:hAnsi="Palatino Linotype"/>
          <w:color w:val="auto"/>
          <w:sz w:val="24"/>
          <w:szCs w:val="24"/>
        </w:rPr>
        <w:t>P40.12</w:t>
      </w:r>
      <w:r w:rsidRPr="0057099C">
        <w:rPr>
          <w:rFonts w:ascii="Palatino Linotype" w:hAnsi="Palatino Linotype"/>
          <w:color w:val="auto"/>
          <w:sz w:val="24"/>
          <w:szCs w:val="24"/>
        </w:rPr>
        <w:tab/>
        <w:t>(a)</w:t>
      </w:r>
      <w:r w:rsidRPr="0057099C">
        <w:rPr>
          <w:rFonts w:ascii="Palatino Linotype" w:hAnsi="Palatino Linotype"/>
          <w:color w:val="auto"/>
          <w:sz w:val="24"/>
          <w:szCs w:val="24"/>
        </w:rPr>
        <w:tab/>
      </w:r>
      <w:r w:rsidRPr="0057099C">
        <w:rPr>
          <w:rFonts w:ascii="Palatino Linotype" w:hAnsi="Palatino Linotype"/>
          <w:color w:val="auto"/>
          <w:spacing w:val="-5"/>
          <w:sz w:val="24"/>
          <w:szCs w:val="24"/>
        </w:rPr>
        <w:t xml:space="preserve">The most probable positions of the particle are </w:t>
      </w:r>
      <w:r w:rsidRPr="0057099C">
        <w:rPr>
          <w:rFonts w:ascii="Palatino Linotype" w:hAnsi="Palatino Linotype"/>
          <w:i/>
          <w:color w:val="auto"/>
          <w:spacing w:val="-5"/>
          <w:sz w:val="24"/>
          <w:szCs w:val="24"/>
          <w:bdr w:val="single" w:sz="4" w:space="0" w:color="auto"/>
        </w:rPr>
        <w:t>x</w:t>
      </w:r>
      <w:r w:rsidRPr="0057099C">
        <w:rPr>
          <w:rFonts w:ascii="Palatino Linotype" w:hAnsi="Palatino Linotype"/>
          <w:color w:val="auto"/>
          <w:spacing w:val="-5"/>
          <w:sz w:val="24"/>
          <w:szCs w:val="24"/>
          <w:bdr w:val="single" w:sz="4" w:space="0" w:color="auto"/>
        </w:rPr>
        <w:t xml:space="preserve"> = </w:t>
      </w:r>
      <w:r w:rsidRPr="0057099C">
        <w:rPr>
          <w:rFonts w:ascii="Palatino Linotype" w:hAnsi="Palatino Linotype"/>
          <w:i/>
          <w:color w:val="auto"/>
          <w:spacing w:val="-5"/>
          <w:sz w:val="24"/>
          <w:szCs w:val="24"/>
          <w:bdr w:val="single" w:sz="4" w:space="0" w:color="auto"/>
        </w:rPr>
        <w:t>L</w:t>
      </w:r>
      <w:r w:rsidRPr="0057099C">
        <w:rPr>
          <w:rFonts w:ascii="Palatino Linotype" w:hAnsi="Palatino Linotype"/>
          <w:color w:val="auto"/>
          <w:spacing w:val="-5"/>
          <w:sz w:val="24"/>
          <w:szCs w:val="24"/>
          <w:bdr w:val="single" w:sz="4" w:space="0" w:color="auto"/>
        </w:rPr>
        <w:t xml:space="preserve">/4, </w:t>
      </w:r>
      <w:r w:rsidRPr="0057099C">
        <w:rPr>
          <w:rFonts w:ascii="Palatino Linotype" w:hAnsi="Palatino Linotype"/>
          <w:i/>
          <w:color w:val="auto"/>
          <w:spacing w:val="-5"/>
          <w:sz w:val="24"/>
          <w:szCs w:val="24"/>
          <w:bdr w:val="single" w:sz="4" w:space="0" w:color="auto"/>
        </w:rPr>
        <w:t>L</w:t>
      </w:r>
      <w:r w:rsidRPr="0057099C">
        <w:rPr>
          <w:rFonts w:ascii="Palatino Linotype" w:hAnsi="Palatino Linotype"/>
          <w:color w:val="auto"/>
          <w:spacing w:val="-5"/>
          <w:sz w:val="24"/>
          <w:szCs w:val="24"/>
          <w:bdr w:val="single" w:sz="4" w:space="0" w:color="auto"/>
        </w:rPr>
        <w:t>/2, and 3</w:t>
      </w:r>
      <w:r w:rsidRPr="0057099C">
        <w:rPr>
          <w:rFonts w:ascii="Palatino Linotype" w:hAnsi="Palatino Linotype"/>
          <w:i/>
          <w:color w:val="auto"/>
          <w:spacing w:val="-5"/>
          <w:sz w:val="24"/>
          <w:szCs w:val="24"/>
          <w:bdr w:val="single" w:sz="4" w:space="0" w:color="auto"/>
        </w:rPr>
        <w:t>L</w:t>
      </w:r>
      <w:r w:rsidRPr="0057099C">
        <w:rPr>
          <w:rFonts w:ascii="Palatino Linotype" w:hAnsi="Palatino Linotype"/>
          <w:color w:val="auto"/>
          <w:spacing w:val="-5"/>
          <w:sz w:val="24"/>
          <w:szCs w:val="24"/>
          <w:bdr w:val="single" w:sz="4" w:space="0" w:color="auto"/>
        </w:rPr>
        <w:t>/4</w:t>
      </w:r>
      <w:r w:rsidRPr="0057099C">
        <w:rPr>
          <w:rFonts w:ascii="Palatino Linotype" w:hAnsi="Palatino Linotype"/>
          <w:color w:val="auto"/>
          <w:spacing w:val="-5"/>
          <w:sz w:val="24"/>
          <w:szCs w:val="24"/>
        </w:rPr>
        <w:t>.</w:t>
      </w:r>
    </w:p>
    <w:p w:rsidR="005F69D1" w:rsidRPr="0057099C" w:rsidRDefault="005F69D1"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r>
      <w:r w:rsidRPr="0057099C">
        <w:rPr>
          <w:rFonts w:ascii="Palatino Linotype" w:hAnsi="Palatino Linotype"/>
          <w:color w:val="auto"/>
          <w:sz w:val="24"/>
          <w:szCs w:val="24"/>
          <w:bdr w:val="single" w:sz="4" w:space="0" w:color="auto"/>
        </w:rPr>
        <w:t>We look for sin (3</w:t>
      </w:r>
      <w:r w:rsidR="00B067B6" w:rsidRPr="0057099C">
        <w:rPr>
          <w:rFonts w:ascii="Palatino Linotype" w:hAnsi="Palatino Linotype"/>
          <w:i/>
          <w:iCs/>
          <w:color w:val="auto"/>
          <w:position w:val="4"/>
          <w:sz w:val="24"/>
          <w:szCs w:val="24"/>
          <w:bdr w:val="single" w:sz="4" w:space="0" w:color="auto"/>
        </w:rPr>
        <w:sym w:font="Symbol" w:char="F070"/>
      </w:r>
      <w:r w:rsidRPr="0057099C">
        <w:rPr>
          <w:rFonts w:ascii="Palatino Linotype" w:hAnsi="Palatino Linotype"/>
          <w:i/>
          <w:color w:val="auto"/>
          <w:sz w:val="24"/>
          <w:szCs w:val="24"/>
          <w:bdr w:val="single" w:sz="4" w:space="0" w:color="auto"/>
        </w:rPr>
        <w:t>x</w:t>
      </w:r>
      <w:r w:rsidRPr="0057099C">
        <w:rPr>
          <w:rFonts w:ascii="Palatino Linotype" w:hAnsi="Palatino Linotype"/>
          <w:color w:val="auto"/>
          <w:sz w:val="24"/>
          <w:szCs w:val="24"/>
          <w:bdr w:val="single" w:sz="4" w:space="0" w:color="auto"/>
        </w:rPr>
        <w:t>/</w:t>
      </w:r>
      <w:r w:rsidRPr="0057099C">
        <w:rPr>
          <w:rFonts w:ascii="Palatino Linotype" w:hAnsi="Palatino Linotype"/>
          <w:i/>
          <w:color w:val="auto"/>
          <w:sz w:val="24"/>
          <w:szCs w:val="24"/>
          <w:bdr w:val="single" w:sz="4" w:space="0" w:color="auto"/>
        </w:rPr>
        <w:t>L</w:t>
      </w:r>
      <w:r w:rsidRPr="0057099C">
        <w:rPr>
          <w:rFonts w:ascii="Palatino Linotype" w:hAnsi="Palatino Linotype"/>
          <w:color w:val="auto"/>
          <w:sz w:val="24"/>
          <w:szCs w:val="24"/>
          <w:bdr w:val="single" w:sz="4" w:space="0" w:color="auto"/>
        </w:rPr>
        <w:t xml:space="preserve">) taking on its extreme values 1 and </w:t>
      </w:r>
      <w:r w:rsidR="00B067B6" w:rsidRPr="0057099C">
        <w:rPr>
          <w:rFonts w:ascii="Palatino Linotype" w:hAnsi="Palatino Linotype"/>
          <w:color w:val="auto"/>
          <w:sz w:val="24"/>
          <w:szCs w:val="24"/>
          <w:bdr w:val="single" w:sz="4" w:space="0" w:color="auto"/>
        </w:rPr>
        <w:t>–</w:t>
      </w:r>
      <w:r w:rsidRPr="0057099C">
        <w:rPr>
          <w:rFonts w:ascii="Palatino Linotype" w:hAnsi="Palatino Linotype"/>
          <w:color w:val="auto"/>
          <w:sz w:val="24"/>
          <w:szCs w:val="24"/>
          <w:bdr w:val="single" w:sz="4" w:space="0" w:color="auto"/>
        </w:rPr>
        <w:t>1 so that the squared wave function is as large as it can be. The result can also be found by studying Figure 40.4b.</w:t>
      </w:r>
      <w:r w:rsidRPr="0057099C">
        <w:rPr>
          <w:rFonts w:ascii="Palatino Linotype" w:hAnsi="Palatino Linotype"/>
          <w:color w:val="auto"/>
          <w:sz w:val="24"/>
          <w:szCs w:val="24"/>
        </w:rPr>
        <w:t xml:space="preserve"> The most probable locations are at the antinodes of the standing wave pattern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3, which has three antinodes that are equally spaced, one at the center, and two a distance </w:t>
      </w:r>
      <w:r w:rsidRPr="0057099C">
        <w:rPr>
          <w:rFonts w:ascii="Palatino Linotype" w:hAnsi="Palatino Linotype"/>
          <w:i/>
          <w:color w:val="auto"/>
          <w:sz w:val="24"/>
          <w:szCs w:val="24"/>
        </w:rPr>
        <w:t>L</w:t>
      </w:r>
      <w:r w:rsidRPr="0057099C">
        <w:rPr>
          <w:rFonts w:ascii="Palatino Linotype" w:hAnsi="Palatino Linotype"/>
          <w:color w:val="auto"/>
          <w:sz w:val="24"/>
          <w:szCs w:val="24"/>
        </w:rPr>
        <w:t>/4 from either end.</w:t>
      </w:r>
    </w:p>
    <w:p w:rsidR="00160545" w:rsidRPr="0057099C" w:rsidRDefault="001605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P40.13</w:t>
      </w:r>
      <w:r w:rsidRPr="0057099C">
        <w:rPr>
          <w:rFonts w:ascii="Palatino Linotype" w:hAnsi="Palatino Linotype"/>
          <w:b/>
          <w:color w:val="auto"/>
          <w:sz w:val="24"/>
          <w:szCs w:val="24"/>
        </w:rPr>
        <w:tab/>
      </w:r>
      <w:r w:rsidRPr="0057099C">
        <w:rPr>
          <w:rFonts w:ascii="Palatino Linotype" w:hAnsi="Palatino Linotype"/>
          <w:color w:val="auto"/>
          <w:sz w:val="24"/>
          <w:szCs w:val="24"/>
        </w:rPr>
        <w:t>(a)</w:t>
      </w:r>
      <w:r w:rsidRPr="0057099C">
        <w:rPr>
          <w:rFonts w:ascii="Palatino Linotype" w:hAnsi="Palatino Linotype"/>
          <w:color w:val="auto"/>
          <w:sz w:val="24"/>
          <w:szCs w:val="24"/>
        </w:rPr>
        <w:tab/>
        <w:t>The probability is</w:t>
      </w:r>
    </w:p>
    <w:p w:rsidR="00160545" w:rsidRPr="0057099C" w:rsidRDefault="001605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92"/>
          <w:sz w:val="24"/>
          <w:szCs w:val="24"/>
        </w:rPr>
        <w:object w:dxaOrig="5320" w:dyaOrig="4020">
          <v:shape id="_x0000_i1127" type="#_x0000_t75" style="width:265.9pt;height:200.8pt" o:ole="">
            <v:imagedata r:id="rId212" o:title=""/>
          </v:shape>
          <o:OLEObject Type="Embed" ProgID="Equation.DSMT4" ShapeID="_x0000_i1127" DrawAspect="Content" ObjectID="_1595936327" r:id="rId213"/>
        </w:object>
      </w:r>
    </w:p>
    <w:p w:rsidR="00160545" w:rsidRPr="0057099C" w:rsidRDefault="001605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t>(b)</w:t>
      </w:r>
      <w:r w:rsidRPr="0057099C">
        <w:rPr>
          <w:rFonts w:ascii="Palatino Linotype" w:hAnsi="Palatino Linotype"/>
          <w:color w:val="auto"/>
          <w:sz w:val="24"/>
          <w:szCs w:val="24"/>
        </w:rPr>
        <w:tab/>
        <w:t xml:space="preserve">The probability density is symmetric about </w:t>
      </w:r>
      <w:r w:rsidR="009F4823" w:rsidRPr="0057099C">
        <w:rPr>
          <w:rFonts w:ascii="Palatino Linotype" w:hAnsi="Palatino Linotype"/>
          <w:color w:val="auto"/>
          <w:position w:val="2"/>
          <w:sz w:val="24"/>
          <w:szCs w:val="24"/>
        </w:rPr>
        <w:object w:dxaOrig="620" w:dyaOrig="620">
          <v:shape id="_x0000_i1128" type="#_x0000_t75" style="width:30.8pt;height:30.8pt" o:ole="">
            <v:imagedata r:id="rId214" o:title=""/>
          </v:shape>
          <o:OLEObject Type="Embed" ProgID="Equation.DSMT4" ShapeID="_x0000_i1128" DrawAspect="Content" ObjectID="_1595936328" r:id="rId215"/>
        </w:object>
      </w:r>
      <w:r w:rsidRPr="0057099C">
        <w:rPr>
          <w:rFonts w:ascii="Palatino Linotype" w:hAnsi="Palatino Linotype"/>
          <w:color w:val="auto"/>
          <w:sz w:val="24"/>
          <w:szCs w:val="24"/>
        </w:rPr>
        <w:t xml:space="preserve">. Thus, the probability of finding the particle between </w:t>
      </w:r>
      <w:r w:rsidR="009F4823" w:rsidRPr="0057099C">
        <w:rPr>
          <w:rFonts w:ascii="Palatino Linotype" w:hAnsi="Palatino Linotype"/>
          <w:color w:val="auto"/>
          <w:position w:val="2"/>
          <w:sz w:val="24"/>
          <w:szCs w:val="24"/>
        </w:rPr>
        <w:object w:dxaOrig="760" w:dyaOrig="620">
          <v:shape id="_x0000_i1129" type="#_x0000_t75" style="width:38.15pt;height:30.8pt" o:ole="">
            <v:imagedata r:id="rId216" o:title=""/>
          </v:shape>
          <o:OLEObject Type="Embed" ProgID="Equation.DSMT4" ShapeID="_x0000_i1129" DrawAspect="Content" ObjectID="_1595936329" r:id="rId217"/>
        </w:object>
      </w:r>
      <w:r w:rsidRPr="0057099C">
        <w:rPr>
          <w:rFonts w:ascii="Palatino Linotype" w:hAnsi="Palatino Linotype"/>
          <w:color w:val="auto"/>
          <w:sz w:val="24"/>
          <w:szCs w:val="24"/>
        </w:rPr>
        <w:t xml:space="preserve"> and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is the same, 0.196. Therefore, the probability of finding it in the range </w:t>
      </w:r>
      <w:r w:rsidR="009F4823" w:rsidRPr="0057099C">
        <w:rPr>
          <w:rFonts w:ascii="Palatino Linotype" w:hAnsi="Palatino Linotype"/>
          <w:color w:val="auto"/>
          <w:position w:val="1"/>
          <w:sz w:val="24"/>
          <w:szCs w:val="24"/>
        </w:rPr>
        <w:object w:dxaOrig="1160" w:dyaOrig="620">
          <v:shape id="_x0000_i1130" type="#_x0000_t75" style="width:58.1pt;height:30.8pt" o:ole="">
            <v:imagedata r:id="rId218" o:title=""/>
          </v:shape>
          <o:OLEObject Type="Embed" ProgID="Equation.DSMT4" ShapeID="_x0000_i1130" DrawAspect="Content" ObjectID="_1595936330" r:id="rId219"/>
        </w:object>
      </w:r>
      <w:r w:rsidRPr="0057099C">
        <w:rPr>
          <w:rFonts w:ascii="Palatino Linotype" w:hAnsi="Palatino Linotype"/>
          <w:color w:val="auto"/>
          <w:sz w:val="24"/>
          <w:szCs w:val="24"/>
        </w:rPr>
        <w:t xml:space="preserve"> is </w:t>
      </w:r>
      <w:r w:rsidR="009F4823" w:rsidRPr="0057099C">
        <w:rPr>
          <w:rFonts w:ascii="Palatino Linotype" w:hAnsi="Palatino Linotype"/>
          <w:color w:val="auto"/>
          <w:position w:val="2"/>
          <w:sz w:val="24"/>
          <w:szCs w:val="24"/>
        </w:rPr>
        <w:object w:dxaOrig="2880" w:dyaOrig="400">
          <v:shape id="_x0000_i1131" type="#_x0000_t75" style="width:2in;height:19.95pt" o:ole="">
            <v:imagedata r:id="rId220" o:title=""/>
          </v:shape>
          <o:OLEObject Type="Embed" ProgID="Equation.DSMT4" ShapeID="_x0000_i1131" DrawAspect="Content" ObjectID="_1595936331" r:id="rId221"/>
        </w:object>
      </w:r>
      <w:r w:rsidRPr="0057099C">
        <w:rPr>
          <w:rFonts w:ascii="Palatino Linotype" w:hAnsi="Palatino Linotype"/>
          <w:color w:val="auto"/>
          <w:sz w:val="24"/>
          <w:szCs w:val="24"/>
        </w:rPr>
        <w:t>.</w:t>
      </w:r>
    </w:p>
    <w:p w:rsidR="00160545" w:rsidRPr="0057099C" w:rsidRDefault="00F34BC4"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1932940" cy="782955"/>
            <wp:effectExtent l="0" t="0" r="0" b="0"/>
            <wp:docPr id="100" name="Picture 100" descr="48573-41-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48573-41-21b"/>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32940" cy="782955"/>
                    </a:xfrm>
                    <a:prstGeom prst="rect">
                      <a:avLst/>
                    </a:prstGeom>
                    <a:noFill/>
                    <a:ln>
                      <a:noFill/>
                    </a:ln>
                  </pic:spPr>
                </pic:pic>
              </a:graphicData>
            </a:graphic>
          </wp:inline>
        </w:drawing>
      </w:r>
    </w:p>
    <w:p w:rsidR="005F69D1" w:rsidRPr="0057099C" w:rsidRDefault="00160545"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7099C">
        <w:rPr>
          <w:rFonts w:ascii="Palatino Linotype" w:hAnsi="Palatino Linotype"/>
          <w:b/>
          <w:color w:val="auto"/>
          <w:sz w:val="24"/>
          <w:szCs w:val="24"/>
        </w:rPr>
        <w:t>ANS. FIG. P4</w:t>
      </w:r>
      <w:r w:rsidR="007D60D1"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7D60D1" w:rsidRPr="0057099C">
        <w:rPr>
          <w:rFonts w:ascii="Palatino Linotype" w:hAnsi="Palatino Linotype"/>
          <w:b/>
          <w:color w:val="auto"/>
          <w:sz w:val="24"/>
          <w:szCs w:val="24"/>
        </w:rPr>
        <w:t>1</w:t>
      </w:r>
      <w:r w:rsidRPr="0057099C">
        <w:rPr>
          <w:rFonts w:ascii="Palatino Linotype" w:hAnsi="Palatino Linotype"/>
          <w:b/>
          <w:color w:val="auto"/>
          <w:sz w:val="24"/>
          <w:szCs w:val="24"/>
        </w:rPr>
        <w:t>3(b)</w:t>
      </w:r>
    </w:p>
    <w:p w:rsidR="00EA7BF1" w:rsidRPr="0057099C" w:rsidRDefault="00EA7BF1" w:rsidP="000B1A7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rPr>
      </w:pPr>
      <w:r w:rsidRPr="0057099C">
        <w:rPr>
          <w:rFonts w:ascii="Palatino Linotype" w:hAnsi="Palatino Linotype"/>
          <w:b/>
          <w:color w:val="auto"/>
          <w:sz w:val="24"/>
        </w:rPr>
        <w:t>*P40.1</w:t>
      </w:r>
      <w:r w:rsidR="004D392A" w:rsidRPr="0057099C">
        <w:rPr>
          <w:rFonts w:ascii="Palatino Linotype" w:hAnsi="Palatino Linotype"/>
          <w:b/>
          <w:color w:val="auto"/>
          <w:sz w:val="24"/>
        </w:rPr>
        <w:t>4</w:t>
      </w:r>
      <w:r w:rsidRPr="0057099C">
        <w:rPr>
          <w:rFonts w:ascii="Palatino Linotype" w:hAnsi="Palatino Linotype"/>
          <w:b/>
          <w:color w:val="auto"/>
          <w:sz w:val="24"/>
        </w:rPr>
        <w:tab/>
      </w:r>
      <w:r w:rsidRPr="0057099C">
        <w:rPr>
          <w:rFonts w:ascii="Palatino Linotype" w:hAnsi="Palatino Linotype"/>
          <w:b/>
          <w:sz w:val="24"/>
        </w:rPr>
        <w:t>Conceptualize</w:t>
      </w:r>
      <w:r w:rsidRPr="0057099C">
        <w:rPr>
          <w:rFonts w:ascii="Palatino Linotype" w:hAnsi="Palatino Linotype"/>
          <w:sz w:val="24"/>
        </w:rPr>
        <w:t xml:space="preserve"> The electron in the atom is constrained to move in a small region of space. Is the particle in a box a good model?</w:t>
      </w:r>
    </w:p>
    <w:p w:rsidR="00EA7BF1" w:rsidRPr="0057099C" w:rsidRDefault="00EA7BF1"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This problem involves the </w:t>
      </w:r>
      <w:r w:rsidRPr="0057099C">
        <w:rPr>
          <w:rFonts w:ascii="Palatino Linotype" w:hAnsi="Palatino Linotype"/>
          <w:i/>
        </w:rPr>
        <w:t>quantum particle under boundary conditions</w:t>
      </w:r>
      <w:r w:rsidRPr="0057099C">
        <w:rPr>
          <w:rFonts w:ascii="Palatino Linotype" w:hAnsi="Palatino Linotype"/>
        </w:rPr>
        <w:t xml:space="preserve"> model, applied to the particle in a one-dimensional box.</w:t>
      </w:r>
    </w:p>
    <w:p w:rsidR="00EA7BF1" w:rsidRPr="0057099C" w:rsidRDefault="00EA7BF1"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Analyze</w:t>
      </w:r>
      <w:r w:rsidRPr="0057099C">
        <w:rPr>
          <w:rFonts w:ascii="Palatino Linotype" w:hAnsi="Palatino Linotype"/>
        </w:rPr>
        <w:t xml:space="preserve"> Using Equation 40.14, find the energy difference between a general state described by quantum number </w:t>
      </w:r>
      <w:r w:rsidRPr="0057099C">
        <w:rPr>
          <w:rFonts w:ascii="Palatino Linotype" w:hAnsi="Palatino Linotype"/>
          <w:i/>
        </w:rPr>
        <w:t>n</w:t>
      </w:r>
      <w:r w:rsidRPr="0057099C">
        <w:rPr>
          <w:rFonts w:ascii="Palatino Linotype" w:hAnsi="Palatino Linotype"/>
        </w:rPr>
        <w:t xml:space="preserve"> and the </w:t>
      </w:r>
      <w:r w:rsidRPr="0057099C">
        <w:rPr>
          <w:rFonts w:ascii="Palatino Linotype" w:hAnsi="Palatino Linotype"/>
          <w:i/>
        </w:rPr>
        <w:t>n</w:t>
      </w:r>
      <w:r w:rsidRPr="0057099C">
        <w:rPr>
          <w:rFonts w:ascii="Palatino Linotype" w:hAnsi="Palatino Linotype"/>
        </w:rPr>
        <w:t xml:space="preserve"> = 1 state of the particle in a box and set the energy difference equal to the photon energy emitted by that transition:</w:t>
      </w:r>
    </w:p>
    <w:p w:rsidR="00EA7BF1" w:rsidRPr="0057099C" w:rsidRDefault="009F4823" w:rsidP="00A44AFE">
      <w:pPr>
        <w:spacing w:line="360" w:lineRule="auto"/>
        <w:jc w:val="center"/>
        <w:rPr>
          <w:rFonts w:ascii="Palatino Linotype" w:hAnsi="Palatino Linotype"/>
        </w:rPr>
      </w:pPr>
      <w:r w:rsidRPr="0057099C">
        <w:rPr>
          <w:rFonts w:ascii="Palatino Linotype" w:hAnsi="Palatino Linotype"/>
          <w:position w:val="-34"/>
        </w:rPr>
        <w:object w:dxaOrig="3340" w:dyaOrig="820">
          <v:shape id="_x0000_i1132" type="#_x0000_t75" style="width:167.85pt;height:42.05pt" o:ole="">
            <v:imagedata r:id="rId223" o:title=""/>
          </v:shape>
          <o:OLEObject Type="Embed" ProgID="Equation.3" ShapeID="_x0000_i1132" DrawAspect="Content" ObjectID="_1595936332" r:id="rId224"/>
        </w:object>
      </w:r>
      <w:r w:rsidR="00EA7BF1" w:rsidRPr="0057099C">
        <w:rPr>
          <w:rFonts w:ascii="Palatino Linotype" w:hAnsi="Palatino Linotype"/>
        </w:rPr>
        <w:t xml:space="preserve">      (1)</w:t>
      </w:r>
    </w:p>
    <w:p w:rsidR="00EA7BF1" w:rsidRPr="0057099C" w:rsidRDefault="00EA7BF1" w:rsidP="000B1A72">
      <w:pPr>
        <w:spacing w:before="120" w:line="360" w:lineRule="auto"/>
        <w:ind w:left="1080"/>
        <w:rPr>
          <w:rFonts w:ascii="Palatino Linotype" w:hAnsi="Palatino Linotype"/>
        </w:rPr>
      </w:pPr>
      <w:r w:rsidRPr="0057099C">
        <w:rPr>
          <w:rFonts w:ascii="Palatino Linotype" w:hAnsi="Palatino Linotype"/>
        </w:rPr>
        <w:t>Solve Equation (1) for the length of the box:</w:t>
      </w:r>
    </w:p>
    <w:p w:rsidR="00EA7BF1" w:rsidRPr="0057099C" w:rsidRDefault="009F4823" w:rsidP="00A44AFE">
      <w:pPr>
        <w:spacing w:line="360" w:lineRule="auto"/>
        <w:jc w:val="center"/>
        <w:rPr>
          <w:rFonts w:ascii="Palatino Linotype" w:hAnsi="Palatino Linotype"/>
        </w:rPr>
      </w:pPr>
      <w:r w:rsidRPr="0057099C">
        <w:rPr>
          <w:rFonts w:ascii="Palatino Linotype" w:hAnsi="Palatino Linotype"/>
          <w:position w:val="-28"/>
        </w:rPr>
        <w:object w:dxaOrig="2100" w:dyaOrig="800">
          <v:shape id="_x0000_i1133" type="#_x0000_t75" style="width:106.25pt;height:39.9pt" o:ole="">
            <v:imagedata r:id="rId225" o:title=""/>
          </v:shape>
          <o:OLEObject Type="Embed" ProgID="Equation.3" ShapeID="_x0000_i1133" DrawAspect="Content" ObjectID="_1595936333" r:id="rId226"/>
        </w:object>
      </w:r>
      <w:r w:rsidR="00EA7BF1" w:rsidRPr="0057099C">
        <w:rPr>
          <w:rFonts w:ascii="Palatino Linotype" w:hAnsi="Palatino Linotype"/>
        </w:rPr>
        <w:t xml:space="preserve">      (2)</w:t>
      </w:r>
    </w:p>
    <w:p w:rsidR="00EA7BF1" w:rsidRPr="0057099C" w:rsidRDefault="00EA7BF1" w:rsidP="000B1A72">
      <w:pPr>
        <w:spacing w:before="120" w:line="360" w:lineRule="auto"/>
        <w:ind w:left="1080"/>
        <w:rPr>
          <w:rFonts w:ascii="Palatino Linotype" w:hAnsi="Palatino Linotype"/>
        </w:rPr>
      </w:pPr>
      <w:r w:rsidRPr="0057099C">
        <w:rPr>
          <w:rFonts w:ascii="Palatino Linotype" w:hAnsi="Palatino Linotype"/>
        </w:rPr>
        <w:t xml:space="preserve">Substitute numerical values for the transition </w:t>
      </w:r>
      <w:r w:rsidRPr="0057099C">
        <w:rPr>
          <w:rFonts w:ascii="Palatino Linotype" w:hAnsi="Palatino Linotype"/>
          <w:i/>
        </w:rPr>
        <w:t>n</w:t>
      </w:r>
      <w:r w:rsidRPr="0057099C">
        <w:rPr>
          <w:rFonts w:ascii="Palatino Linotype" w:hAnsi="Palatino Linotype"/>
        </w:rPr>
        <w:t xml:space="preserve"> = 2 to </w:t>
      </w:r>
      <w:r w:rsidRPr="0057099C">
        <w:rPr>
          <w:rFonts w:ascii="Palatino Linotype" w:hAnsi="Palatino Linotype"/>
          <w:i/>
        </w:rPr>
        <w:t>n</w:t>
      </w:r>
      <w:r w:rsidRPr="0057099C">
        <w:rPr>
          <w:rFonts w:ascii="Palatino Linotype" w:hAnsi="Palatino Linotype"/>
        </w:rPr>
        <w:t xml:space="preserve"> = 1, using the wavelength given in the problem statement:</w:t>
      </w:r>
    </w:p>
    <w:p w:rsidR="00EA7BF1" w:rsidRPr="0057099C" w:rsidRDefault="009F4823" w:rsidP="00A44AFE">
      <w:pPr>
        <w:spacing w:line="360" w:lineRule="auto"/>
        <w:jc w:val="center"/>
        <w:rPr>
          <w:rFonts w:ascii="Palatino Linotype" w:hAnsi="Palatino Linotype"/>
        </w:rPr>
      </w:pPr>
      <w:r w:rsidRPr="0057099C">
        <w:rPr>
          <w:rFonts w:ascii="Palatino Linotype" w:hAnsi="Palatino Linotype"/>
          <w:position w:val="-74"/>
        </w:rPr>
        <w:object w:dxaOrig="5440" w:dyaOrig="1620">
          <v:shape id="_x0000_i1134" type="#_x0000_t75" style="width:271.95pt;height:82pt" o:ole="">
            <v:imagedata r:id="rId227" o:title=""/>
          </v:shape>
          <o:OLEObject Type="Embed" ProgID="Equation.DSMT4" ShapeID="_x0000_i1134" DrawAspect="Content" ObjectID="_1595936334" r:id="rId228"/>
        </w:object>
      </w:r>
    </w:p>
    <w:p w:rsidR="00EA7BF1" w:rsidRPr="0057099C" w:rsidRDefault="00EA7BF1" w:rsidP="000B1A72">
      <w:pPr>
        <w:spacing w:before="120" w:line="360" w:lineRule="auto"/>
        <w:ind w:left="1080"/>
        <w:rPr>
          <w:rFonts w:ascii="Palatino Linotype" w:hAnsi="Palatino Linotype"/>
        </w:rPr>
      </w:pPr>
      <w:r w:rsidRPr="0057099C">
        <w:rPr>
          <w:rFonts w:ascii="Palatino Linotype" w:hAnsi="Palatino Linotype"/>
        </w:rPr>
        <w:t>(b) Solve Equation (2) for the wavelength:</w:t>
      </w:r>
    </w:p>
    <w:p w:rsidR="00EA7BF1" w:rsidRPr="0057099C" w:rsidRDefault="009F4823" w:rsidP="00A44AFE">
      <w:pPr>
        <w:spacing w:line="360" w:lineRule="auto"/>
        <w:jc w:val="center"/>
        <w:rPr>
          <w:rFonts w:ascii="Palatino Linotype" w:hAnsi="Palatino Linotype"/>
        </w:rPr>
      </w:pPr>
      <w:r w:rsidRPr="0057099C">
        <w:rPr>
          <w:rFonts w:ascii="Palatino Linotype" w:hAnsi="Palatino Linotype"/>
          <w:position w:val="-42"/>
        </w:rPr>
        <w:object w:dxaOrig="4540" w:dyaOrig="940">
          <v:shape id="_x0000_i1135" type="#_x0000_t75" style="width:226.85pt;height:46.85pt" o:ole="">
            <v:imagedata r:id="rId229" o:title=""/>
          </v:shape>
          <o:OLEObject Type="Embed" ProgID="Equation.3" ShapeID="_x0000_i1135" DrawAspect="Content" ObjectID="_1595936335" r:id="rId230"/>
        </w:object>
      </w:r>
      <w:r w:rsidR="00EA7BF1" w:rsidRPr="0057099C">
        <w:rPr>
          <w:rFonts w:ascii="Palatino Linotype" w:hAnsi="Palatino Linotype"/>
        </w:rPr>
        <w:t xml:space="preserve">       (3)</w:t>
      </w:r>
    </w:p>
    <w:p w:rsidR="00EA7BF1" w:rsidRPr="0057099C" w:rsidRDefault="00EA7BF1" w:rsidP="000B1A72">
      <w:pPr>
        <w:spacing w:before="120" w:line="360" w:lineRule="auto"/>
        <w:ind w:left="1080"/>
        <w:rPr>
          <w:rFonts w:ascii="Palatino Linotype" w:hAnsi="Palatino Linotype"/>
        </w:rPr>
      </w:pPr>
      <w:r w:rsidRPr="0057099C">
        <w:rPr>
          <w:rFonts w:ascii="Palatino Linotype" w:hAnsi="Palatino Linotype"/>
        </w:rPr>
        <w:t xml:space="preserve">Substitute numerical values for the transition </w:t>
      </w:r>
      <w:r w:rsidRPr="0057099C">
        <w:rPr>
          <w:rFonts w:ascii="Palatino Linotype" w:hAnsi="Palatino Linotype"/>
          <w:i/>
        </w:rPr>
        <w:t>n</w:t>
      </w:r>
      <w:r w:rsidRPr="0057099C">
        <w:rPr>
          <w:rFonts w:ascii="Palatino Linotype" w:hAnsi="Palatino Linotype"/>
        </w:rPr>
        <w:t xml:space="preserve"> = 3 to </w:t>
      </w:r>
      <w:r w:rsidRPr="0057099C">
        <w:rPr>
          <w:rFonts w:ascii="Palatino Linotype" w:hAnsi="Palatino Linotype"/>
          <w:i/>
        </w:rPr>
        <w:t>n</w:t>
      </w:r>
      <w:r w:rsidRPr="0057099C">
        <w:rPr>
          <w:rFonts w:ascii="Palatino Linotype" w:hAnsi="Palatino Linotype"/>
        </w:rPr>
        <w:t xml:space="preserve"> = 1, using the box length found in part (a):</w:t>
      </w:r>
    </w:p>
    <w:p w:rsidR="00EA7BF1" w:rsidRPr="0057099C" w:rsidRDefault="009F4823" w:rsidP="00A44AFE">
      <w:pPr>
        <w:spacing w:line="360" w:lineRule="auto"/>
        <w:jc w:val="center"/>
        <w:rPr>
          <w:rFonts w:ascii="Palatino Linotype" w:hAnsi="Palatino Linotype"/>
        </w:rPr>
      </w:pPr>
      <w:ins w:id="1" w:author="JWJ" w:date="2017-11-07T10:29:00Z">
        <w:r w:rsidRPr="0057099C">
          <w:rPr>
            <w:rFonts w:ascii="Palatino Linotype" w:hAnsi="Palatino Linotype"/>
            <w:position w:val="-72"/>
          </w:rPr>
          <w:object w:dxaOrig="6560" w:dyaOrig="1580">
            <v:shape id="_x0000_i1136" type="#_x0000_t75" style="width:327.9pt;height:78.95pt" o:ole="">
              <v:imagedata r:id="rId231" o:title=""/>
            </v:shape>
            <o:OLEObject Type="Embed" ProgID="Equation.DSMT4" ShapeID="_x0000_i1136" DrawAspect="Content" ObjectID="_1595936336" r:id="rId232"/>
          </w:object>
        </w:r>
      </w:ins>
    </w:p>
    <w:p w:rsidR="00EA7BF1" w:rsidRPr="0057099C" w:rsidRDefault="00EA7BF1" w:rsidP="000B1A72">
      <w:pPr>
        <w:spacing w:before="120" w:line="360" w:lineRule="auto"/>
        <w:ind w:left="1080"/>
        <w:rPr>
          <w:rFonts w:ascii="Palatino Linotype" w:hAnsi="Palatino Linotype"/>
        </w:rPr>
      </w:pPr>
      <w:r w:rsidRPr="0057099C">
        <w:rPr>
          <w:rFonts w:ascii="Palatino Linotype" w:hAnsi="Palatino Linotype"/>
        </w:rPr>
        <w:t xml:space="preserve">The length of the box in part (a) is indeed very similar to atomic </w:t>
      </w:r>
      <w:r w:rsidR="00B067B6" w:rsidRPr="0057099C">
        <w:rPr>
          <w:rFonts w:ascii="Palatino Linotype" w:hAnsi="Palatino Linotype"/>
        </w:rPr>
        <w:t>“</w:t>
      </w:r>
      <w:r w:rsidRPr="0057099C">
        <w:rPr>
          <w:rFonts w:ascii="Palatino Linotype" w:hAnsi="Palatino Linotype"/>
        </w:rPr>
        <w:t>sizes.</w:t>
      </w:r>
      <w:r w:rsidR="00B067B6" w:rsidRPr="0057099C">
        <w:rPr>
          <w:rFonts w:ascii="Palatino Linotype" w:hAnsi="Palatino Linotype"/>
        </w:rPr>
        <w:t>”</w:t>
      </w:r>
      <w:r w:rsidRPr="0057099C">
        <w:rPr>
          <w:rFonts w:ascii="Palatino Linotype" w:hAnsi="Palatino Linotype"/>
        </w:rPr>
        <w:t xml:space="preserve"> However, the predicted wavelength in part (b) does not agree with the experimentally measured wavelength. And it gets worse. For the </w:t>
      </w:r>
      <w:r w:rsidRPr="0057099C">
        <w:rPr>
          <w:rFonts w:ascii="Palatino Linotype" w:hAnsi="Palatino Linotype"/>
          <w:i/>
        </w:rPr>
        <w:t>n</w:t>
      </w:r>
      <w:r w:rsidRPr="0057099C">
        <w:rPr>
          <w:rFonts w:ascii="Palatino Linotype" w:hAnsi="Palatino Linotype"/>
        </w:rPr>
        <w:t xml:space="preserve"> = 5 to </w:t>
      </w:r>
      <w:r w:rsidRPr="0057099C">
        <w:rPr>
          <w:rFonts w:ascii="Palatino Linotype" w:hAnsi="Palatino Linotype"/>
          <w:i/>
        </w:rPr>
        <w:t>n</w:t>
      </w:r>
      <w:r w:rsidRPr="0057099C">
        <w:rPr>
          <w:rFonts w:ascii="Palatino Linotype" w:hAnsi="Palatino Linotype"/>
        </w:rPr>
        <w:t xml:space="preserve"> = 1 transition, the particle-in-a-box model predicts a wavelength of 15.2 nm, while the measured wavelength is 95.0 nm. Take a look ahead at Figure 41.8, showing the quantized energy levels of the hydrogen atom. As energy goes up, the energy levels get closer together and approach a maximum value. Figure 40.5 for the particle in a box, however, shows energy levels getting </w:t>
      </w:r>
      <w:r w:rsidRPr="0057099C">
        <w:rPr>
          <w:rFonts w:ascii="Palatino Linotype" w:hAnsi="Palatino Linotype"/>
          <w:i/>
        </w:rPr>
        <w:t>farther apart</w:t>
      </w:r>
      <w:r w:rsidRPr="0057099C">
        <w:rPr>
          <w:rFonts w:ascii="Palatino Linotype" w:hAnsi="Palatino Linotype"/>
        </w:rPr>
        <w:t xml:space="preserve"> as the energy goes up. This is a serious discrepancy that dooms the particle-in-a-box model for the hydrogen atom. </w:t>
      </w:r>
    </w:p>
    <w:p w:rsidR="00EA7BF1" w:rsidRPr="0057099C" w:rsidRDefault="00EA7BF1"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In some ways, the particle-in-a-box model for the hydrogen atom is similar to the Thomson model of the atom, which we </w:t>
      </w:r>
      <w:r w:rsidRPr="0057099C">
        <w:rPr>
          <w:rFonts w:ascii="Palatino Linotype" w:hAnsi="Palatino Linotype"/>
        </w:rPr>
        <w:lastRenderedPageBreak/>
        <w:t>addressed in Think</w:t>
      </w:r>
      <w:r w:rsidR="00B067B6" w:rsidRPr="0057099C">
        <w:rPr>
          <w:rFonts w:ascii="Palatino Linotype" w:hAnsi="Palatino Linotype"/>
        </w:rPr>
        <w:t>–</w:t>
      </w:r>
      <w:r w:rsidRPr="0057099C">
        <w:rPr>
          <w:rFonts w:ascii="Palatino Linotype" w:hAnsi="Palatino Linotype"/>
        </w:rPr>
        <w:t>Pair</w:t>
      </w:r>
      <w:r w:rsidR="00B067B6" w:rsidRPr="0057099C">
        <w:rPr>
          <w:rFonts w:ascii="Palatino Linotype" w:hAnsi="Palatino Linotype"/>
        </w:rPr>
        <w:t>–</w:t>
      </w:r>
      <w:r w:rsidRPr="0057099C">
        <w:rPr>
          <w:rFonts w:ascii="Palatino Linotype" w:hAnsi="Palatino Linotype"/>
        </w:rPr>
        <w:t>Share Problem 23.1. In that problem, we used a different model to estimate the size of the atom and obtained a similar result. But, like the particle-in-a-box model, the Thomson model does not give correct predictions beyond the size of the atom.]</w:t>
      </w:r>
    </w:p>
    <w:p w:rsidR="00A44AFE" w:rsidRPr="0057099C" w:rsidRDefault="008F4086"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i/>
        </w:rPr>
        <w:t>Answers:</w:t>
      </w:r>
      <w:r w:rsidRPr="0057099C">
        <w:rPr>
          <w:rFonts w:ascii="Palatino Linotype" w:hAnsi="Palatino Linotype"/>
        </w:rPr>
        <w:t xml:space="preserve"> (a) 0.332 nm (b) 45.</w:t>
      </w:r>
      <w:ins w:id="2" w:author="JWJ" w:date="2017-11-07T10:29:00Z">
        <w:r w:rsidRPr="0057099C">
          <w:rPr>
            <w:rFonts w:ascii="Palatino Linotype" w:hAnsi="Palatino Linotype"/>
          </w:rPr>
          <w:t xml:space="preserve">6 </w:t>
        </w:r>
      </w:ins>
      <w:r w:rsidRPr="0057099C">
        <w:rPr>
          <w:rFonts w:ascii="Palatino Linotype" w:hAnsi="Palatino Linotype"/>
        </w:rPr>
        <w:t>nm, quite different from 102.6 nm</w:t>
      </w:r>
    </w:p>
    <w:p w:rsidR="00FA4832" w:rsidRPr="0057099C" w:rsidRDefault="00F34BC4" w:rsidP="000B1A72">
      <w:pPr>
        <w:suppressAutoHyphens w:val="0"/>
        <w:spacing w:before="120" w:after="120" w:line="360" w:lineRule="auto"/>
        <w:ind w:left="1627" w:hanging="1627"/>
        <w:jc w:val="center"/>
        <w:rPr>
          <w:rFonts w:ascii="Palatino Linotype" w:hAnsi="Palatino Linotype"/>
          <w:b/>
          <w:color w:val="auto"/>
        </w:rPr>
      </w:pPr>
      <w:r w:rsidRPr="0057099C">
        <w:rPr>
          <w:rFonts w:ascii="Palatino Linotype" w:hAnsi="Palatino Linotype"/>
          <w:b/>
          <w:noProof/>
          <w:color w:val="auto"/>
        </w:rPr>
        <mc:AlternateContent>
          <mc:Choice Requires="wps">
            <w:drawing>
              <wp:inline distT="0" distB="0" distL="0" distR="0">
                <wp:extent cx="1879600" cy="0"/>
                <wp:effectExtent l="19050" t="19050" r="25400" b="19050"/>
                <wp:docPr id="10" name="Line 2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60F06B3" id="Line 248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p+Jzk6kCAACi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C22CBC" w:rsidRPr="0057099C" w:rsidRDefault="00C22CBC" w:rsidP="000B1A72">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57099C">
        <w:rPr>
          <w:rFonts w:ascii="Palatino LT Std" w:hAnsi="Palatino LT Std" w:cs="Times New Roman"/>
          <w:bCs w:val="0"/>
          <w:color w:val="auto"/>
          <w:sz w:val="28"/>
          <w:szCs w:val="28"/>
          <w:lang w:val="en-US"/>
        </w:rPr>
        <w:t xml:space="preserve">Section 40.3  </w:t>
      </w:r>
      <w:r w:rsidR="00E6375D" w:rsidRPr="0057099C">
        <w:rPr>
          <w:rFonts w:ascii="Palatino LT Std" w:hAnsi="Palatino LT Std" w:cs="Times New Roman"/>
          <w:bCs w:val="0"/>
          <w:color w:val="auto"/>
          <w:sz w:val="28"/>
          <w:szCs w:val="28"/>
          <w:lang w:val="en-US"/>
        </w:rPr>
        <w:tab/>
      </w:r>
      <w:r w:rsidR="00E6375D" w:rsidRPr="0057099C">
        <w:rPr>
          <w:rFonts w:ascii="Palatino LT Std" w:hAnsi="Palatino LT Std" w:cs="Times New Roman"/>
          <w:bCs w:val="0"/>
          <w:color w:val="auto"/>
          <w:sz w:val="28"/>
          <w:szCs w:val="28"/>
          <w:lang w:val="en-US"/>
        </w:rPr>
        <w:tab/>
      </w:r>
      <w:r w:rsidRPr="0057099C">
        <w:rPr>
          <w:rFonts w:ascii="Palatino LT Std" w:hAnsi="Palatino LT Std" w:cs="Times New Roman"/>
          <w:bCs w:val="0"/>
          <w:color w:val="auto"/>
          <w:sz w:val="28"/>
          <w:szCs w:val="28"/>
          <w:lang w:val="en-US"/>
        </w:rPr>
        <w:t>The Schr</w:t>
      </w:r>
      <w:r w:rsidR="00B067B6" w:rsidRPr="0057099C">
        <w:rPr>
          <w:rFonts w:ascii="Palatino LT Std" w:hAnsi="Palatino LT Std" w:cs="Times New Roman"/>
          <w:bCs w:val="0"/>
          <w:color w:val="auto"/>
          <w:sz w:val="28"/>
          <w:szCs w:val="28"/>
          <w:lang w:val="en-US"/>
        </w:rPr>
        <w:t>ö</w:t>
      </w:r>
      <w:r w:rsidRPr="0057099C">
        <w:rPr>
          <w:rFonts w:ascii="Palatino LT Std" w:hAnsi="Palatino LT Std" w:cs="Times New Roman"/>
          <w:bCs w:val="0"/>
          <w:color w:val="auto"/>
          <w:sz w:val="28"/>
          <w:szCs w:val="28"/>
          <w:lang w:val="en-US"/>
        </w:rPr>
        <w:t>dinger Equation</w: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P40.15</w:t>
      </w:r>
      <w:r w:rsidRPr="0057099C">
        <w:rPr>
          <w:rFonts w:ascii="Palatino Linotype" w:hAnsi="Palatino Linotype"/>
          <w:color w:val="auto"/>
          <w:sz w:val="24"/>
          <w:szCs w:val="24"/>
        </w:rPr>
        <w:tab/>
        <w:t>(a)</w:t>
      </w:r>
      <w:r w:rsidRPr="0057099C">
        <w:rPr>
          <w:rFonts w:ascii="Palatino Linotype" w:hAnsi="Palatino Linotype"/>
          <w:color w:val="auto"/>
          <w:sz w:val="24"/>
          <w:szCs w:val="24"/>
        </w:rPr>
        <w:tab/>
        <w:t>Given the function</w: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009F4823" w:rsidRPr="0057099C">
        <w:rPr>
          <w:rFonts w:ascii="Palatino Linotype" w:hAnsi="Palatino Linotype"/>
          <w:color w:val="auto"/>
          <w:position w:val="-10"/>
          <w:sz w:val="24"/>
          <w:szCs w:val="24"/>
        </w:rPr>
        <w:object w:dxaOrig="2560" w:dyaOrig="340">
          <v:shape id="_x0000_i1137" type="#_x0000_t75" style="width:127.95pt;height:16.9pt" o:ole="">
            <v:imagedata r:id="rId233" o:title=""/>
          </v:shape>
          <o:OLEObject Type="Embed" ProgID="Equation.DSMT4" ShapeID="_x0000_i1137" DrawAspect="Content" ObjectID="_1595936337" r:id="rId234"/>
        </w:objec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2"/>
          <w:sz w:val="24"/>
          <w:szCs w:val="24"/>
        </w:rPr>
      </w:pPr>
      <w:r w:rsidRPr="0057099C">
        <w:rPr>
          <w:rFonts w:ascii="Palatino Linotype" w:hAnsi="Palatino Linotype"/>
          <w:color w:val="auto"/>
          <w:position w:val="2"/>
          <w:sz w:val="24"/>
          <w:szCs w:val="24"/>
        </w:rPr>
        <w:tab/>
      </w:r>
      <w:r w:rsidRPr="0057099C">
        <w:rPr>
          <w:rFonts w:ascii="Palatino Linotype" w:hAnsi="Palatino Linotype"/>
          <w:color w:val="auto"/>
          <w:position w:val="2"/>
          <w:sz w:val="24"/>
          <w:szCs w:val="24"/>
        </w:rPr>
        <w:tab/>
        <w:t xml:space="preserve">Its derivative with respect to </w:t>
      </w:r>
      <w:r w:rsidRPr="0057099C">
        <w:rPr>
          <w:rFonts w:ascii="Palatino Linotype" w:hAnsi="Palatino Linotype"/>
          <w:i/>
          <w:color w:val="auto"/>
          <w:position w:val="2"/>
          <w:sz w:val="24"/>
          <w:szCs w:val="24"/>
        </w:rPr>
        <w:t>x</w:t>
      </w:r>
      <w:r w:rsidRPr="0057099C">
        <w:rPr>
          <w:rFonts w:ascii="Palatino Linotype" w:hAnsi="Palatino Linotype"/>
          <w:color w:val="auto"/>
          <w:position w:val="2"/>
          <w:sz w:val="24"/>
          <w:szCs w:val="24"/>
        </w:rPr>
        <w:t xml:space="preserve"> is</w: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position w:val="2"/>
          <w:sz w:val="24"/>
          <w:szCs w:val="24"/>
        </w:rPr>
        <w:tab/>
      </w:r>
      <w:r w:rsidRPr="0057099C">
        <w:rPr>
          <w:rFonts w:ascii="Palatino Linotype" w:hAnsi="Palatino Linotype"/>
          <w:color w:val="auto"/>
          <w:position w:val="2"/>
          <w:sz w:val="24"/>
          <w:szCs w:val="24"/>
        </w:rPr>
        <w:tab/>
      </w:r>
      <w:r w:rsidRPr="0057099C">
        <w:rPr>
          <w:rFonts w:ascii="Palatino Linotype" w:hAnsi="Palatino Linotype"/>
          <w:color w:val="auto"/>
          <w:position w:val="2"/>
          <w:sz w:val="24"/>
          <w:szCs w:val="24"/>
        </w:rPr>
        <w:tab/>
      </w:r>
      <w:r w:rsidR="009F4823" w:rsidRPr="0057099C">
        <w:rPr>
          <w:rFonts w:ascii="Palatino Linotype" w:hAnsi="Palatino Linotype"/>
          <w:color w:val="auto"/>
          <w:position w:val="-24"/>
          <w:sz w:val="24"/>
          <w:szCs w:val="24"/>
        </w:rPr>
        <w:object w:dxaOrig="2780" w:dyaOrig="620">
          <v:shape id="_x0000_i1138" type="#_x0000_t75" style="width:138.8pt;height:30.8pt" o:ole="">
            <v:imagedata r:id="rId235" o:title=""/>
          </v:shape>
          <o:OLEObject Type="Embed" ProgID="Equation.DSMT4" ShapeID="_x0000_i1138" DrawAspect="Content" ObjectID="_1595936338" r:id="rId236"/>
        </w:object>
      </w:r>
    </w:p>
    <w:p w:rsidR="00655C1E" w:rsidRPr="0057099C" w:rsidRDefault="00655C1E" w:rsidP="00A44AF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 its second derivative is</w:t>
      </w:r>
    </w:p>
    <w:p w:rsidR="00655C1E" w:rsidRPr="0057099C" w:rsidRDefault="00655C1E" w:rsidP="00A44AF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46"/>
          <w:sz w:val="24"/>
          <w:szCs w:val="24"/>
        </w:rPr>
        <w:object w:dxaOrig="3860" w:dyaOrig="1040">
          <v:shape id="_x0000_i1139" type="#_x0000_t75" style="width:193pt;height:52.05pt" o:ole="">
            <v:imagedata r:id="rId237" o:title=""/>
          </v:shape>
          <o:OLEObject Type="Embed" ProgID="Equation.DSMT4" ShapeID="_x0000_i1139" DrawAspect="Content" ObjectID="_1595936339" r:id="rId238"/>
        </w:object>
      </w:r>
    </w:p>
    <w:p w:rsidR="00655C1E" w:rsidRPr="0057099C" w:rsidRDefault="00655C1E" w:rsidP="00A44AF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 equation is satisfied if</w:t>
      </w:r>
    </w:p>
    <w:p w:rsidR="00655C1E" w:rsidRPr="0057099C" w:rsidRDefault="00655C1E" w:rsidP="00A44AF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2300" w:dyaOrig="660">
          <v:shape id="_x0000_i1140" type="#_x0000_t75" style="width:114.95pt;height:32.95pt" o:ole="">
            <v:imagedata r:id="rId239" o:title=""/>
          </v:shape>
          <o:OLEObject Type="Embed" ProgID="Equation.DSMT4" ShapeID="_x0000_i1140" DrawAspect="Content" ObjectID="_1595936340" r:id="rId240"/>
        </w:object>
      </w:r>
      <w:r w:rsidRPr="0057099C">
        <w:rPr>
          <w:rFonts w:ascii="Palatino Linotype" w:hAnsi="Palatino Linotype"/>
          <w:color w:val="auto"/>
          <w:sz w:val="24"/>
          <w:szCs w:val="24"/>
        </w:rPr>
        <w:tab/>
        <w:t xml:space="preserve">where    </w:t>
      </w:r>
      <w:r w:rsidRPr="0057099C">
        <w:rPr>
          <w:rFonts w:ascii="Palatino Linotype" w:hAnsi="Palatino Linotype"/>
          <w:i/>
          <w:color w:val="auto"/>
          <w:sz w:val="24"/>
          <w:szCs w:val="24"/>
        </w:rPr>
        <w:t>U</w:t>
      </w:r>
      <w:r w:rsidRPr="0057099C">
        <w:rPr>
          <w:rFonts w:ascii="Palatino Linotype" w:hAnsi="Palatino Linotype"/>
          <w:color w:val="auto"/>
          <w:sz w:val="24"/>
          <w:szCs w:val="24"/>
        </w:rPr>
        <w:t xml:space="preserve"> = 0:</w:t>
      </w:r>
    </w:p>
    <w:p w:rsidR="00655C1E" w:rsidRPr="0057099C" w:rsidRDefault="00655C1E" w:rsidP="00A44AFE">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4"/>
          <w:sz w:val="24"/>
          <w:szCs w:val="24"/>
        </w:rPr>
        <w:object w:dxaOrig="4100" w:dyaOrig="660">
          <v:shape id="_x0000_i1141" type="#_x0000_t75" style="width:205.15pt;height:32.95pt" o:ole="">
            <v:imagedata r:id="rId241" o:title=""/>
          </v:shape>
          <o:OLEObject Type="Embed" ProgID="Equation.DSMT4" ShapeID="_x0000_i1141" DrawAspect="Content" ObjectID="_1595936341" r:id="rId242"/>
        </w:object>
      </w:r>
    </w:p>
    <w:p w:rsidR="00655C1E" w:rsidRPr="0057099C" w:rsidRDefault="00655C1E" w:rsidP="00E6375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 xml:space="preserve">This is true as an identity (functional equality) for all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if </w:t>
      </w:r>
      <w:r w:rsidR="009F4823" w:rsidRPr="0057099C">
        <w:rPr>
          <w:rFonts w:ascii="Palatino Linotype" w:hAnsi="Palatino Linotype"/>
          <w:color w:val="auto"/>
          <w:position w:val="3"/>
          <w:sz w:val="24"/>
          <w:szCs w:val="24"/>
        </w:rPr>
        <w:object w:dxaOrig="940" w:dyaOrig="660">
          <v:shape id="_x0000_i1142" type="#_x0000_t75" style="width:46.85pt;height:32.95pt" o:ole="">
            <v:imagedata r:id="rId243" o:title=""/>
          </v:shape>
          <o:OLEObject Type="Embed" ProgID="Equation.DSMT4" ShapeID="_x0000_i1142" DrawAspect="Content" ObjectID="_1595936342" r:id="rId244"/>
        </w:object>
      </w:r>
      <w:r w:rsidRPr="0057099C">
        <w:rPr>
          <w:rFonts w:ascii="Palatino Linotype" w:hAnsi="Palatino Linotype"/>
          <w:color w:val="auto"/>
          <w:sz w:val="24"/>
          <w:szCs w:val="24"/>
        </w:rPr>
        <w:t xml:space="preserve">, which is true because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K</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U</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K</w:t>
      </w:r>
      <w:r w:rsidRPr="0057099C">
        <w:rPr>
          <w:rFonts w:ascii="Palatino Linotype" w:hAnsi="Palatino Linotype"/>
          <w:color w:val="auto"/>
          <w:sz w:val="24"/>
          <w:szCs w:val="24"/>
        </w:rPr>
        <w:t xml:space="preserve"> + 0 = </w:t>
      </w:r>
      <w:r w:rsidRPr="0057099C">
        <w:rPr>
          <w:rFonts w:ascii="Palatino Linotype" w:hAnsi="Palatino Linotype"/>
          <w:i/>
          <w:color w:val="auto"/>
          <w:sz w:val="24"/>
          <w:szCs w:val="24"/>
        </w:rPr>
        <w:t>K</w:t>
      </w:r>
      <w:r w:rsidRPr="0057099C">
        <w:rPr>
          <w:rFonts w:ascii="Palatino Linotype" w:hAnsi="Palatino Linotype"/>
          <w:color w:val="auto"/>
          <w:sz w:val="24"/>
          <w:szCs w:val="24"/>
        </w:rPr>
        <w:t xml:space="preserve">, and </w: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160" w:dyaOrig="660">
          <v:shape id="_x0000_i1143" type="#_x0000_t75" style="width:58.1pt;height:32.95pt" o:ole="">
            <v:imagedata r:id="rId245" o:title=""/>
          </v:shape>
          <o:OLEObject Type="Embed" ProgID="Equation.DSMT4" ShapeID="_x0000_i1143" DrawAspect="Content" ObjectID="_1595936343" r:id="rId246"/>
        </w:object>
      </w:r>
      <w:r w:rsidRPr="0057099C">
        <w:rPr>
          <w:rFonts w:ascii="Palatino Linotype" w:hAnsi="Palatino Linotype"/>
          <w:color w:val="auto"/>
          <w:sz w:val="24"/>
          <w:szCs w:val="24"/>
        </w:rPr>
        <w:t xml:space="preserve"> </w:t>
      </w:r>
      <w:r w:rsidR="009F4823" w:rsidRPr="0057099C">
        <w:rPr>
          <w:rFonts w:ascii="Palatino Linotype" w:hAnsi="Palatino Linotype"/>
          <w:color w:val="auto"/>
          <w:sz w:val="24"/>
          <w:szCs w:val="24"/>
        </w:rPr>
        <w:object w:dxaOrig="3620" w:dyaOrig="720">
          <v:shape id="_x0000_i1144" type="#_x0000_t75" style="width:180.85pt;height:36pt" o:ole="">
            <v:imagedata r:id="rId247" o:title=""/>
          </v:shape>
          <o:OLEObject Type="Embed" ProgID="Equation.DSMT4" ShapeID="_x0000_i1144" DrawAspect="Content" ObjectID="_1595936344" r:id="rId248"/>
        </w:object>
      </w:r>
    </w:p>
    <w:p w:rsidR="00655C1E" w:rsidRPr="0057099C" w:rsidRDefault="00655C1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From part (a), </w:t>
      </w:r>
      <w:r w:rsidR="009F4823" w:rsidRPr="0057099C">
        <w:rPr>
          <w:rFonts w:ascii="Palatino Linotype" w:hAnsi="Palatino Linotype"/>
          <w:color w:val="auto"/>
          <w:position w:val="4"/>
          <w:sz w:val="24"/>
          <w:szCs w:val="24"/>
        </w:rPr>
        <w:object w:dxaOrig="1120" w:dyaOrig="780">
          <v:shape id="_x0000_i1145" type="#_x0000_t75" style="width:55.95pt;height:39.05pt" o:ole="">
            <v:imagedata r:id="rId249" o:title=""/>
          </v:shape>
          <o:OLEObject Type="Embed" ProgID="Equation.DSMT4" ShapeID="_x0000_i1145" DrawAspect="Content" ObjectID="_1595936345" r:id="rId250"/>
        </w:object>
      </w:r>
    </w:p>
    <w:p w:rsidR="00473F48" w:rsidRPr="0057099C" w:rsidRDefault="00473F48" w:rsidP="00A44AFE">
      <w:pPr>
        <w:pStyle w:val="SOL"/>
        <w:tabs>
          <w:tab w:val="clear" w:pos="480"/>
          <w:tab w:val="left" w:pos="1080"/>
          <w:tab w:val="left" w:pos="2160"/>
          <w:tab w:val="right" w:pos="8640"/>
        </w:tabs>
        <w:spacing w:before="100" w:after="100" w:line="360" w:lineRule="auto"/>
        <w:ind w:left="1080" w:right="26" w:hanging="1080"/>
        <w:jc w:val="left"/>
        <w:rPr>
          <w:rFonts w:ascii="Palatino Linotype" w:hAnsi="Palatino Linotype"/>
          <w:b/>
        </w:rPr>
      </w:pPr>
      <w:r w:rsidRPr="0057099C">
        <w:rPr>
          <w:rFonts w:ascii="Palatino Linotype" w:hAnsi="Palatino Linotype"/>
          <w:b/>
          <w:color w:val="auto"/>
        </w:rPr>
        <w:t>P40.16</w:t>
      </w:r>
      <w:r w:rsidRPr="0057099C">
        <w:rPr>
          <w:rFonts w:ascii="Palatino Linotype" w:hAnsi="Palatino Linotype"/>
          <w:color w:val="auto"/>
        </w:rPr>
        <w:tab/>
      </w:r>
      <w:r w:rsidRPr="0057099C">
        <w:rPr>
          <w:rFonts w:ascii="Palatino Linotype" w:hAnsi="Palatino Linotype"/>
        </w:rPr>
        <w:t>From</w:t>
      </w:r>
      <w:r w:rsidRPr="0057099C">
        <w:rPr>
          <w:rFonts w:ascii="Palatino Linotype" w:hAnsi="Palatino Linotype"/>
        </w:rPr>
        <w:tab/>
      </w:r>
      <w:r w:rsidR="009F4823" w:rsidRPr="0057099C">
        <w:rPr>
          <w:rFonts w:ascii="Palatino Linotype" w:hAnsi="Palatino Linotype"/>
          <w:position w:val="5"/>
        </w:rPr>
        <w:object w:dxaOrig="1460" w:dyaOrig="400">
          <v:shape id="_x0000_i1146" type="#_x0000_t75" style="width:72.85pt;height:19.95pt" o:ole="">
            <v:imagedata r:id="rId251" o:title=""/>
          </v:shape>
          <o:OLEObject Type="Embed" ProgID="Equation.DSMT4" ShapeID="_x0000_i1146" DrawAspect="Content" ObjectID="_1595936346" r:id="rId252"/>
        </w:object>
      </w:r>
      <w:r w:rsidRPr="0057099C">
        <w:rPr>
          <w:rFonts w:ascii="Palatino Linotype" w:hAnsi="Palatino Linotype"/>
        </w:rPr>
        <w:tab/>
      </w:r>
      <w:r w:rsidRPr="0057099C">
        <w:rPr>
          <w:rFonts w:ascii="Palatino Linotype" w:hAnsi="Palatino Linotype"/>
          <w:b/>
        </w:rPr>
        <w:t>[1]</w:t>
      </w:r>
    </w:p>
    <w:p w:rsidR="00473F48" w:rsidRPr="0057099C" w:rsidRDefault="00473F48" w:rsidP="00A44AFE">
      <w:pPr>
        <w:pStyle w:val="SOL"/>
        <w:tabs>
          <w:tab w:val="clear" w:pos="480"/>
          <w:tab w:val="left" w:pos="1080"/>
          <w:tab w:val="left" w:pos="2160"/>
          <w:tab w:val="right" w:pos="8640"/>
        </w:tabs>
        <w:spacing w:before="100" w:after="100" w:line="360" w:lineRule="auto"/>
        <w:ind w:left="1080" w:hanging="1080"/>
        <w:jc w:val="left"/>
        <w:rPr>
          <w:rFonts w:ascii="Palatino Linotype" w:hAnsi="Palatino Linotype"/>
        </w:rPr>
      </w:pPr>
      <w:r w:rsidRPr="0057099C">
        <w:rPr>
          <w:rFonts w:ascii="Palatino Linotype" w:hAnsi="Palatino Linotype"/>
        </w:rPr>
        <w:tab/>
        <w:t>we evaluate</w:t>
      </w:r>
    </w:p>
    <w:p w:rsidR="00473F48" w:rsidRPr="0057099C" w:rsidRDefault="00473F48" w:rsidP="00A44AFE">
      <w:pPr>
        <w:pStyle w:val="SOL"/>
        <w:tabs>
          <w:tab w:val="clear" w:pos="480"/>
          <w:tab w:val="left" w:pos="1080"/>
          <w:tab w:val="left" w:pos="2160"/>
          <w:tab w:val="right" w:pos="8640"/>
        </w:tabs>
        <w:spacing w:before="100" w:after="100" w:line="360" w:lineRule="auto"/>
        <w:ind w:left="1080" w:hanging="1080"/>
        <w:jc w:val="left"/>
        <w:rPr>
          <w:rFonts w:ascii="Palatino Linotype" w:hAnsi="Palatino Linotype"/>
        </w:rPr>
      </w:pP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position w:val="4"/>
        </w:rPr>
        <w:object w:dxaOrig="1760" w:dyaOrig="660">
          <v:shape id="_x0000_i1147" type="#_x0000_t75" style="width:88.05pt;height:32.95pt" o:ole="">
            <v:imagedata r:id="rId253" o:title=""/>
          </v:shape>
          <o:OLEObject Type="Embed" ProgID="Equation.DSMT4" ShapeID="_x0000_i1147" DrawAspect="Content" ObjectID="_1595936347" r:id="rId254"/>
        </w:object>
      </w:r>
    </w:p>
    <w:p w:rsidR="00473F48" w:rsidRPr="0057099C" w:rsidRDefault="00473F48" w:rsidP="00A44AFE">
      <w:pPr>
        <w:pStyle w:val="SOL"/>
        <w:tabs>
          <w:tab w:val="clear" w:pos="480"/>
          <w:tab w:val="left" w:pos="1080"/>
          <w:tab w:val="left" w:pos="2160"/>
          <w:tab w:val="right" w:pos="8640"/>
        </w:tabs>
        <w:spacing w:before="100" w:after="100" w:line="360" w:lineRule="auto"/>
        <w:ind w:left="1080" w:right="26" w:hanging="1080"/>
        <w:jc w:val="left"/>
        <w:rPr>
          <w:rFonts w:ascii="Palatino Linotype" w:hAnsi="Palatino Linotype"/>
          <w:i/>
          <w:position w:val="4"/>
          <w:vertAlign w:val="superscript"/>
        </w:rPr>
      </w:pPr>
      <w:r w:rsidRPr="0057099C">
        <w:rPr>
          <w:rFonts w:ascii="Palatino Linotype" w:hAnsi="Palatino Linotype"/>
        </w:rPr>
        <w:tab/>
        <w:t>and</w:t>
      </w:r>
      <w:r w:rsidRPr="0057099C">
        <w:rPr>
          <w:rFonts w:ascii="Palatino Linotype" w:hAnsi="Palatino Linotype"/>
        </w:rPr>
        <w:tab/>
      </w:r>
      <w:r w:rsidR="009F4823" w:rsidRPr="0057099C">
        <w:rPr>
          <w:rFonts w:ascii="Palatino Linotype" w:hAnsi="Palatino Linotype"/>
          <w:position w:val="4"/>
        </w:rPr>
        <w:object w:dxaOrig="2100" w:dyaOrig="680">
          <v:shape id="_x0000_i1148" type="#_x0000_t75" style="width:104.95pt;height:33.85pt" o:ole="">
            <v:imagedata r:id="rId255" o:title=""/>
          </v:shape>
          <o:OLEObject Type="Embed" ProgID="Equation.DSMT4" ShapeID="_x0000_i1148" DrawAspect="Content" ObjectID="_1595936348" r:id="rId256"/>
        </w:object>
      </w:r>
      <w:r w:rsidRPr="0057099C">
        <w:rPr>
          <w:rFonts w:ascii="Palatino Linotype" w:hAnsi="Palatino Linotype"/>
        </w:rPr>
        <w:tab/>
      </w:r>
      <w:r w:rsidRPr="0057099C">
        <w:rPr>
          <w:rFonts w:ascii="Palatino Linotype" w:hAnsi="Palatino Linotype"/>
          <w:b/>
        </w:rPr>
        <w:t>[2]</w:t>
      </w:r>
    </w:p>
    <w:p w:rsidR="00473F48" w:rsidRPr="0057099C" w:rsidRDefault="00473F48" w:rsidP="00A44AFE">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57099C">
        <w:rPr>
          <w:rFonts w:ascii="Palatino Linotype" w:hAnsi="Palatino Linotype"/>
          <w:sz w:val="24"/>
          <w:szCs w:val="24"/>
        </w:rPr>
        <w:tab/>
        <w:t>We substitute equations [1] and [2] into the Schr</w:t>
      </w:r>
      <w:r w:rsidR="00B067B6" w:rsidRPr="0057099C">
        <w:rPr>
          <w:rFonts w:ascii="Palatino Linotype" w:hAnsi="Palatino Linotype"/>
          <w:sz w:val="24"/>
          <w:szCs w:val="24"/>
        </w:rPr>
        <w:t>ö</w:t>
      </w:r>
      <w:r w:rsidRPr="0057099C">
        <w:rPr>
          <w:rFonts w:ascii="Palatino Linotype" w:hAnsi="Palatino Linotype"/>
          <w:sz w:val="24"/>
          <w:szCs w:val="24"/>
        </w:rPr>
        <w:t xml:space="preserve">dinger equation, so that Equation 40.15, </w:t>
      </w:r>
    </w:p>
    <w:p w:rsidR="00473F48" w:rsidRPr="0057099C" w:rsidRDefault="00473F48" w:rsidP="00A44AFE">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i/>
          <w:sz w:val="24"/>
          <w:szCs w:val="24"/>
        </w:rPr>
      </w:pPr>
      <w:r w:rsidRPr="0057099C">
        <w:rPr>
          <w:rFonts w:ascii="Palatino Linotype" w:hAnsi="Palatino Linotype"/>
          <w:sz w:val="24"/>
          <w:szCs w:val="24"/>
        </w:rPr>
        <w:tab/>
      </w:r>
      <w:r w:rsidRPr="0057099C">
        <w:rPr>
          <w:rFonts w:ascii="Palatino Linotype" w:hAnsi="Palatino Linotype"/>
          <w:sz w:val="24"/>
          <w:szCs w:val="24"/>
        </w:rPr>
        <w:tab/>
      </w:r>
      <w:r w:rsidR="009F4823" w:rsidRPr="0057099C">
        <w:rPr>
          <w:rFonts w:ascii="Palatino Linotype" w:hAnsi="Palatino Linotype"/>
          <w:sz w:val="24"/>
          <w:szCs w:val="24"/>
        </w:rPr>
        <w:object w:dxaOrig="2300" w:dyaOrig="680">
          <v:shape id="_x0000_i1149" type="#_x0000_t75" style="width:114.95pt;height:33.85pt" o:ole="">
            <v:imagedata r:id="rId257" o:title=""/>
          </v:shape>
          <o:OLEObject Type="Embed" ProgID="Equation.DSMT4" ShapeID="_x0000_i1149" DrawAspect="Content" ObjectID="_1595936349" r:id="rId258"/>
        </w:object>
      </w:r>
    </w:p>
    <w:p w:rsidR="00473F48" w:rsidRPr="0057099C" w:rsidRDefault="00473F48" w:rsidP="00A44AFE">
      <w:pPr>
        <w:pStyle w:val="TX"/>
        <w:tabs>
          <w:tab w:val="clear" w:pos="360"/>
          <w:tab w:val="left" w:pos="1080"/>
          <w:tab w:val="left" w:pos="2160"/>
          <w:tab w:val="right" w:pos="8640"/>
        </w:tabs>
        <w:spacing w:before="100" w:after="100" w:line="360" w:lineRule="auto"/>
        <w:ind w:left="1080" w:right="26" w:hanging="1080"/>
        <w:jc w:val="left"/>
        <w:rPr>
          <w:rFonts w:ascii="Palatino Linotype" w:hAnsi="Palatino Linotype"/>
          <w:sz w:val="24"/>
          <w:szCs w:val="24"/>
        </w:rPr>
      </w:pPr>
      <w:r w:rsidRPr="0057099C">
        <w:rPr>
          <w:rFonts w:ascii="Palatino Linotype" w:hAnsi="Palatino Linotype"/>
          <w:sz w:val="24"/>
          <w:szCs w:val="24"/>
        </w:rPr>
        <w:tab/>
        <w:t>becomes the test equation</w:t>
      </w:r>
      <w:r w:rsidRPr="0057099C">
        <w:rPr>
          <w:rFonts w:ascii="Palatino Linotype" w:hAnsi="Palatino Linotype"/>
          <w:sz w:val="24"/>
          <w:szCs w:val="24"/>
        </w:rPr>
        <w:tab/>
      </w:r>
    </w:p>
    <w:p w:rsidR="00473F48" w:rsidRPr="0057099C" w:rsidRDefault="00473F48" w:rsidP="00A44AFE">
      <w:pPr>
        <w:pStyle w:val="TX"/>
        <w:tabs>
          <w:tab w:val="clear" w:pos="360"/>
          <w:tab w:val="left" w:pos="1080"/>
          <w:tab w:val="left" w:pos="2160"/>
          <w:tab w:val="right" w:pos="8640"/>
        </w:tabs>
        <w:spacing w:before="100" w:after="100" w:line="360" w:lineRule="auto"/>
        <w:ind w:left="1080" w:right="26" w:hanging="1080"/>
        <w:jc w:val="left"/>
        <w:rPr>
          <w:rFonts w:ascii="Palatino Linotype" w:hAnsi="Palatino Linotype"/>
          <w:b/>
          <w:sz w:val="24"/>
          <w:szCs w:val="24"/>
        </w:rPr>
      </w:pPr>
      <w:r w:rsidRPr="0057099C">
        <w:rPr>
          <w:rFonts w:ascii="Palatino Linotype" w:hAnsi="Palatino Linotype"/>
          <w:sz w:val="24"/>
          <w:szCs w:val="24"/>
        </w:rPr>
        <w:tab/>
      </w:r>
      <w:r w:rsidRPr="0057099C">
        <w:rPr>
          <w:rFonts w:ascii="Palatino Linotype" w:hAnsi="Palatino Linotype"/>
          <w:sz w:val="24"/>
          <w:szCs w:val="24"/>
        </w:rPr>
        <w:tab/>
      </w:r>
      <w:r w:rsidR="009F4823" w:rsidRPr="0057099C">
        <w:rPr>
          <w:rFonts w:ascii="Palatino Linotype" w:hAnsi="Palatino Linotype"/>
          <w:position w:val="2"/>
          <w:sz w:val="24"/>
          <w:szCs w:val="24"/>
        </w:rPr>
        <w:object w:dxaOrig="4040" w:dyaOrig="780">
          <v:shape id="_x0000_i1150" type="#_x0000_t75" style="width:202.1pt;height:39.05pt" o:ole="">
            <v:imagedata r:id="rId259" o:title=""/>
          </v:shape>
          <o:OLEObject Type="Embed" ProgID="Equation.DSMT4" ShapeID="_x0000_i1150" DrawAspect="Content" ObjectID="_1595936350" r:id="rId260"/>
        </w:object>
      </w:r>
      <w:r w:rsidRPr="0057099C">
        <w:rPr>
          <w:rFonts w:ascii="Palatino Linotype" w:hAnsi="Palatino Linotype"/>
          <w:sz w:val="24"/>
          <w:szCs w:val="24"/>
        </w:rPr>
        <w:tab/>
      </w:r>
      <w:r w:rsidRPr="0057099C">
        <w:rPr>
          <w:rFonts w:ascii="Palatino Linotype" w:hAnsi="Palatino Linotype"/>
          <w:b/>
          <w:sz w:val="24"/>
          <w:szCs w:val="24"/>
        </w:rPr>
        <w:t>[3]</w:t>
      </w:r>
    </w:p>
    <w:p w:rsidR="00473F48" w:rsidRPr="0057099C" w:rsidRDefault="00473F48" w:rsidP="00A44AFE">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57099C">
        <w:rPr>
          <w:rFonts w:ascii="Palatino Linotype" w:hAnsi="Palatino Linotype"/>
          <w:sz w:val="24"/>
          <w:szCs w:val="24"/>
        </w:rPr>
        <w:tab/>
        <w:t xml:space="preserve">The wave function </w:t>
      </w:r>
      <w:r w:rsidR="009F4823" w:rsidRPr="0057099C">
        <w:rPr>
          <w:rFonts w:ascii="Palatino Linotype" w:hAnsi="Palatino Linotype"/>
          <w:position w:val="5"/>
          <w:sz w:val="24"/>
          <w:szCs w:val="24"/>
        </w:rPr>
        <w:object w:dxaOrig="1460" w:dyaOrig="400">
          <v:shape id="_x0000_i1151" type="#_x0000_t75" style="width:72.85pt;height:19.95pt" o:ole="">
            <v:imagedata r:id="rId261" o:title=""/>
          </v:shape>
          <o:OLEObject Type="Embed" ProgID="Equation.DSMT4" ShapeID="_x0000_i1151" DrawAspect="Content" ObjectID="_1595936351" r:id="rId262"/>
        </w:object>
      </w:r>
      <w:r w:rsidRPr="0057099C">
        <w:rPr>
          <w:rFonts w:ascii="Palatino Linotype" w:hAnsi="Palatino Linotype"/>
          <w:sz w:val="24"/>
          <w:szCs w:val="24"/>
        </w:rPr>
        <w:t xml:space="preserve"> is a solution to the Schr</w:t>
      </w:r>
      <w:r w:rsidR="00B067B6" w:rsidRPr="0057099C">
        <w:rPr>
          <w:rFonts w:ascii="Palatino Linotype" w:hAnsi="Palatino Linotype"/>
          <w:sz w:val="24"/>
          <w:szCs w:val="24"/>
        </w:rPr>
        <w:t>ö</w:t>
      </w:r>
      <w:r w:rsidRPr="0057099C">
        <w:rPr>
          <w:rFonts w:ascii="Palatino Linotype" w:hAnsi="Palatino Linotype"/>
          <w:sz w:val="24"/>
          <w:szCs w:val="24"/>
        </w:rPr>
        <w:t xml:space="preserve">dinger equation if equation [3] is true. Both sides depend on </w:t>
      </w:r>
      <w:r w:rsidRPr="0057099C">
        <w:rPr>
          <w:rFonts w:ascii="Palatino Linotype" w:hAnsi="Palatino Linotype"/>
          <w:i/>
          <w:sz w:val="24"/>
          <w:szCs w:val="24"/>
        </w:rPr>
        <w:t>A</w:t>
      </w:r>
      <w:r w:rsidRPr="0057099C">
        <w:rPr>
          <w:rFonts w:ascii="Palatino Linotype" w:hAnsi="Palatino Linotype"/>
          <w:sz w:val="24"/>
          <w:szCs w:val="24"/>
        </w:rPr>
        <w:t xml:space="preserve">, </w:t>
      </w:r>
      <w:r w:rsidRPr="0057099C">
        <w:rPr>
          <w:rFonts w:ascii="Palatino Linotype" w:hAnsi="Palatino Linotype"/>
          <w:i/>
          <w:sz w:val="24"/>
          <w:szCs w:val="24"/>
        </w:rPr>
        <w:t>x</w:t>
      </w:r>
      <w:r w:rsidRPr="0057099C">
        <w:rPr>
          <w:rFonts w:ascii="Palatino Linotype" w:hAnsi="Palatino Linotype"/>
          <w:sz w:val="24"/>
          <w:szCs w:val="24"/>
        </w:rPr>
        <w:t xml:space="preserve">, and </w:t>
      </w:r>
      <w:r w:rsidRPr="0057099C">
        <w:rPr>
          <w:rFonts w:ascii="Palatino Linotype" w:hAnsi="Palatino Linotype"/>
          <w:i/>
          <w:sz w:val="24"/>
          <w:szCs w:val="24"/>
        </w:rPr>
        <w:t xml:space="preserve">t </w:t>
      </w:r>
      <w:r w:rsidRPr="0057099C">
        <w:rPr>
          <w:rFonts w:ascii="Palatino Linotype" w:hAnsi="Palatino Linotype"/>
          <w:sz w:val="24"/>
          <w:szCs w:val="24"/>
        </w:rPr>
        <w:t xml:space="preserve">in the same way, so we can cancel several factors, and determine that we have a solution if </w:t>
      </w:r>
    </w:p>
    <w:p w:rsidR="00473F48" w:rsidRPr="0057099C" w:rsidRDefault="00473F48" w:rsidP="00A44AFE">
      <w:pPr>
        <w:pStyle w:val="TX"/>
        <w:tabs>
          <w:tab w:val="clear" w:pos="360"/>
          <w:tab w:val="left" w:pos="1080"/>
          <w:tab w:val="left" w:pos="2160"/>
          <w:tab w:val="right" w:pos="8640"/>
        </w:tabs>
        <w:spacing w:before="100" w:after="100" w:line="360" w:lineRule="auto"/>
        <w:ind w:left="1080" w:hanging="1080"/>
        <w:jc w:val="left"/>
        <w:rPr>
          <w:rFonts w:ascii="Palatino Linotype" w:hAnsi="Palatino Linotype"/>
          <w:sz w:val="24"/>
          <w:szCs w:val="24"/>
        </w:rPr>
      </w:pPr>
      <w:r w:rsidRPr="0057099C">
        <w:rPr>
          <w:rFonts w:ascii="Palatino Linotype" w:hAnsi="Palatino Linotype"/>
          <w:sz w:val="24"/>
          <w:szCs w:val="24"/>
        </w:rPr>
        <w:lastRenderedPageBreak/>
        <w:tab/>
      </w:r>
      <w:r w:rsidRPr="0057099C">
        <w:rPr>
          <w:rFonts w:ascii="Palatino Linotype" w:hAnsi="Palatino Linotype"/>
          <w:sz w:val="24"/>
          <w:szCs w:val="24"/>
        </w:rPr>
        <w:tab/>
      </w:r>
      <w:r w:rsidR="009F4823" w:rsidRPr="0057099C">
        <w:rPr>
          <w:rFonts w:ascii="Palatino Linotype" w:hAnsi="Palatino Linotype"/>
          <w:sz w:val="24"/>
          <w:szCs w:val="24"/>
        </w:rPr>
        <w:object w:dxaOrig="980" w:dyaOrig="680">
          <v:shape id="_x0000_i1152" type="#_x0000_t75" style="width:49pt;height:33.85pt" o:ole="">
            <v:imagedata r:id="rId263" o:title=""/>
          </v:shape>
          <o:OLEObject Type="Embed" ProgID="Equation.DSMT4" ShapeID="_x0000_i1152" DrawAspect="Content" ObjectID="_1595936352" r:id="rId264"/>
        </w:object>
      </w:r>
    </w:p>
    <w:p w:rsidR="00473F48" w:rsidRPr="0057099C" w:rsidRDefault="00473F48" w:rsidP="00A44AFE">
      <w:pPr>
        <w:pStyle w:val="SOL"/>
        <w:tabs>
          <w:tab w:val="clear" w:pos="480"/>
          <w:tab w:val="left" w:pos="1080"/>
          <w:tab w:val="left" w:pos="2160"/>
          <w:tab w:val="right" w:pos="8640"/>
        </w:tabs>
        <w:spacing w:before="100" w:after="100" w:line="360" w:lineRule="auto"/>
        <w:ind w:left="1080" w:hanging="1080"/>
        <w:jc w:val="left"/>
        <w:rPr>
          <w:rFonts w:ascii="Palatino Linotype" w:hAnsi="Palatino Linotype"/>
        </w:rPr>
      </w:pPr>
      <w:r w:rsidRPr="0057099C">
        <w:rPr>
          <w:rFonts w:ascii="Palatino Linotype" w:hAnsi="Palatino Linotype"/>
        </w:rPr>
        <w:tab/>
        <w:t xml:space="preserve">But this is true for a nonrelativistic particle with mass in a region where the potential energy is zero, since </w:t>
      </w:r>
    </w:p>
    <w:p w:rsidR="00473F48" w:rsidRPr="0057099C" w:rsidRDefault="00473F48" w:rsidP="00A44AFE">
      <w:pPr>
        <w:pStyle w:val="SOL"/>
        <w:tabs>
          <w:tab w:val="clear" w:pos="480"/>
          <w:tab w:val="left" w:pos="1080"/>
          <w:tab w:val="left" w:pos="2160"/>
          <w:tab w:val="right" w:pos="8640"/>
        </w:tabs>
        <w:spacing w:before="100" w:after="100" w:line="360" w:lineRule="auto"/>
        <w:ind w:left="1080" w:hanging="1080"/>
        <w:jc w:val="left"/>
        <w:rPr>
          <w:rFonts w:ascii="Palatino Linotype" w:hAnsi="Palatino Linotype"/>
        </w:rPr>
      </w:pPr>
      <w:r w:rsidRPr="0057099C">
        <w:rPr>
          <w:rFonts w:ascii="Palatino Linotype" w:hAnsi="Palatino Linotype"/>
        </w:rPr>
        <w:tab/>
      </w:r>
      <w:r w:rsidRPr="0057099C">
        <w:rPr>
          <w:rFonts w:ascii="Palatino Linotype" w:hAnsi="Palatino Linotype"/>
        </w:rPr>
        <w:tab/>
      </w:r>
      <w:r w:rsidR="009F4823" w:rsidRPr="0057099C">
        <w:rPr>
          <w:rFonts w:ascii="Palatino Linotype" w:hAnsi="Palatino Linotype"/>
          <w:position w:val="-84"/>
        </w:rPr>
        <w:object w:dxaOrig="6080" w:dyaOrig="1820">
          <v:shape id="_x0000_i1153" type="#_x0000_t75" style="width:304.05pt;height:91.1pt" o:ole="">
            <v:imagedata r:id="rId265" o:title=""/>
          </v:shape>
          <o:OLEObject Type="Embed" ProgID="Equation.DSMT4" ShapeID="_x0000_i1153" DrawAspect="Content" ObjectID="_1595936353" r:id="rId266"/>
        </w:object>
      </w:r>
    </w:p>
    <w:p w:rsidR="00473F48" w:rsidRPr="0057099C" w:rsidRDefault="00473F48" w:rsidP="00A44AFE">
      <w:pPr>
        <w:pStyle w:val="Qalpha"/>
        <w:tabs>
          <w:tab w:val="clear" w:pos="1520"/>
          <w:tab w:val="clear" w:pos="3940"/>
          <w:tab w:val="left" w:pos="1080"/>
          <w:tab w:val="left" w:pos="2160"/>
          <w:tab w:val="right" w:pos="864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spacing w:val="7"/>
          <w:sz w:val="24"/>
          <w:szCs w:val="24"/>
        </w:rPr>
        <w:tab/>
        <w:t xml:space="preserve">where </w:t>
      </w:r>
      <w:r w:rsidRPr="0057099C">
        <w:rPr>
          <w:rFonts w:ascii="Palatino Linotype" w:hAnsi="Palatino Linotype"/>
          <w:i/>
          <w:spacing w:val="7"/>
          <w:sz w:val="24"/>
          <w:szCs w:val="24"/>
        </w:rPr>
        <w:t>K</w:t>
      </w:r>
      <w:r w:rsidRPr="0057099C">
        <w:rPr>
          <w:rFonts w:ascii="Palatino Linotype" w:hAnsi="Palatino Linotype"/>
          <w:spacing w:val="7"/>
          <w:sz w:val="24"/>
          <w:szCs w:val="24"/>
        </w:rPr>
        <w:t xml:space="preserve"> is the kinetic energy. Therefore, the given wave function does satisfy Equation 4</w:t>
      </w:r>
      <w:r w:rsidR="002B6035" w:rsidRPr="0057099C">
        <w:rPr>
          <w:rFonts w:ascii="Palatino Linotype" w:hAnsi="Palatino Linotype"/>
          <w:spacing w:val="7"/>
          <w:sz w:val="24"/>
          <w:szCs w:val="24"/>
        </w:rPr>
        <w:t>0</w:t>
      </w:r>
      <w:r w:rsidRPr="0057099C">
        <w:rPr>
          <w:rFonts w:ascii="Palatino Linotype" w:hAnsi="Palatino Linotype"/>
          <w:spacing w:val="7"/>
          <w:sz w:val="24"/>
          <w:szCs w:val="24"/>
        </w:rPr>
        <w:t>.15.</w:t>
      </w:r>
    </w:p>
    <w:p w:rsidR="002B6035" w:rsidRPr="0057099C" w:rsidRDefault="002B603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w:t>
      </w:r>
      <w:r w:rsidR="00C22CBC" w:rsidRPr="0057099C">
        <w:rPr>
          <w:rFonts w:ascii="Palatino Linotype" w:hAnsi="Palatino Linotype"/>
          <w:b/>
          <w:color w:val="auto"/>
          <w:sz w:val="24"/>
          <w:szCs w:val="24"/>
        </w:rPr>
        <w:t>0</w:t>
      </w:r>
      <w:r w:rsidRPr="0057099C">
        <w:rPr>
          <w:rFonts w:ascii="Palatino Linotype" w:hAnsi="Palatino Linotype"/>
          <w:b/>
          <w:color w:val="auto"/>
          <w:sz w:val="24"/>
          <w:szCs w:val="24"/>
        </w:rPr>
        <w:t>.17</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Setting the total energy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equal to zero and rearranging the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 equation to isolate the potential energy function gives</w:t>
      </w:r>
    </w:p>
    <w:p w:rsidR="002B6035" w:rsidRPr="0057099C" w:rsidRDefault="002B6035" w:rsidP="00A44AFE">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460" w:dyaOrig="1560">
          <v:shape id="_x0000_i1154" type="#_x0000_t75" style="width:123.2pt;height:78.05pt" o:ole="">
            <v:imagedata r:id="rId267" o:title=""/>
          </v:shape>
          <o:OLEObject Type="Embed" ProgID="Equation.DSMT4" ShapeID="_x0000_i1154" DrawAspect="Content" ObjectID="_1595936354" r:id="rId268"/>
        </w:object>
      </w:r>
    </w:p>
    <w:p w:rsidR="002B6035" w:rsidRPr="0057099C" w:rsidRDefault="002B6035" w:rsidP="00A44AFE">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If</w:t>
      </w:r>
      <w:r w:rsidRPr="0057099C">
        <w:rPr>
          <w:rFonts w:ascii="Palatino Linotype" w:hAnsi="Palatino Linotype"/>
          <w:color w:val="auto"/>
          <w:sz w:val="24"/>
          <w:szCs w:val="24"/>
        </w:rPr>
        <w:tab/>
      </w:r>
      <w:r w:rsidR="009F4823" w:rsidRPr="0057099C">
        <w:rPr>
          <w:rFonts w:ascii="Palatino Linotype" w:hAnsi="Palatino Linotype"/>
          <w:color w:val="auto"/>
          <w:position w:val="3"/>
          <w:sz w:val="24"/>
          <w:szCs w:val="24"/>
        </w:rPr>
        <w:object w:dxaOrig="1680" w:dyaOrig="420">
          <v:shape id="_x0000_i1155" type="#_x0000_t75" style="width:84.15pt;height:20.8pt" o:ole="">
            <v:imagedata r:id="rId269" o:title=""/>
          </v:shape>
          <o:OLEObject Type="Embed" ProgID="Equation.DSMT4" ShapeID="_x0000_i1155" DrawAspect="Content" ObjectID="_1595936355" r:id="rId270"/>
        </w:object>
      </w:r>
    </w:p>
    <w:p w:rsidR="002B6035" w:rsidRPr="0057099C" w:rsidRDefault="002B6035" w:rsidP="00A44AFE">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Then,</w:t>
      </w:r>
      <w:r w:rsidRPr="0057099C">
        <w:rPr>
          <w:rFonts w:ascii="Palatino Linotype" w:hAnsi="Palatino Linotype"/>
          <w:color w:val="auto"/>
          <w:sz w:val="24"/>
          <w:szCs w:val="24"/>
        </w:rPr>
        <w:tab/>
      </w:r>
    </w:p>
    <w:p w:rsidR="002B6035" w:rsidRPr="0057099C" w:rsidRDefault="002B6035" w:rsidP="00A44AFE">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960" w:dyaOrig="700">
          <v:shape id="_x0000_i1156" type="#_x0000_t75" style="width:147.9pt;height:35.15pt" o:ole="">
            <v:imagedata r:id="rId271" o:title=""/>
          </v:shape>
          <o:OLEObject Type="Embed" ProgID="Equation.DSMT4" ShapeID="_x0000_i1156" DrawAspect="Content" ObjectID="_1595936356" r:id="rId272"/>
        </w:object>
      </w:r>
    </w:p>
    <w:p w:rsidR="002B6035" w:rsidRPr="0057099C" w:rsidRDefault="002B6035" w:rsidP="00A44AFE">
      <w:pPr>
        <w:pStyle w:val="Qalpha"/>
        <w:tabs>
          <w:tab w:val="clear" w:pos="1520"/>
          <w:tab w:val="clear" w:pos="3940"/>
          <w:tab w:val="left" w:pos="1080"/>
          <w:tab w:val="left" w:pos="1620"/>
          <w:tab w:val="left" w:pos="2160"/>
          <w:tab w:val="left" w:pos="324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or</w:t>
      </w:r>
      <w:r w:rsidRPr="0057099C">
        <w:rPr>
          <w:rFonts w:ascii="Palatino Linotype" w:hAnsi="Palatino Linotype"/>
          <w:color w:val="auto"/>
          <w:sz w:val="24"/>
          <w:szCs w:val="24"/>
        </w:rPr>
        <w:tab/>
      </w:r>
      <w:r w:rsidR="009F4823" w:rsidRPr="0057099C">
        <w:rPr>
          <w:rFonts w:ascii="Palatino Linotype" w:hAnsi="Palatino Linotype"/>
          <w:color w:val="auto"/>
          <w:position w:val="6"/>
          <w:sz w:val="24"/>
          <w:szCs w:val="24"/>
        </w:rPr>
        <w:object w:dxaOrig="2420" w:dyaOrig="700">
          <v:shape id="_x0000_i1157" type="#_x0000_t75" style="width:121pt;height:35.15pt" o:ole="">
            <v:imagedata r:id="rId273" o:title=""/>
          </v:shape>
          <o:OLEObject Type="Embed" ProgID="Equation.DSMT4" ShapeID="_x0000_i1157" DrawAspect="Content" ObjectID="_1595936357" r:id="rId274"/>
        </w:object>
      </w:r>
    </w:p>
    <w:p w:rsidR="00EA7BF1" w:rsidRPr="0057099C" w:rsidRDefault="00DB2E5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2B6035" w:rsidRPr="0057099C">
        <w:rPr>
          <w:rFonts w:ascii="Palatino Linotype" w:hAnsi="Palatino Linotype"/>
          <w:color w:val="auto"/>
          <w:sz w:val="24"/>
          <w:szCs w:val="24"/>
        </w:rPr>
        <w:t>and</w:t>
      </w:r>
      <w:r w:rsidR="002B6035"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520" w:dyaOrig="840">
          <v:shape id="_x0000_i1158" type="#_x0000_t75" style="width:126.2pt;height:42.05pt" o:ole="">
            <v:imagedata r:id="rId275" o:title=""/>
          </v:shape>
          <o:OLEObject Type="Embed" ProgID="Equation.DSMT4" ShapeID="_x0000_i1158" DrawAspect="Content" ObjectID="_1595936358" r:id="rId276"/>
        </w:object>
      </w:r>
    </w:p>
    <w:p w:rsidR="00E37793" w:rsidRPr="0057099C" w:rsidRDefault="00E37793" w:rsidP="000B1A72">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57099C">
        <w:rPr>
          <w:rFonts w:ascii="Palatino Linotype" w:hAnsi="Palatino Linotype"/>
          <w:color w:val="auto"/>
          <w:sz w:val="24"/>
          <w:szCs w:val="24"/>
        </w:rPr>
        <w:lastRenderedPageBreak/>
        <w:t>(b)</w:t>
      </w:r>
      <w:r w:rsidRPr="0057099C">
        <w:rPr>
          <w:rFonts w:ascii="Palatino Linotype" w:hAnsi="Palatino Linotype"/>
          <w:color w:val="auto"/>
          <w:sz w:val="24"/>
          <w:szCs w:val="24"/>
        </w:rPr>
        <w:tab/>
        <w:t>U(x) is sketched in ANS. FIG. P40.17(b).</w:t>
      </w:r>
    </w:p>
    <w:p w:rsidR="00E37793" w:rsidRPr="0057099C" w:rsidRDefault="00F34BC4" w:rsidP="00A44AFE">
      <w:pPr>
        <w:pStyle w:val="Qalpha"/>
        <w:tabs>
          <w:tab w:val="clear" w:pos="1520"/>
          <w:tab w:val="clear" w:pos="3940"/>
          <w:tab w:val="left" w:pos="1620"/>
          <w:tab w:val="left" w:pos="2160"/>
        </w:tabs>
        <w:spacing w:before="120" w:after="120" w:line="360" w:lineRule="auto"/>
        <w:ind w:left="0" w:firstLine="0"/>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1911985" cy="1350645"/>
            <wp:effectExtent l="0" t="0" r="0" b="1905"/>
            <wp:docPr id="129" name="Picture 129" descr="48573-41-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48573-41-27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11985" cy="1350645"/>
                    </a:xfrm>
                    <a:prstGeom prst="rect">
                      <a:avLst/>
                    </a:prstGeom>
                    <a:noFill/>
                    <a:ln>
                      <a:noFill/>
                    </a:ln>
                  </pic:spPr>
                </pic:pic>
              </a:graphicData>
            </a:graphic>
          </wp:inline>
        </w:drawing>
      </w:r>
    </w:p>
    <w:p w:rsidR="00160545" w:rsidRPr="0057099C" w:rsidRDefault="00E37793" w:rsidP="00A44AFE">
      <w:pPr>
        <w:pStyle w:val="Qalpha"/>
        <w:tabs>
          <w:tab w:val="clear" w:pos="1520"/>
          <w:tab w:val="clear" w:pos="3940"/>
          <w:tab w:val="left" w:pos="1620"/>
          <w:tab w:val="left" w:pos="2160"/>
        </w:tabs>
        <w:spacing w:before="120" w:after="120" w:line="360" w:lineRule="auto"/>
        <w:ind w:left="0" w:firstLine="0"/>
        <w:jc w:val="center"/>
        <w:rPr>
          <w:rFonts w:ascii="Palatino Linotype" w:hAnsi="Palatino Linotype"/>
          <w:b/>
          <w:color w:val="auto"/>
          <w:sz w:val="24"/>
          <w:szCs w:val="24"/>
        </w:rPr>
      </w:pPr>
      <w:r w:rsidRPr="0057099C">
        <w:rPr>
          <w:rFonts w:ascii="Palatino Linotype" w:hAnsi="Palatino Linotype"/>
          <w:b/>
          <w:color w:val="auto"/>
          <w:sz w:val="24"/>
          <w:szCs w:val="24"/>
        </w:rPr>
        <w:t>ANS. FIG. P40.17(b)</w:t>
      </w:r>
    </w:p>
    <w:p w:rsidR="00E37793" w:rsidRPr="0057099C" w:rsidRDefault="001E31A1" w:rsidP="00A44AFE">
      <w:pPr>
        <w:pStyle w:val="Qalpha"/>
        <w:tabs>
          <w:tab w:val="clear" w:pos="1520"/>
          <w:tab w:val="clear" w:pos="3940"/>
          <w:tab w:val="left" w:pos="1080"/>
          <w:tab w:val="left" w:pos="1620"/>
          <w:tab w:val="left" w:pos="2160"/>
        </w:tabs>
        <w:spacing w:before="120" w:after="6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P40</w:t>
      </w:r>
      <w:r w:rsidR="00E37793" w:rsidRPr="0057099C">
        <w:rPr>
          <w:rFonts w:ascii="Palatino Linotype" w:hAnsi="Palatino Linotype"/>
          <w:b/>
          <w:color w:val="auto"/>
          <w:sz w:val="24"/>
          <w:szCs w:val="24"/>
        </w:rPr>
        <w:t>.18</w:t>
      </w:r>
      <w:r w:rsidR="00E37793" w:rsidRPr="0057099C">
        <w:rPr>
          <w:rFonts w:ascii="Palatino Linotype" w:hAnsi="Palatino Linotype"/>
          <w:color w:val="auto"/>
          <w:sz w:val="24"/>
          <w:szCs w:val="24"/>
        </w:rPr>
        <w:tab/>
        <w:t>(a)</w:t>
      </w:r>
      <w:r w:rsidR="00E37793" w:rsidRPr="0057099C">
        <w:rPr>
          <w:rFonts w:ascii="Palatino Linotype" w:hAnsi="Palatino Linotype"/>
          <w:color w:val="auto"/>
          <w:sz w:val="24"/>
          <w:szCs w:val="24"/>
        </w:rPr>
        <w:tab/>
        <w:t xml:space="preserve">These are standing wave patterns with nodes at the ends and </w:t>
      </w:r>
      <w:r w:rsidR="00E37793" w:rsidRPr="0057099C">
        <w:rPr>
          <w:rFonts w:ascii="Palatino Linotype" w:hAnsi="Palatino Linotype"/>
          <w:i/>
          <w:color w:val="auto"/>
          <w:sz w:val="24"/>
          <w:szCs w:val="24"/>
        </w:rPr>
        <w:t>n</w:t>
      </w:r>
      <w:r w:rsidR="00E37793" w:rsidRPr="0057099C">
        <w:rPr>
          <w:rFonts w:ascii="Palatino Linotype" w:hAnsi="Palatino Linotype"/>
          <w:color w:val="auto"/>
          <w:sz w:val="24"/>
          <w:szCs w:val="24"/>
        </w:rPr>
        <w:t xml:space="preserve"> antinodes.</w: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the wave function is</w: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240" w:dyaOrig="720">
          <v:shape id="_x0000_i1159" type="#_x0000_t75" style="width:111.9pt;height:36pt" o:ole="">
            <v:imagedata r:id="rId278" o:title=""/>
          </v:shape>
          <o:OLEObject Type="Embed" ProgID="Equation.DSMT4" ShapeID="_x0000_i1159" DrawAspect="Content" ObjectID="_1595936359" r:id="rId279"/>
        </w:object>
      </w:r>
      <w:r w:rsidRPr="0057099C">
        <w:rPr>
          <w:rFonts w:ascii="Palatino Linotype" w:hAnsi="Palatino Linotype"/>
          <w:color w:val="auto"/>
          <w:sz w:val="24"/>
          <w:szCs w:val="24"/>
        </w:rPr>
        <w:tab/>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 the probability density is</w: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140" w:dyaOrig="680">
          <v:shape id="_x0000_i1160" type="#_x0000_t75" style="width:157pt;height:33.85pt" o:ole="">
            <v:imagedata r:id="rId280" o:title=""/>
          </v:shape>
          <o:OLEObject Type="Embed" ProgID="Equation.DSMT4" ShapeID="_x0000_i1160" DrawAspect="Content" ObjectID="_1595936360" r:id="rId281"/>
        </w:objec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2, the wave function is</w:t>
      </w:r>
    </w:p>
    <w:p w:rsidR="00E37793" w:rsidRPr="0057099C" w:rsidRDefault="00E37793" w:rsidP="00A44AFE">
      <w:pPr>
        <w:pStyle w:val="Qalpha"/>
        <w:tabs>
          <w:tab w:val="clear" w:pos="1520"/>
          <w:tab w:val="clear" w:pos="3940"/>
          <w:tab w:val="left" w:pos="1080"/>
          <w:tab w:val="left" w:pos="1620"/>
          <w:tab w:val="left" w:pos="2160"/>
          <w:tab w:val="left" w:pos="2520"/>
          <w:tab w:val="left" w:pos="513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360" w:dyaOrig="720">
          <v:shape id="_x0000_i1161" type="#_x0000_t75" style="width:118pt;height:36pt" o:ole="">
            <v:imagedata r:id="rId282" o:title=""/>
          </v:shape>
          <o:OLEObject Type="Embed" ProgID="Equation.DSMT4" ShapeID="_x0000_i1161" DrawAspect="Content" ObjectID="_1595936361" r:id="rId283"/>
        </w:object>
      </w:r>
    </w:p>
    <w:p w:rsidR="00E37793" w:rsidRPr="0057099C" w:rsidRDefault="00E37793" w:rsidP="00A44AFE">
      <w:pPr>
        <w:pStyle w:val="Qalpha"/>
        <w:tabs>
          <w:tab w:val="clear" w:pos="1520"/>
          <w:tab w:val="clear" w:pos="3940"/>
          <w:tab w:val="left" w:pos="1080"/>
          <w:tab w:val="left" w:pos="1620"/>
          <w:tab w:val="left" w:pos="2160"/>
          <w:tab w:val="left" w:pos="2520"/>
          <w:tab w:val="left" w:pos="513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and the probability density is </w:t>
      </w:r>
    </w:p>
    <w:p w:rsidR="00E37793" w:rsidRPr="0057099C" w:rsidRDefault="00E37793" w:rsidP="00A44AFE">
      <w:pPr>
        <w:pStyle w:val="Qalpha"/>
        <w:tabs>
          <w:tab w:val="clear" w:pos="1520"/>
          <w:tab w:val="clear" w:pos="3940"/>
          <w:tab w:val="left" w:pos="1080"/>
          <w:tab w:val="left" w:pos="1620"/>
          <w:tab w:val="left" w:pos="2160"/>
          <w:tab w:val="left" w:pos="2520"/>
          <w:tab w:val="left" w:pos="513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260" w:dyaOrig="680">
          <v:shape id="_x0000_i1162" type="#_x0000_t75" style="width:163.1pt;height:33.85pt" o:ole="">
            <v:imagedata r:id="rId284" o:title=""/>
          </v:shape>
          <o:OLEObject Type="Embed" ProgID="Equation.DSMT4" ShapeID="_x0000_i1162" DrawAspect="Content" ObjectID="_1595936362" r:id="rId285"/>
        </w:objec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3, the wave function is    </w: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380" w:dyaOrig="720">
          <v:shape id="_x0000_i1163" type="#_x0000_t75" style="width:118.85pt;height:36pt" o:ole="">
            <v:imagedata r:id="rId286" o:title=""/>
          </v:shape>
          <o:OLEObject Type="Embed" ProgID="Equation.DSMT4" ShapeID="_x0000_i1163" DrawAspect="Content" ObjectID="_1595936363" r:id="rId287"/>
        </w:object>
      </w:r>
    </w:p>
    <w:p w:rsidR="00E37793" w:rsidRPr="0057099C" w:rsidRDefault="00E37793" w:rsidP="00E6375D">
      <w:pPr>
        <w:pStyle w:val="Qalpha"/>
        <w:keepNext/>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 xml:space="preserve">and the probability density is </w:t>
      </w:r>
    </w:p>
    <w:p w:rsidR="00E37793" w:rsidRPr="0057099C" w:rsidRDefault="00E37793" w:rsidP="00A44AFE">
      <w:pPr>
        <w:pStyle w:val="Qalpha"/>
        <w:tabs>
          <w:tab w:val="clear" w:pos="1520"/>
          <w:tab w:val="clear" w:pos="3940"/>
          <w:tab w:val="left" w:pos="1080"/>
          <w:tab w:val="left" w:pos="1620"/>
          <w:tab w:val="left" w:pos="2160"/>
          <w:tab w:val="left" w:pos="2520"/>
          <w:tab w:val="left" w:pos="504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280" w:dyaOrig="680">
          <v:shape id="_x0000_i1164" type="#_x0000_t75" style="width:163.95pt;height:33.85pt" o:ole="">
            <v:imagedata r:id="rId288" o:title=""/>
          </v:shape>
          <o:OLEObject Type="Embed" ProgID="Equation.DSMT4" ShapeID="_x0000_i1164" DrawAspect="Content" ObjectID="_1595936364" r:id="rId289"/>
        </w:object>
      </w:r>
    </w:p>
    <w:p w:rsidR="00E37793" w:rsidRPr="0057099C" w:rsidRDefault="00E3779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The wave functions and probability densities are shown in ANS. FIG. P40.18(b).</w:t>
      </w:r>
    </w:p>
    <w:p w:rsidR="00E37793" w:rsidRPr="0057099C" w:rsidRDefault="00F34BC4" w:rsidP="001E31A1">
      <w:pPr>
        <w:pStyle w:val="Qalpha"/>
        <w:tabs>
          <w:tab w:val="clear" w:pos="1520"/>
          <w:tab w:val="clear" w:pos="3940"/>
          <w:tab w:val="left" w:pos="1080"/>
          <w:tab w:val="left" w:pos="1620"/>
          <w:tab w:val="left" w:pos="2160"/>
        </w:tabs>
        <w:spacing w:before="120" w:after="120" w:line="360" w:lineRule="auto"/>
        <w:ind w:left="1620" w:hanging="540"/>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4191000" cy="2334260"/>
            <wp:effectExtent l="0" t="0" r="0" b="8890"/>
            <wp:docPr id="136" name="Picture 136" descr="48573-41-2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48573-41-26b"/>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91000" cy="2334260"/>
                    </a:xfrm>
                    <a:prstGeom prst="rect">
                      <a:avLst/>
                    </a:prstGeom>
                    <a:noFill/>
                    <a:ln>
                      <a:noFill/>
                    </a:ln>
                  </pic:spPr>
                </pic:pic>
              </a:graphicData>
            </a:graphic>
          </wp:inline>
        </w:drawing>
      </w:r>
    </w:p>
    <w:p w:rsidR="00A44AFE" w:rsidRPr="0057099C" w:rsidRDefault="002B38FF" w:rsidP="00FC3300">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b/>
          <w:color w:val="auto"/>
          <w:sz w:val="24"/>
          <w:szCs w:val="24"/>
        </w:rPr>
      </w:pPr>
      <w:r w:rsidRPr="0057099C">
        <w:rPr>
          <w:rFonts w:ascii="Palatino Linotype" w:hAnsi="Palatino Linotype"/>
          <w:b/>
          <w:color w:val="auto"/>
          <w:sz w:val="24"/>
          <w:szCs w:val="24"/>
        </w:rPr>
        <w:t>ANS. FIG. P4</w:t>
      </w:r>
      <w:r w:rsidR="00E37793"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E37793" w:rsidRPr="0057099C">
        <w:rPr>
          <w:rFonts w:ascii="Palatino Linotype" w:hAnsi="Palatino Linotype"/>
          <w:b/>
          <w:color w:val="auto"/>
          <w:sz w:val="24"/>
          <w:szCs w:val="24"/>
        </w:rPr>
        <w:t>18</w:t>
      </w:r>
    </w:p>
    <w:p w:rsidR="00E13D3B" w:rsidRPr="0057099C" w:rsidRDefault="00F34BC4" w:rsidP="000B1A72">
      <w:pPr>
        <w:pStyle w:val="NL"/>
        <w:spacing w:before="120" w:after="120" w:line="360" w:lineRule="auto"/>
        <w:ind w:left="1627" w:hanging="1627"/>
        <w:jc w:val="center"/>
        <w:rPr>
          <w:rFonts w:ascii="Palatino Linotype" w:hAnsi="Palatino Linotype"/>
          <w:b/>
          <w:color w:val="auto"/>
        </w:rPr>
      </w:pPr>
      <w:r w:rsidRPr="0057099C">
        <w:rPr>
          <w:rFonts w:ascii="Palatino Linotype" w:hAnsi="Palatino Linotype"/>
          <w:b/>
          <w:noProof/>
          <w:color w:val="auto"/>
          <w:lang w:val="en-US"/>
        </w:rPr>
        <mc:AlternateContent>
          <mc:Choice Requires="wps">
            <w:drawing>
              <wp:inline distT="0" distB="0" distL="0" distR="0">
                <wp:extent cx="1879600" cy="0"/>
                <wp:effectExtent l="19050" t="19050" r="25400" b="19050"/>
                <wp:docPr id="9" name="Line 2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563FB81" id="Line 248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0PK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D3NDy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84C49" w:rsidRPr="0057099C" w:rsidRDefault="00597DB6" w:rsidP="000B1A72">
      <w:pPr>
        <w:pStyle w:val="Qalpha"/>
        <w:tabs>
          <w:tab w:val="clear" w:pos="1520"/>
          <w:tab w:val="clear" w:pos="3940"/>
          <w:tab w:val="left" w:pos="1080"/>
          <w:tab w:val="left" w:pos="1620"/>
          <w:tab w:val="left" w:pos="2160"/>
        </w:tabs>
        <w:spacing w:before="480" w:line="360" w:lineRule="auto"/>
        <w:ind w:left="0" w:firstLine="0"/>
        <w:rPr>
          <w:rFonts w:ascii="Palatino Linotype" w:hAnsi="Palatino Linotype"/>
          <w:bCs/>
          <w:color w:val="auto"/>
          <w:sz w:val="28"/>
          <w:szCs w:val="24"/>
        </w:rPr>
      </w:pPr>
      <w:r w:rsidRPr="0057099C">
        <w:rPr>
          <w:rFonts w:ascii="Palatino Linotype" w:hAnsi="Palatino Linotype"/>
          <w:b/>
          <w:color w:val="auto"/>
          <w:sz w:val="28"/>
          <w:szCs w:val="24"/>
        </w:rPr>
        <w:t>Section 40.4</w:t>
      </w:r>
      <w:r w:rsidR="00E6375D" w:rsidRPr="0057099C">
        <w:rPr>
          <w:rFonts w:ascii="Palatino Linotype" w:hAnsi="Palatino Linotype"/>
          <w:b/>
          <w:color w:val="auto"/>
          <w:sz w:val="28"/>
          <w:szCs w:val="24"/>
        </w:rPr>
        <w:tab/>
      </w:r>
      <w:r w:rsidR="00E6375D" w:rsidRPr="0057099C">
        <w:rPr>
          <w:rFonts w:ascii="Palatino Linotype" w:hAnsi="Palatino Linotype"/>
          <w:b/>
          <w:color w:val="auto"/>
          <w:sz w:val="28"/>
          <w:szCs w:val="24"/>
        </w:rPr>
        <w:tab/>
      </w:r>
      <w:r w:rsidRPr="0057099C">
        <w:rPr>
          <w:rFonts w:ascii="Palatino Linotype" w:hAnsi="Palatino Linotype"/>
          <w:b/>
          <w:color w:val="auto"/>
          <w:sz w:val="28"/>
          <w:szCs w:val="24"/>
        </w:rPr>
        <w:t>A Particle in a Well of Finite Height</w:t>
      </w:r>
    </w:p>
    <w:p w:rsidR="00E84C49" w:rsidRPr="0057099C" w:rsidRDefault="00E84C49"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 xml:space="preserve">P40.19 </w:t>
      </w:r>
      <w:r w:rsidRPr="0057099C">
        <w:rPr>
          <w:rFonts w:ascii="Palatino Linotype" w:hAnsi="Palatino Linotype"/>
          <w:b/>
          <w:color w:val="auto"/>
          <w:sz w:val="24"/>
          <w:szCs w:val="24"/>
        </w:rPr>
        <w:tab/>
      </w:r>
      <w:r w:rsidRPr="0057099C">
        <w:rPr>
          <w:rFonts w:ascii="Palatino Linotype" w:hAnsi="Palatino Linotype"/>
          <w:color w:val="auto"/>
          <w:sz w:val="24"/>
          <w:szCs w:val="24"/>
        </w:rPr>
        <w:t>(a)</w:t>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4, the wave function has two maxima and two minima (four extrema), as shown in the left-hand panel of ANS. FIG. P4</w:t>
      </w:r>
      <w:r w:rsidR="00307A4F" w:rsidRPr="0057099C">
        <w:rPr>
          <w:rFonts w:ascii="Palatino Linotype" w:hAnsi="Palatino Linotype"/>
          <w:color w:val="auto"/>
          <w:sz w:val="24"/>
          <w:szCs w:val="24"/>
        </w:rPr>
        <w:t>0</w:t>
      </w:r>
      <w:r w:rsidRPr="0057099C">
        <w:rPr>
          <w:rFonts w:ascii="Palatino Linotype" w:hAnsi="Palatino Linotype"/>
          <w:color w:val="auto"/>
          <w:sz w:val="24"/>
          <w:szCs w:val="24"/>
        </w:rPr>
        <w:t>.</w:t>
      </w:r>
      <w:r w:rsidR="00307A4F" w:rsidRPr="0057099C">
        <w:rPr>
          <w:rFonts w:ascii="Palatino Linotype" w:hAnsi="Palatino Linotype"/>
          <w:color w:val="auto"/>
          <w:sz w:val="24"/>
          <w:szCs w:val="24"/>
        </w:rPr>
        <w:t>1</w:t>
      </w:r>
      <w:r w:rsidRPr="0057099C">
        <w:rPr>
          <w:rFonts w:ascii="Palatino Linotype" w:hAnsi="Palatino Linotype"/>
          <w:color w:val="auto"/>
          <w:sz w:val="24"/>
          <w:szCs w:val="24"/>
        </w:rPr>
        <w:t xml:space="preserve">9. </w:t>
      </w:r>
    </w:p>
    <w:p w:rsidR="00E84C49" w:rsidRPr="0057099C" w:rsidRDefault="00E84C49"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4, the probability function has four maxima. as shown in the right-hand panel of ANS. FIG. P4</w:t>
      </w:r>
      <w:r w:rsidR="00307A4F" w:rsidRPr="0057099C">
        <w:rPr>
          <w:rFonts w:ascii="Palatino Linotype" w:hAnsi="Palatino Linotype"/>
          <w:color w:val="auto"/>
          <w:sz w:val="24"/>
          <w:szCs w:val="24"/>
        </w:rPr>
        <w:t>0</w:t>
      </w:r>
      <w:r w:rsidRPr="0057099C">
        <w:rPr>
          <w:rFonts w:ascii="Palatino Linotype" w:hAnsi="Palatino Linotype"/>
          <w:color w:val="auto"/>
          <w:sz w:val="24"/>
          <w:szCs w:val="24"/>
        </w:rPr>
        <w:t>.</w:t>
      </w:r>
      <w:r w:rsidR="00307A4F" w:rsidRPr="0057099C">
        <w:rPr>
          <w:rFonts w:ascii="Palatino Linotype" w:hAnsi="Palatino Linotype"/>
          <w:color w:val="auto"/>
          <w:sz w:val="24"/>
          <w:szCs w:val="24"/>
        </w:rPr>
        <w:t>1</w:t>
      </w:r>
      <w:r w:rsidRPr="0057099C">
        <w:rPr>
          <w:rFonts w:ascii="Palatino Linotype" w:hAnsi="Palatino Linotype"/>
          <w:color w:val="auto"/>
          <w:sz w:val="24"/>
          <w:szCs w:val="24"/>
        </w:rPr>
        <w:t xml:space="preserve">9. </w:t>
      </w:r>
    </w:p>
    <w:p w:rsidR="00E84C49" w:rsidRPr="0057099C" w:rsidRDefault="00F34BC4" w:rsidP="00A44AFE">
      <w:pPr>
        <w:pStyle w:val="Qalpha"/>
        <w:tabs>
          <w:tab w:val="clear" w:pos="1520"/>
          <w:tab w:val="clear" w:pos="3940"/>
          <w:tab w:val="left" w:pos="1080"/>
          <w:tab w:val="left" w:pos="1620"/>
          <w:tab w:val="left" w:pos="2160"/>
        </w:tabs>
        <w:spacing w:before="120" w:after="120" w:line="360" w:lineRule="auto"/>
        <w:ind w:left="1627" w:hanging="547"/>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3907155" cy="574675"/>
            <wp:effectExtent l="0" t="0" r="0" b="0"/>
            <wp:docPr id="138" name="Picture 138" descr="48573-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48573-41-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07155" cy="574675"/>
                    </a:xfrm>
                    <a:prstGeom prst="rect">
                      <a:avLst/>
                    </a:prstGeom>
                    <a:noFill/>
                    <a:ln>
                      <a:noFill/>
                    </a:ln>
                  </pic:spPr>
                </pic:pic>
              </a:graphicData>
            </a:graphic>
          </wp:inline>
        </w:drawing>
      </w:r>
    </w:p>
    <w:p w:rsidR="00E13D3B" w:rsidRPr="0057099C" w:rsidRDefault="00E13D3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lastRenderedPageBreak/>
        <w:t>P40.20</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See ANS. FIG. P40.20(a). </w:t>
      </w:r>
    </w:p>
    <w:p w:rsidR="00E13D3B" w:rsidRPr="0057099C" w:rsidRDefault="00F34BC4" w:rsidP="00A44AFE">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2223770" cy="755015"/>
            <wp:effectExtent l="0" t="0" r="5080" b="6985"/>
            <wp:docPr id="139" name="Picture 139" descr="48573-41-2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48573-41-28a"/>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223770" cy="755015"/>
                    </a:xfrm>
                    <a:prstGeom prst="rect">
                      <a:avLst/>
                    </a:prstGeom>
                    <a:noFill/>
                    <a:ln>
                      <a:noFill/>
                    </a:ln>
                  </pic:spPr>
                </pic:pic>
              </a:graphicData>
            </a:graphic>
          </wp:inline>
        </w:drawing>
      </w:r>
    </w:p>
    <w:p w:rsidR="00E13D3B" w:rsidRPr="0057099C" w:rsidRDefault="00E13D3B" w:rsidP="00A44AFE">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b/>
          <w:color w:val="auto"/>
          <w:sz w:val="24"/>
          <w:szCs w:val="24"/>
        </w:rPr>
      </w:pPr>
      <w:r w:rsidRPr="0057099C">
        <w:rPr>
          <w:rFonts w:ascii="Palatino Linotype" w:hAnsi="Palatino Linotype"/>
          <w:b/>
          <w:color w:val="auto"/>
          <w:sz w:val="24"/>
          <w:szCs w:val="24"/>
        </w:rPr>
        <w:t>ANS. FIG. P40.20</w:t>
      </w:r>
      <w:r w:rsidR="00932105" w:rsidRPr="0057099C">
        <w:rPr>
          <w:rFonts w:ascii="Palatino Linotype" w:hAnsi="Palatino Linotype"/>
          <w:b/>
          <w:color w:val="auto"/>
          <w:sz w:val="24"/>
          <w:szCs w:val="24"/>
        </w:rPr>
        <w:t xml:space="preserve"> </w:t>
      </w:r>
      <w:r w:rsidRPr="0057099C">
        <w:rPr>
          <w:rFonts w:ascii="Palatino Linotype" w:hAnsi="Palatino Linotype"/>
          <w:b/>
          <w:color w:val="auto"/>
          <w:sz w:val="24"/>
          <w:szCs w:val="24"/>
        </w:rPr>
        <w:t>(a)</w:t>
      </w:r>
    </w:p>
    <w:p w:rsidR="00E13D3B" w:rsidRPr="0057099C" w:rsidRDefault="00E13D3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pacing w:val="-5"/>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r>
      <w:r w:rsidRPr="0057099C">
        <w:rPr>
          <w:rFonts w:ascii="Palatino Linotype" w:hAnsi="Palatino Linotype"/>
          <w:color w:val="auto"/>
          <w:spacing w:val="-5"/>
          <w:sz w:val="24"/>
          <w:szCs w:val="24"/>
        </w:rPr>
        <w:t>The wavelength inside the box is 2</w:t>
      </w:r>
      <w:r w:rsidRPr="0057099C">
        <w:rPr>
          <w:rFonts w:ascii="Palatino Linotype" w:hAnsi="Palatino Linotype"/>
          <w:i/>
          <w:color w:val="auto"/>
          <w:spacing w:val="-5"/>
          <w:sz w:val="24"/>
          <w:szCs w:val="24"/>
        </w:rPr>
        <w:t>L</w:t>
      </w:r>
      <w:r w:rsidRPr="0057099C">
        <w:rPr>
          <w:rFonts w:ascii="Palatino Linotype" w:hAnsi="Palatino Linotype"/>
          <w:color w:val="auto"/>
          <w:spacing w:val="-5"/>
          <w:sz w:val="24"/>
          <w:szCs w:val="24"/>
        </w:rPr>
        <w:t xml:space="preserve">. The wave function penetrates the wall, but the wavelength of the transmitted wave traveling to the left is the same, </w:t>
      </w:r>
      <w:r w:rsidR="009F4823" w:rsidRPr="0057099C">
        <w:rPr>
          <w:rFonts w:ascii="Palatino Linotype" w:hAnsi="Palatino Linotype"/>
          <w:color w:val="auto"/>
          <w:spacing w:val="-5"/>
          <w:position w:val="2"/>
          <w:sz w:val="24"/>
          <w:szCs w:val="24"/>
        </w:rPr>
        <w:object w:dxaOrig="440" w:dyaOrig="380">
          <v:shape id="_x0000_i1165" type="#_x0000_t75" style="width:22.1pt;height:19.1pt" o:ole="">
            <v:imagedata r:id="rId293" o:title=""/>
          </v:shape>
          <o:OLEObject Type="Embed" ProgID="Equation.DSMT4" ShapeID="_x0000_i1165" DrawAspect="Content" ObjectID="_1595936365" r:id="rId294"/>
        </w:object>
      </w:r>
      <w:r w:rsidRPr="0057099C">
        <w:rPr>
          <w:rFonts w:ascii="Palatino Linotype" w:hAnsi="Palatino Linotype"/>
          <w:color w:val="auto"/>
          <w:spacing w:val="-5"/>
          <w:sz w:val="24"/>
          <w:szCs w:val="24"/>
        </w:rPr>
        <w:t xml:space="preserve">, because </w:t>
      </w:r>
      <w:r w:rsidRPr="0057099C">
        <w:rPr>
          <w:rFonts w:ascii="Palatino Linotype" w:hAnsi="Palatino Linotype"/>
          <w:i/>
          <w:color w:val="auto"/>
          <w:spacing w:val="-5"/>
          <w:sz w:val="24"/>
          <w:szCs w:val="24"/>
        </w:rPr>
        <w:t>U</w:t>
      </w:r>
      <w:r w:rsidRPr="0057099C">
        <w:rPr>
          <w:rFonts w:ascii="Palatino Linotype" w:hAnsi="Palatino Linotype"/>
          <w:color w:val="auto"/>
          <w:spacing w:val="-5"/>
          <w:sz w:val="24"/>
          <w:szCs w:val="24"/>
        </w:rPr>
        <w:t xml:space="preserve"> = 0 on both sides of the wall, so the energy and momentum and, therefore, the wavelength, are the same.</w:t>
      </w:r>
    </w:p>
    <w:p w:rsidR="00285445" w:rsidRPr="0057099C" w:rsidRDefault="00F34BC4" w:rsidP="000B1A72">
      <w:pPr>
        <w:pStyle w:val="NL"/>
        <w:spacing w:before="120" w:after="120" w:line="360" w:lineRule="auto"/>
        <w:ind w:left="1627" w:hanging="1627"/>
        <w:jc w:val="center"/>
        <w:rPr>
          <w:rFonts w:ascii="Palatino Linotype" w:hAnsi="Palatino Linotype"/>
          <w:b/>
          <w:color w:val="auto"/>
        </w:rPr>
      </w:pPr>
      <w:r w:rsidRPr="0057099C">
        <w:rPr>
          <w:rFonts w:ascii="Palatino Linotype" w:hAnsi="Palatino Linotype"/>
          <w:b/>
          <w:noProof/>
          <w:color w:val="auto"/>
          <w:lang w:val="en-US"/>
        </w:rPr>
        <mc:AlternateContent>
          <mc:Choice Requires="wps">
            <w:drawing>
              <wp:inline distT="0" distB="0" distL="0" distR="0">
                <wp:extent cx="1879600" cy="0"/>
                <wp:effectExtent l="19050" t="19050" r="25400" b="19050"/>
                <wp:docPr id="8" name="Line 2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BBB9CD1" id="Line 248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YmRGd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74062C" w:rsidRPr="0057099C" w:rsidRDefault="00285445" w:rsidP="000B1A72">
      <w:pPr>
        <w:pStyle w:val="Qalpha"/>
        <w:tabs>
          <w:tab w:val="clear" w:pos="1520"/>
          <w:tab w:val="clear" w:pos="3940"/>
          <w:tab w:val="left" w:pos="1080"/>
          <w:tab w:val="left" w:pos="1620"/>
          <w:tab w:val="left" w:pos="2160"/>
        </w:tabs>
        <w:spacing w:before="480" w:line="360" w:lineRule="auto"/>
        <w:ind w:left="0" w:firstLine="0"/>
        <w:rPr>
          <w:rStyle w:val="Q1"/>
          <w:rFonts w:ascii="Palatino Linotype" w:hAnsi="Palatino Linotype"/>
          <w:color w:val="auto"/>
          <w:sz w:val="28"/>
          <w:szCs w:val="24"/>
        </w:rPr>
      </w:pPr>
      <w:r w:rsidRPr="0057099C">
        <w:rPr>
          <w:rStyle w:val="Q1"/>
          <w:rFonts w:ascii="Palatino Linotype" w:hAnsi="Palatino Linotype"/>
          <w:color w:val="auto"/>
          <w:sz w:val="28"/>
          <w:szCs w:val="24"/>
        </w:rPr>
        <w:t>Section 40.5</w:t>
      </w:r>
      <w:r w:rsidR="000B1A72" w:rsidRPr="0057099C">
        <w:rPr>
          <w:rStyle w:val="Q1"/>
          <w:rFonts w:ascii="Palatino Linotype" w:hAnsi="Palatino Linotype"/>
          <w:color w:val="auto"/>
          <w:sz w:val="28"/>
          <w:szCs w:val="24"/>
        </w:rPr>
        <w:tab/>
      </w:r>
      <w:r w:rsidR="000B1A72" w:rsidRPr="0057099C">
        <w:rPr>
          <w:rStyle w:val="Q1"/>
          <w:rFonts w:ascii="Palatino Linotype" w:hAnsi="Palatino Linotype"/>
          <w:color w:val="auto"/>
          <w:sz w:val="28"/>
          <w:szCs w:val="24"/>
        </w:rPr>
        <w:tab/>
      </w:r>
      <w:r w:rsidRPr="0057099C">
        <w:rPr>
          <w:rStyle w:val="Q1"/>
          <w:rFonts w:ascii="Palatino Linotype" w:hAnsi="Palatino Linotype"/>
          <w:color w:val="auto"/>
          <w:sz w:val="28"/>
          <w:szCs w:val="24"/>
        </w:rPr>
        <w:t>Tunneling Through a Potential Energy Barrier</w:t>
      </w:r>
    </w:p>
    <w:p w:rsidR="0074062C" w:rsidRPr="0057099C" w:rsidRDefault="0074062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P40.21</w:t>
      </w:r>
      <w:r w:rsidRPr="0057099C">
        <w:rPr>
          <w:rFonts w:ascii="Palatino Linotype" w:hAnsi="Palatino Linotype"/>
          <w:color w:val="auto"/>
          <w:sz w:val="24"/>
          <w:szCs w:val="24"/>
        </w:rPr>
        <w:tab/>
        <w:t>(a)</w:t>
      </w:r>
      <w:r w:rsidRPr="0057099C">
        <w:rPr>
          <w:rFonts w:ascii="Palatino Linotype" w:hAnsi="Palatino Linotype"/>
          <w:color w:val="auto"/>
          <w:sz w:val="24"/>
          <w:szCs w:val="24"/>
        </w:rPr>
        <w:tab/>
      </w:r>
      <w:r w:rsidR="009F4823" w:rsidRPr="0057099C">
        <w:rPr>
          <w:rFonts w:ascii="Palatino Linotype" w:hAnsi="Palatino Linotype"/>
          <w:color w:val="auto"/>
          <w:position w:val="3"/>
          <w:sz w:val="24"/>
          <w:szCs w:val="24"/>
        </w:rPr>
        <w:object w:dxaOrig="1000" w:dyaOrig="340">
          <v:shape id="_x0000_i1166" type="#_x0000_t75" style="width:49.9pt;height:16.9pt" o:ole="">
            <v:imagedata r:id="rId295" o:title=""/>
          </v:shape>
          <o:OLEObject Type="Embed" ProgID="Equation.DSMT4" ShapeID="_x0000_i1166" DrawAspect="Content" ObjectID="_1595936366" r:id="rId296"/>
        </w:object>
      </w:r>
      <w:r w:rsidRPr="0057099C">
        <w:rPr>
          <w:rFonts w:ascii="Palatino Linotype" w:hAnsi="Palatino Linotype"/>
          <w:color w:val="auto"/>
          <w:sz w:val="24"/>
          <w:szCs w:val="24"/>
        </w:rPr>
        <w:t xml:space="preserve">  where      </w:t>
      </w:r>
    </w:p>
    <w:p w:rsidR="0074062C" w:rsidRPr="0057099C" w:rsidRDefault="0074062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009F4823" w:rsidRPr="0057099C">
        <w:rPr>
          <w:rFonts w:ascii="Palatino Linotype" w:hAnsi="Palatino Linotype"/>
          <w:color w:val="auto"/>
          <w:position w:val="-62"/>
          <w:sz w:val="24"/>
          <w:szCs w:val="24"/>
        </w:rPr>
        <w:object w:dxaOrig="5220" w:dyaOrig="1860">
          <v:shape id="_x0000_i1167" type="#_x0000_t75" style="width:261.1pt;height:92.8pt" o:ole="">
            <v:imagedata r:id="rId297" o:title=""/>
          </v:shape>
          <o:OLEObject Type="Embed" ProgID="Equation.DSMT4" ShapeID="_x0000_i1167" DrawAspect="Content" ObjectID="_1595936367" r:id="rId298"/>
        </w:object>
      </w:r>
    </w:p>
    <w:p w:rsidR="0074062C" w:rsidRPr="0057099C" w:rsidRDefault="0074062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r w:rsidRPr="0057099C">
        <w:rPr>
          <w:rFonts w:ascii="Palatino Linotype" w:hAnsi="Palatino Linotype"/>
          <w:color w:val="auto"/>
          <w:sz w:val="24"/>
          <w:szCs w:val="24"/>
        </w:rPr>
        <w:tab/>
      </w:r>
      <w:r w:rsidR="009F4823" w:rsidRPr="0057099C">
        <w:rPr>
          <w:rFonts w:ascii="Palatino Linotype" w:hAnsi="Palatino Linotype"/>
          <w:color w:val="auto"/>
          <w:position w:val="-22"/>
          <w:sz w:val="24"/>
          <w:szCs w:val="24"/>
        </w:rPr>
        <w:object w:dxaOrig="5180" w:dyaOrig="920">
          <v:shape id="_x0000_i1168" type="#_x0000_t75" style="width:258.95pt;height:46pt" o:ole="">
            <v:imagedata r:id="rId299" o:title=""/>
          </v:shape>
          <o:OLEObject Type="Embed" ProgID="Equation.DSMT4" ShapeID="_x0000_i1168" DrawAspect="Content" ObjectID="_1595936368" r:id="rId300"/>
        </w:object>
      </w:r>
    </w:p>
    <w:p w:rsidR="0074062C" w:rsidRPr="0057099C" w:rsidRDefault="0074062C"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We require </w:t>
      </w:r>
      <w:r w:rsidR="009F4823" w:rsidRPr="0057099C">
        <w:rPr>
          <w:rFonts w:ascii="Palatino Linotype" w:hAnsi="Palatino Linotype"/>
          <w:color w:val="auto"/>
          <w:position w:val="5"/>
          <w:sz w:val="24"/>
          <w:szCs w:val="24"/>
        </w:rPr>
        <w:object w:dxaOrig="1220" w:dyaOrig="320">
          <v:shape id="_x0000_i1169" type="#_x0000_t75" style="width:61.15pt;height:16.05pt" o:ole="">
            <v:imagedata r:id="rId301" o:title=""/>
          </v:shape>
          <o:OLEObject Type="Embed" ProgID="Equation.DSMT4" ShapeID="_x0000_i1169" DrawAspect="Content" ObjectID="_1595936369" r:id="rId302"/>
        </w:object>
      </w:r>
      <w:r w:rsidRPr="0057099C">
        <w:rPr>
          <w:rFonts w:ascii="Palatino Linotype" w:hAnsi="Palatino Linotype"/>
          <w:color w:val="auto"/>
          <w:sz w:val="24"/>
          <w:szCs w:val="24"/>
        </w:rPr>
        <w:t xml:space="preserve"> Taking logarithms,</w:t>
      </w:r>
    </w:p>
    <w:p w:rsidR="008D7EBE" w:rsidRPr="0057099C" w:rsidRDefault="0074062C" w:rsidP="00A44AFE">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6020" w:dyaOrig="1060">
          <v:shape id="_x0000_i1170" type="#_x0000_t75" style="width:301pt;height:52.9pt" o:ole="">
            <v:imagedata r:id="rId303" o:title=""/>
          </v:shape>
          <o:OLEObject Type="Embed" ProgID="Equation.DSMT4" ShapeID="_x0000_i1170" DrawAspect="Content" ObjectID="_1595936370" r:id="rId304"/>
        </w:object>
      </w:r>
    </w:p>
    <w:p w:rsidR="008D7EBE" w:rsidRPr="0057099C" w:rsidRDefault="00F34BC4" w:rsidP="000B1A72">
      <w:pPr>
        <w:pStyle w:val="NL"/>
        <w:spacing w:before="120" w:after="120" w:line="360" w:lineRule="auto"/>
        <w:ind w:left="1627" w:hanging="1627"/>
        <w:jc w:val="center"/>
        <w:rPr>
          <w:rFonts w:ascii="Palatino Linotype" w:hAnsi="Palatino Linotype"/>
          <w:b/>
          <w:color w:val="auto"/>
        </w:rPr>
      </w:pPr>
      <w:r w:rsidRPr="0057099C">
        <w:rPr>
          <w:rFonts w:ascii="Palatino Linotype" w:hAnsi="Palatino Linotype"/>
          <w:b/>
          <w:noProof/>
          <w:color w:val="auto"/>
          <w:lang w:val="en-US"/>
        </w:rPr>
        <mc:AlternateContent>
          <mc:Choice Requires="wps">
            <w:drawing>
              <wp:inline distT="0" distB="0" distL="0" distR="0">
                <wp:extent cx="1879600" cy="0"/>
                <wp:effectExtent l="19050" t="19050" r="25400" b="19050"/>
                <wp:docPr id="7" name="Line 2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C6CB2F0" id="Line 249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J/uqCS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9721AF" w:rsidRPr="0057099C" w:rsidRDefault="008D7EBE" w:rsidP="000B1A72">
      <w:pPr>
        <w:pStyle w:val="Qalpha"/>
        <w:tabs>
          <w:tab w:val="clear" w:pos="1520"/>
          <w:tab w:val="clear" w:pos="3940"/>
          <w:tab w:val="left" w:pos="1080"/>
          <w:tab w:val="left" w:pos="1620"/>
          <w:tab w:val="left" w:pos="2160"/>
        </w:tabs>
        <w:spacing w:before="480" w:line="360" w:lineRule="auto"/>
        <w:ind w:left="0" w:firstLine="0"/>
        <w:rPr>
          <w:rStyle w:val="Q1"/>
          <w:rFonts w:ascii="Palatino Linotype" w:hAnsi="Palatino Linotype"/>
          <w:color w:val="auto"/>
          <w:sz w:val="28"/>
          <w:szCs w:val="24"/>
        </w:rPr>
      </w:pPr>
      <w:r w:rsidRPr="0057099C">
        <w:rPr>
          <w:rStyle w:val="Q1"/>
          <w:rFonts w:ascii="Palatino Linotype" w:hAnsi="Palatino Linotype"/>
          <w:color w:val="auto"/>
          <w:sz w:val="28"/>
          <w:szCs w:val="24"/>
        </w:rPr>
        <w:lastRenderedPageBreak/>
        <w:t>Section 40.6</w:t>
      </w:r>
      <w:r w:rsidR="00061406" w:rsidRPr="0057099C">
        <w:rPr>
          <w:rStyle w:val="Q1"/>
          <w:rFonts w:ascii="Palatino Linotype" w:hAnsi="Palatino Linotype"/>
          <w:color w:val="auto"/>
          <w:sz w:val="28"/>
          <w:szCs w:val="24"/>
        </w:rPr>
        <w:t xml:space="preserve"> </w:t>
      </w:r>
      <w:r w:rsidRPr="0057099C">
        <w:rPr>
          <w:rStyle w:val="Q1"/>
          <w:rFonts w:ascii="Palatino Linotype" w:hAnsi="Palatino Linotype"/>
          <w:color w:val="auto"/>
          <w:sz w:val="28"/>
          <w:szCs w:val="24"/>
        </w:rPr>
        <w:t xml:space="preserve"> Applications of Tunneling</w:t>
      </w:r>
    </w:p>
    <w:p w:rsidR="009721AF" w:rsidRPr="0057099C" w:rsidRDefault="009721AF" w:rsidP="00A44AFE">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w:t>
      </w:r>
      <w:r w:rsidR="008F194B"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8F194B" w:rsidRPr="0057099C">
        <w:rPr>
          <w:rFonts w:ascii="Palatino Linotype" w:hAnsi="Palatino Linotype"/>
          <w:b/>
          <w:color w:val="auto"/>
          <w:sz w:val="24"/>
          <w:szCs w:val="24"/>
        </w:rPr>
        <w:t>22</w:t>
      </w:r>
      <w:r w:rsidRPr="0057099C">
        <w:rPr>
          <w:rFonts w:ascii="Palatino Linotype" w:hAnsi="Palatino Linotype"/>
          <w:color w:val="auto"/>
          <w:sz w:val="24"/>
          <w:szCs w:val="24"/>
        </w:rPr>
        <w:tab/>
        <w:t xml:space="preserve">With transmission coefficient </w:t>
      </w:r>
      <w:r w:rsidRPr="0057099C">
        <w:rPr>
          <w:rFonts w:ascii="Palatino Linotype" w:hAnsi="Palatino Linotype"/>
          <w:i/>
          <w:color w:val="auto"/>
          <w:sz w:val="24"/>
          <w:szCs w:val="24"/>
        </w:rPr>
        <w:t>e</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2</w:t>
      </w:r>
      <w:r w:rsidRPr="0057099C">
        <w:rPr>
          <w:rFonts w:ascii="Palatino Linotype" w:hAnsi="Palatino Linotype"/>
          <w:i/>
          <w:color w:val="auto"/>
          <w:position w:val="4"/>
          <w:sz w:val="24"/>
          <w:szCs w:val="24"/>
          <w:vertAlign w:val="superscript"/>
        </w:rPr>
        <w:t>CL</w:t>
      </w:r>
      <w:r w:rsidRPr="0057099C">
        <w:rPr>
          <w:rFonts w:ascii="Palatino Linotype" w:hAnsi="Palatino Linotype"/>
          <w:color w:val="auto"/>
          <w:sz w:val="24"/>
          <w:szCs w:val="24"/>
        </w:rPr>
        <w:t>, the fractional change in transmission is</w:t>
      </w:r>
    </w:p>
    <w:p w:rsidR="009721AF" w:rsidRPr="0057099C" w:rsidRDefault="009721AF" w:rsidP="00A44AFE">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50"/>
          <w:sz w:val="24"/>
          <w:szCs w:val="24"/>
        </w:rPr>
        <w:object w:dxaOrig="5140" w:dyaOrig="1120">
          <v:shape id="_x0000_i1171" type="#_x0000_t75" style="width:257.2pt;height:55.95pt" o:ole="">
            <v:imagedata r:id="rId305" o:title=""/>
          </v:shape>
          <o:OLEObject Type="Embed" ProgID="Equation.DSMT4" ShapeID="_x0000_i1171" DrawAspect="Content" ObjectID="_1595936371" r:id="rId306"/>
        </w:object>
      </w:r>
    </w:p>
    <w:p w:rsidR="009721AF" w:rsidRPr="0057099C" w:rsidRDefault="00F34BC4" w:rsidP="000B1A72">
      <w:pPr>
        <w:pStyle w:val="NL"/>
        <w:spacing w:before="120" w:after="120" w:line="360" w:lineRule="auto"/>
        <w:ind w:left="1627" w:hanging="1627"/>
        <w:jc w:val="center"/>
        <w:rPr>
          <w:rFonts w:ascii="Palatino Linotype" w:hAnsi="Palatino Linotype"/>
          <w:b/>
          <w:color w:val="auto"/>
        </w:rPr>
      </w:pPr>
      <w:r w:rsidRPr="0057099C">
        <w:rPr>
          <w:rFonts w:ascii="Palatino Linotype" w:hAnsi="Palatino Linotype"/>
          <w:b/>
          <w:noProof/>
          <w:color w:val="auto"/>
          <w:lang w:val="en-US"/>
        </w:rPr>
        <mc:AlternateContent>
          <mc:Choice Requires="wps">
            <w:drawing>
              <wp:inline distT="0" distB="0" distL="0" distR="0">
                <wp:extent cx="1879600" cy="0"/>
                <wp:effectExtent l="19050" t="19050" r="25400" b="19050"/>
                <wp:docPr id="6" name="Line 2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C9378B5" id="Line 249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Dy+a2YqwIAAKEFAAAOAAAAAAAAAAAAAAAAAC4C&#10;AABkcnMvZTJvRG9jLnhtbFBLAQItABQABgAIAAAAIQBJ0tIo1gAAAAIBAAAPAAAAAAAAAAAAAAAA&#10;AAUFAABkcnMvZG93bnJldi54bWxQSwUGAAAAAAQABADzAAAACAYAAAAA&#10;" strokeweight="3pt">
                <v:fill o:detectmouseclick="t"/>
                <v:stroke linestyle="thinThin"/>
                <v:shadow opacity="22938f" offset="0"/>
                <w10:anchorlock/>
              </v:line>
            </w:pict>
          </mc:Fallback>
        </mc:AlternateContent>
      </w:r>
    </w:p>
    <w:p w:rsidR="00061406" w:rsidRPr="0057099C" w:rsidRDefault="00061406" w:rsidP="000B1A72">
      <w:pPr>
        <w:pStyle w:val="Qalpha"/>
        <w:tabs>
          <w:tab w:val="clear" w:pos="1520"/>
          <w:tab w:val="clear" w:pos="3940"/>
          <w:tab w:val="left" w:pos="1080"/>
          <w:tab w:val="left" w:pos="1620"/>
          <w:tab w:val="left" w:pos="2160"/>
        </w:tabs>
        <w:spacing w:before="480" w:line="360" w:lineRule="auto"/>
        <w:ind w:left="0" w:firstLine="0"/>
        <w:rPr>
          <w:rStyle w:val="Q1"/>
          <w:rFonts w:ascii="Palatino Linotype" w:hAnsi="Palatino Linotype"/>
          <w:color w:val="auto"/>
          <w:sz w:val="28"/>
          <w:szCs w:val="24"/>
        </w:rPr>
      </w:pPr>
      <w:r w:rsidRPr="0057099C">
        <w:rPr>
          <w:rStyle w:val="Q1"/>
          <w:rFonts w:ascii="Palatino Linotype" w:hAnsi="Palatino Linotype"/>
          <w:color w:val="auto"/>
          <w:sz w:val="28"/>
          <w:szCs w:val="24"/>
        </w:rPr>
        <w:t>Section 40.7</w:t>
      </w:r>
      <w:r w:rsidR="000B1A72" w:rsidRPr="0057099C">
        <w:rPr>
          <w:rStyle w:val="Q1"/>
          <w:rFonts w:ascii="Palatino Linotype" w:hAnsi="Palatino Linotype"/>
          <w:color w:val="auto"/>
          <w:sz w:val="28"/>
          <w:szCs w:val="24"/>
        </w:rPr>
        <w:tab/>
      </w:r>
      <w:r w:rsidR="000B1A72" w:rsidRPr="0057099C">
        <w:rPr>
          <w:rStyle w:val="Q1"/>
          <w:rFonts w:ascii="Palatino Linotype" w:hAnsi="Palatino Linotype"/>
          <w:color w:val="auto"/>
          <w:sz w:val="28"/>
          <w:szCs w:val="24"/>
        </w:rPr>
        <w:tab/>
      </w:r>
      <w:r w:rsidRPr="0057099C">
        <w:rPr>
          <w:rStyle w:val="Q1"/>
          <w:rFonts w:ascii="Palatino Linotype" w:hAnsi="Palatino Linotype"/>
          <w:color w:val="auto"/>
          <w:sz w:val="28"/>
          <w:szCs w:val="24"/>
        </w:rPr>
        <w:t>The Simple Harmonic Oscillator</w:t>
      </w:r>
    </w:p>
    <w:p w:rsidR="00061406" w:rsidRPr="0057099C" w:rsidRDefault="00061406" w:rsidP="00A44AFE">
      <w:pPr>
        <w:pStyle w:val="Q"/>
        <w:tabs>
          <w:tab w:val="clear" w:pos="1280"/>
          <w:tab w:val="clear" w:pos="3940"/>
          <w:tab w:val="left" w:pos="1080"/>
          <w:tab w:val="left" w:pos="2160"/>
        </w:tabs>
        <w:spacing w:before="2" w:after="2"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w:t>
      </w:r>
      <w:r w:rsidR="008F194B"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8F194B" w:rsidRPr="0057099C">
        <w:rPr>
          <w:rFonts w:ascii="Palatino Linotype" w:hAnsi="Palatino Linotype"/>
          <w:b/>
          <w:color w:val="auto"/>
          <w:sz w:val="24"/>
          <w:szCs w:val="24"/>
        </w:rPr>
        <w:t>23</w:t>
      </w:r>
      <w:r w:rsidRPr="0057099C">
        <w:rPr>
          <w:rFonts w:ascii="Palatino Linotype" w:hAnsi="Palatino Linotype"/>
          <w:b/>
          <w:color w:val="auto"/>
          <w:sz w:val="24"/>
          <w:szCs w:val="24"/>
        </w:rPr>
        <w:tab/>
      </w:r>
      <w:r w:rsidRPr="0057099C">
        <w:rPr>
          <w:rFonts w:ascii="Palatino Linotype" w:hAnsi="Palatino Linotype"/>
          <w:color w:val="auto"/>
          <w:sz w:val="24"/>
          <w:szCs w:val="24"/>
        </w:rPr>
        <w:t xml:space="preserve">The longest wavelength corresponds to minimum photon energy, which must be equal to the spacing between energy levels of the oscillator. From </w:t>
      </w:r>
      <w:r w:rsidR="009F4823" w:rsidRPr="0057099C">
        <w:rPr>
          <w:rFonts w:ascii="Palatino Linotype" w:hAnsi="Palatino Linotype"/>
          <w:color w:val="auto"/>
          <w:position w:val="2"/>
          <w:sz w:val="24"/>
          <w:szCs w:val="24"/>
        </w:rPr>
        <w:object w:dxaOrig="840" w:dyaOrig="300">
          <v:shape id="_x0000_i1172" type="#_x0000_t75" style="width:42.05pt;height:15.2pt" o:ole="">
            <v:imagedata r:id="rId307" o:title=""/>
          </v:shape>
          <o:OLEObject Type="Embed" ProgID="Equation.DSMT4" ShapeID="_x0000_i1172" DrawAspect="Content" ObjectID="_1595936372" r:id="rId308"/>
        </w:object>
      </w:r>
      <w:r w:rsidRPr="0057099C">
        <w:rPr>
          <w:rFonts w:ascii="Palatino Linotype" w:hAnsi="Palatino Linotype"/>
          <w:color w:val="auto"/>
          <w:sz w:val="24"/>
          <w:szCs w:val="24"/>
        </w:rPr>
        <w:t xml:space="preserve"> we have</w:t>
      </w:r>
    </w:p>
    <w:p w:rsidR="00061406" w:rsidRPr="0057099C" w:rsidRDefault="00061406" w:rsidP="00A44AFE">
      <w:pPr>
        <w:pStyle w:val="Q"/>
        <w:tabs>
          <w:tab w:val="clear" w:pos="1280"/>
          <w:tab w:val="clear" w:pos="3940"/>
          <w:tab w:val="left" w:pos="1080"/>
          <w:tab w:val="left" w:pos="2160"/>
        </w:tabs>
        <w:spacing w:before="2" w:after="2" w:line="360" w:lineRule="auto"/>
        <w:ind w:left="1080" w:hanging="1080"/>
        <w:rPr>
          <w:rFonts w:ascii="Palatino Linotype" w:hAnsi="Palatino Linotype"/>
          <w:b/>
          <w:color w:val="auto"/>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009F4823" w:rsidRPr="0057099C">
        <w:rPr>
          <w:rFonts w:ascii="Palatino Linotype" w:hAnsi="Palatino Linotype"/>
          <w:b/>
          <w:color w:val="auto"/>
          <w:position w:val="-26"/>
          <w:sz w:val="24"/>
          <w:szCs w:val="24"/>
        </w:rPr>
        <w:object w:dxaOrig="2100" w:dyaOrig="700">
          <v:shape id="_x0000_i1173" type="#_x0000_t75" style="width:104.95pt;height:35.15pt" o:ole="">
            <v:imagedata r:id="rId309" o:title=""/>
          </v:shape>
          <o:OLEObject Type="Embed" ProgID="Equation.DSMT4" ShapeID="_x0000_i1173" DrawAspect="Content" ObjectID="_1595936373" r:id="rId310"/>
        </w:object>
      </w:r>
    </w:p>
    <w:p w:rsidR="00061406" w:rsidRPr="0057099C" w:rsidRDefault="00061406" w:rsidP="00A44AFE">
      <w:pPr>
        <w:pStyle w:val="Q"/>
        <w:tabs>
          <w:tab w:val="clear" w:pos="1280"/>
          <w:tab w:val="clear" w:pos="3940"/>
          <w:tab w:val="left" w:pos="1080"/>
          <w:tab w:val="left" w:pos="2160"/>
        </w:tabs>
        <w:spacing w:before="2" w:after="2"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ab/>
      </w:r>
      <w:r w:rsidRPr="0057099C">
        <w:rPr>
          <w:rFonts w:ascii="Palatino Linotype" w:hAnsi="Palatino Linotype"/>
          <w:color w:val="auto"/>
          <w:sz w:val="24"/>
          <w:szCs w:val="24"/>
        </w:rPr>
        <w:t>or</w:t>
      </w:r>
    </w:p>
    <w:p w:rsidR="00061406" w:rsidRPr="0057099C" w:rsidRDefault="00061406" w:rsidP="00A44AFE">
      <w:pPr>
        <w:pStyle w:val="Q"/>
        <w:tabs>
          <w:tab w:val="clear" w:pos="1280"/>
          <w:tab w:val="clear" w:pos="3940"/>
          <w:tab w:val="left" w:pos="1080"/>
          <w:tab w:val="left" w:pos="2160"/>
        </w:tabs>
        <w:spacing w:before="2" w:after="2" w:line="360" w:lineRule="auto"/>
        <w:ind w:left="1080" w:hanging="1080"/>
        <w:rPr>
          <w:rStyle w:val="Q1"/>
          <w:rFonts w:ascii="Palatino Linotype" w:hAnsi="Palatino Linotype"/>
          <w:b w:val="0"/>
          <w:bCs w:val="0"/>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56"/>
          <w:sz w:val="24"/>
          <w:szCs w:val="24"/>
        </w:rPr>
        <w:object w:dxaOrig="5400" w:dyaOrig="1240">
          <v:shape id="_x0000_i1174" type="#_x0000_t75" style="width:270.2pt;height:62pt" o:ole="">
            <v:imagedata r:id="rId311" o:title=""/>
          </v:shape>
          <o:OLEObject Type="Embed" ProgID="Equation.DSMT4" ShapeID="_x0000_i1174" DrawAspect="Content" ObjectID="_1595936374" r:id="rId312"/>
        </w:object>
      </w:r>
    </w:p>
    <w:p w:rsidR="00316536" w:rsidRPr="0057099C" w:rsidRDefault="00316536" w:rsidP="00A44AFE">
      <w:pPr>
        <w:pStyle w:val="Q"/>
        <w:tabs>
          <w:tab w:val="clear" w:pos="1280"/>
          <w:tab w:val="clear" w:pos="3940"/>
          <w:tab w:val="left" w:pos="1080"/>
          <w:tab w:val="left" w:pos="2160"/>
        </w:tabs>
        <w:spacing w:before="2" w:after="2"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t>P40.24</w:t>
      </w:r>
      <w:r w:rsidRPr="0057099C">
        <w:rPr>
          <w:rFonts w:ascii="Palatino Linotype" w:hAnsi="Palatino Linotype"/>
          <w:color w:val="auto"/>
          <w:sz w:val="24"/>
          <w:szCs w:val="24"/>
        </w:rPr>
        <w:tab/>
        <w:t>The longest wavelength corresponds to minimum photon energy, which must be equal to the spacing between energy levels of the oscillato</w:t>
      </w:r>
      <w:r w:rsidR="00DB2E52" w:rsidRPr="0057099C">
        <w:rPr>
          <w:rFonts w:ascii="Palatino Linotype" w:hAnsi="Palatino Linotype"/>
          <w:color w:val="auto"/>
          <w:sz w:val="24"/>
          <w:szCs w:val="24"/>
        </w:rPr>
        <w:t>r, which is (from Equation 40.34</w:t>
      </w:r>
      <w:r w:rsidRPr="0057099C">
        <w:rPr>
          <w:rFonts w:ascii="Palatino Linotype" w:hAnsi="Palatino Linotype"/>
          <w:color w:val="auto"/>
          <w:sz w:val="24"/>
          <w:szCs w:val="24"/>
        </w:rPr>
        <w:t>)</w:t>
      </w:r>
    </w:p>
    <w:p w:rsidR="00316536" w:rsidRPr="0057099C" w:rsidRDefault="00316536" w:rsidP="00A44AFE">
      <w:pPr>
        <w:pStyle w:val="Q"/>
        <w:tabs>
          <w:tab w:val="clear" w:pos="1280"/>
          <w:tab w:val="clear" w:pos="3940"/>
          <w:tab w:val="left" w:pos="1080"/>
          <w:tab w:val="left" w:pos="2160"/>
        </w:tabs>
        <w:spacing w:before="2" w:after="2"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120" w:dyaOrig="1880">
          <v:shape id="_x0000_i1175" type="#_x0000_t75" style="width:105.85pt;height:94.1pt" o:ole="">
            <v:imagedata r:id="rId313" o:title=""/>
          </v:shape>
          <o:OLEObject Type="Embed" ProgID="Equation.DSMT4" ShapeID="_x0000_i1175" DrawAspect="Content" ObjectID="_1595936375" r:id="rId314"/>
        </w:objec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lastRenderedPageBreak/>
        <w:t>P40.25</w:t>
      </w:r>
      <w:r w:rsidRPr="0057099C">
        <w:rPr>
          <w:rFonts w:ascii="Palatino Linotype" w:hAnsi="Palatino Linotype"/>
          <w:b/>
          <w:color w:val="auto"/>
          <w:sz w:val="24"/>
          <w:szCs w:val="24"/>
        </w:rPr>
        <w:tab/>
      </w:r>
      <w:r w:rsidRPr="0057099C">
        <w:rPr>
          <w:rFonts w:ascii="Palatino Linotype" w:hAnsi="Palatino Linotype"/>
          <w:color w:val="auto"/>
          <w:sz w:val="24"/>
          <w:szCs w:val="24"/>
        </w:rPr>
        <w:t>(a)</w:t>
      </w:r>
      <w:r w:rsidRPr="0057099C">
        <w:rPr>
          <w:rFonts w:ascii="Palatino Linotype" w:hAnsi="Palatino Linotype"/>
          <w:color w:val="auto"/>
          <w:sz w:val="24"/>
          <w:szCs w:val="24"/>
        </w:rPr>
        <w:tab/>
        <w:t xml:space="preserve">With </w:t>
      </w:r>
      <w:r w:rsidR="009F4823" w:rsidRPr="0057099C">
        <w:rPr>
          <w:rFonts w:ascii="Palatino Linotype" w:hAnsi="Palatino Linotype"/>
          <w:color w:val="auto"/>
          <w:position w:val="5"/>
          <w:sz w:val="24"/>
          <w:szCs w:val="24"/>
        </w:rPr>
        <w:object w:dxaOrig="1580" w:dyaOrig="400">
          <v:shape id="_x0000_i1176" type="#_x0000_t75" style="width:78.95pt;height:19.95pt" o:ole="">
            <v:imagedata r:id="rId315" o:title=""/>
          </v:shape>
          <o:OLEObject Type="Embed" ProgID="Equation.DSMT4" ShapeID="_x0000_i1176" DrawAspect="Content" ObjectID="_1595936376" r:id="rId316"/>
        </w:object>
      </w:r>
      <w:r w:rsidRPr="0057099C">
        <w:rPr>
          <w:rFonts w:ascii="Palatino Linotype" w:hAnsi="Palatino Linotype"/>
          <w:color w:val="auto"/>
          <w:sz w:val="24"/>
          <w:szCs w:val="24"/>
        </w:rPr>
        <w:t xml:space="preserve"> the normalization condition </w:t>
      </w:r>
      <w:r w:rsidR="009F4823" w:rsidRPr="0057099C">
        <w:rPr>
          <w:rFonts w:ascii="Palatino Linotype" w:hAnsi="Palatino Linotype"/>
          <w:color w:val="auto"/>
          <w:position w:val="-2"/>
          <w:sz w:val="24"/>
          <w:szCs w:val="24"/>
        </w:rPr>
        <w:object w:dxaOrig="1360" w:dyaOrig="560">
          <v:shape id="_x0000_i1177" type="#_x0000_t75" style="width:68.1pt;height:28.2pt" o:ole="">
            <v:imagedata r:id="rId317" o:title=""/>
          </v:shape>
          <o:OLEObject Type="Embed" ProgID="Equation.DSMT4" ShapeID="_x0000_i1177" DrawAspect="Content" ObjectID="_1595936377" r:id="rId318"/>
        </w:object>
      </w:r>
      <w:r w:rsidRPr="0057099C">
        <w:rPr>
          <w:rFonts w:ascii="Palatino Linotype" w:hAnsi="Palatino Linotype"/>
          <w:color w:val="auto"/>
          <w:sz w:val="24"/>
          <w:szCs w:val="24"/>
        </w:rPr>
        <w:t xml:space="preserve"> becomes</w: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64"/>
          <w:sz w:val="24"/>
          <w:szCs w:val="24"/>
        </w:rPr>
        <w:object w:dxaOrig="4740" w:dyaOrig="1420">
          <v:shape id="_x0000_i1178" type="#_x0000_t75" style="width:236.8pt;height:71.15pt" o:ole="">
            <v:imagedata r:id="rId319" o:title=""/>
          </v:shape>
          <o:OLEObject Type="Embed" ProgID="Equation.DSMT4" ShapeID="_x0000_i1178" DrawAspect="Content" ObjectID="_1595936378" r:id="rId320"/>
        </w:objec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where Table B.6 in Appendix B was used to evaluate the integral.</w: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Thus, </w:t>
      </w:r>
      <w:r w:rsidR="009F4823" w:rsidRPr="0057099C">
        <w:rPr>
          <w:rFonts w:ascii="Palatino Linotype" w:hAnsi="Palatino Linotype"/>
          <w:color w:val="auto"/>
          <w:position w:val="2"/>
          <w:sz w:val="24"/>
          <w:szCs w:val="24"/>
        </w:rPr>
        <w:object w:dxaOrig="1420" w:dyaOrig="920">
          <v:shape id="_x0000_i1179" type="#_x0000_t75" style="width:71.15pt;height:46pt" o:ole="">
            <v:imagedata r:id="rId321" o:title=""/>
          </v:shape>
          <o:OLEObject Type="Embed" ProgID="Equation.DSMT4" ShapeID="_x0000_i1179" DrawAspect="Content" ObjectID="_1595936379" r:id="rId322"/>
        </w:object>
      </w:r>
      <w:r w:rsidRPr="0057099C">
        <w:rPr>
          <w:rFonts w:ascii="Palatino Linotype" w:hAnsi="Palatino Linotype"/>
          <w:color w:val="auto"/>
          <w:sz w:val="24"/>
          <w:szCs w:val="24"/>
        </w:rPr>
        <w:t>.</w: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For small </w:t>
      </w:r>
      <w:r w:rsidR="00B067B6" w:rsidRPr="0057099C">
        <w:rPr>
          <w:rFonts w:ascii="Palatino Linotype" w:hAnsi="Palatino Linotype"/>
          <w:i/>
          <w:iCs/>
          <w:color w:val="auto"/>
          <w:position w:val="4"/>
          <w:sz w:val="24"/>
          <w:szCs w:val="24"/>
        </w:rPr>
        <w:sym w:font="Symbol" w:char="F064"/>
      </w:r>
      <w:r w:rsidRPr="0057099C">
        <w:rPr>
          <w:rFonts w:ascii="Palatino Linotype" w:hAnsi="Palatino Linotype"/>
          <w:color w:val="auto"/>
          <w:sz w:val="24"/>
          <w:szCs w:val="24"/>
        </w:rPr>
        <w:t xml:space="preserve">, the probability of finding the particle in the range </w:t>
      </w:r>
      <w:r w:rsidR="009F4823" w:rsidRPr="0057099C">
        <w:rPr>
          <w:rFonts w:ascii="Palatino Linotype" w:hAnsi="Palatino Linotype"/>
          <w:color w:val="auto"/>
          <w:position w:val="2"/>
          <w:sz w:val="24"/>
          <w:szCs w:val="24"/>
        </w:rPr>
        <w:object w:dxaOrig="1200" w:dyaOrig="620">
          <v:shape id="_x0000_i1180" type="#_x0000_t75" style="width:59.85pt;height:30.8pt" o:ole="">
            <v:imagedata r:id="rId323" o:title=""/>
          </v:shape>
          <o:OLEObject Type="Embed" ProgID="Equation.DSMT4" ShapeID="_x0000_i1180" DrawAspect="Content" ObjectID="_1595936380" r:id="rId324"/>
        </w:object>
      </w:r>
      <w:r w:rsidRPr="0057099C">
        <w:rPr>
          <w:rFonts w:ascii="Palatino Linotype" w:hAnsi="Palatino Linotype"/>
          <w:color w:val="auto"/>
          <w:sz w:val="24"/>
          <w:szCs w:val="24"/>
        </w:rPr>
        <w:t xml:space="preserve"> is</w:t>
      </w:r>
    </w:p>
    <w:p w:rsidR="00BE4350" w:rsidRPr="0057099C" w:rsidRDefault="00BE4350"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380" w:dyaOrig="920">
          <v:shape id="_x0000_i1181" type="#_x0000_t75" style="width:219.05pt;height:46pt" o:ole="">
            <v:imagedata r:id="rId325" o:title=""/>
          </v:shape>
          <o:OLEObject Type="Embed" ProgID="Equation.DSMT4" ShapeID="_x0000_i1181" DrawAspect="Content" ObjectID="_1595936381" r:id="rId326"/>
        </w:objec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P41.26</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The wave function is given by </w:t>
      </w:r>
      <w:r w:rsidR="009F4823" w:rsidRPr="0057099C">
        <w:rPr>
          <w:rFonts w:ascii="Palatino Linotype" w:hAnsi="Palatino Linotype"/>
          <w:color w:val="auto"/>
          <w:position w:val="4"/>
          <w:sz w:val="24"/>
          <w:szCs w:val="24"/>
        </w:rPr>
        <w:object w:dxaOrig="1280" w:dyaOrig="400">
          <v:shape id="_x0000_i1182" type="#_x0000_t75" style="width:64.2pt;height:19.95pt" o:ole="">
            <v:imagedata r:id="rId327" o:title=""/>
          </v:shape>
          <o:OLEObject Type="Embed" ProgID="Equation.DSMT4" ShapeID="_x0000_i1182" DrawAspect="Content" ObjectID="_1595936382" r:id="rId328"/>
        </w:object>
      </w:r>
      <w:r w:rsidRPr="0057099C">
        <w:rPr>
          <w:rFonts w:ascii="Palatino Linotype" w:hAnsi="Palatino Linotype"/>
          <w:color w:val="auto"/>
          <w:sz w:val="24"/>
          <w:szCs w:val="24"/>
        </w:rPr>
        <w:t xml:space="preserve"> so    </w: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ab/>
      </w:r>
      <w:r w:rsidRPr="0057099C">
        <w:rPr>
          <w:rStyle w:val="Q1"/>
          <w:rFonts w:ascii="Palatino Linotype" w:hAnsi="Palatino Linotype"/>
          <w:color w:val="auto"/>
          <w:sz w:val="24"/>
          <w:szCs w:val="24"/>
        </w:rPr>
        <w:tab/>
      </w:r>
      <w:r w:rsidRPr="0057099C">
        <w:rPr>
          <w:rStyle w:val="Q1"/>
          <w:rFonts w:ascii="Palatino Linotype" w:hAnsi="Palatino Linotype"/>
          <w:color w:val="auto"/>
          <w:sz w:val="24"/>
          <w:szCs w:val="24"/>
        </w:rPr>
        <w:tab/>
      </w:r>
      <w:r w:rsidR="009F4823" w:rsidRPr="0057099C">
        <w:rPr>
          <w:rFonts w:ascii="Palatino Linotype" w:hAnsi="Palatino Linotype"/>
          <w:color w:val="auto"/>
          <w:sz w:val="24"/>
          <w:szCs w:val="24"/>
        </w:rPr>
        <w:object w:dxaOrig="2540" w:dyaOrig="620">
          <v:shape id="_x0000_i1183" type="#_x0000_t75" style="width:127.1pt;height:30.8pt" o:ole="">
            <v:imagedata r:id="rId329" o:title=""/>
          </v:shape>
          <o:OLEObject Type="Embed" ProgID="Equation.DSMT4" ShapeID="_x0000_i1183" DrawAspect="Content" ObjectID="_1595936383" r:id="rId330"/>
        </w:objec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6200" w:dyaOrig="660">
          <v:shape id="_x0000_i1184" type="#_x0000_t75" style="width:310.1pt;height:32.95pt" o:ole="">
            <v:imagedata r:id="rId331" o:title=""/>
          </v:shape>
          <o:OLEObject Type="Embed" ProgID="Equation.DSMT4" ShapeID="_x0000_i1184" DrawAspect="Content" ObjectID="_1595936384" r:id="rId332"/>
        </w:object>
      </w:r>
    </w:p>
    <w:p w:rsidR="00F7277E" w:rsidRPr="0057099C" w:rsidRDefault="00F7277E" w:rsidP="00E6375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 xml:space="preserve">Substitute into Equation </w:t>
      </w:r>
      <w:r w:rsidR="00AC09C3" w:rsidRPr="0057099C">
        <w:rPr>
          <w:rFonts w:ascii="Palatino Linotype" w:hAnsi="Palatino Linotype"/>
          <w:color w:val="auto"/>
          <w:sz w:val="24"/>
          <w:szCs w:val="24"/>
        </w:rPr>
        <w:t>40.30</w:t>
      </w:r>
      <w:r w:rsidRPr="0057099C">
        <w:rPr>
          <w:rFonts w:ascii="Palatino Linotype" w:hAnsi="Palatino Linotype"/>
          <w:color w:val="auto"/>
          <w:sz w:val="24"/>
          <w:szCs w:val="24"/>
        </w:rPr>
        <w:t>:</w: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180" w:dyaOrig="2100">
          <v:shape id="_x0000_i1185" type="#_x0000_t75" style="width:209.05pt;height:104.95pt" o:ole="">
            <v:imagedata r:id="rId333" o:title=""/>
          </v:shape>
          <o:OLEObject Type="Embed" ProgID="Equation.DSMT4" ShapeID="_x0000_i1185" DrawAspect="Content" ObjectID="_1595936385" r:id="rId334"/>
        </w:objec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this to be true as an identity, the coefficients of like terms must be the same for all values of </w:t>
      </w:r>
      <w:r w:rsidRPr="0057099C">
        <w:rPr>
          <w:rFonts w:ascii="Palatino Linotype" w:hAnsi="Palatino Linotype"/>
          <w:i/>
          <w:color w:val="auto"/>
          <w:sz w:val="24"/>
          <w:szCs w:val="24"/>
        </w:rPr>
        <w:t>x</w:t>
      </w:r>
      <w:r w:rsidRPr="0057099C">
        <w:rPr>
          <w:rFonts w:ascii="Palatino Linotype" w:hAnsi="Palatino Linotype"/>
          <w:color w:val="auto"/>
          <w:sz w:val="24"/>
          <w:szCs w:val="24"/>
        </w:rPr>
        <w:t>. So we must have both</w: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300" w:dyaOrig="660">
          <v:shape id="_x0000_i1186" type="#_x0000_t75" style="width:164.8pt;height:32.95pt" o:ole="">
            <v:imagedata r:id="rId335" o:title=""/>
          </v:shape>
          <o:OLEObject Type="Embed" ProgID="Equation.DSMT4" ShapeID="_x0000_i1186" DrawAspect="Content" ObjectID="_1595936386" r:id="rId336"/>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sz w:val="24"/>
          <w:szCs w:val="24"/>
        </w:rPr>
        <w:object w:dxaOrig="960" w:dyaOrig="660">
          <v:shape id="_x0000_i1187" type="#_x0000_t75" style="width:48.15pt;height:32.95pt" o:ole="">
            <v:imagedata r:id="rId337" o:title=""/>
          </v:shape>
          <o:OLEObject Type="Embed" ProgID="Equation.DSMT4" ShapeID="_x0000_i1187" DrawAspect="Content" ObjectID="_1595936387" r:id="rId338"/>
        </w:object>
      </w:r>
    </w:p>
    <w:p w:rsidR="00F7277E" w:rsidRPr="0057099C" w:rsidRDefault="00F7277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Therefore,    </w:t>
      </w:r>
      <w:r w:rsidR="009F4823" w:rsidRPr="0057099C">
        <w:rPr>
          <w:rFonts w:ascii="Palatino Linotype" w:hAnsi="Palatino Linotype"/>
          <w:color w:val="auto"/>
          <w:position w:val="2"/>
          <w:sz w:val="24"/>
          <w:szCs w:val="24"/>
        </w:rPr>
        <w:object w:dxaOrig="940" w:dyaOrig="720">
          <v:shape id="_x0000_i1188" type="#_x0000_t75" style="width:46.85pt;height:36pt" o:ole="">
            <v:imagedata r:id="rId339" o:title=""/>
          </v:shape>
          <o:OLEObject Type="Embed" ProgID="Equation.DSMT4" ShapeID="_x0000_i1188" DrawAspect="Content" ObjectID="_1595936388" r:id="rId340"/>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3"/>
          <w:sz w:val="24"/>
          <w:szCs w:val="24"/>
        </w:rPr>
        <w:object w:dxaOrig="1820" w:dyaOrig="720">
          <v:shape id="_x0000_i1189" type="#_x0000_t75" style="width:91.1pt;height:36pt" o:ole="">
            <v:imagedata r:id="rId341" o:title=""/>
          </v:shape>
          <o:OLEObject Type="Embed" ProgID="Equation.DSMT4" ShapeID="_x0000_i1189" DrawAspect="Content" ObjectID="_1595936389" r:id="rId342"/>
        </w:object>
      </w:r>
    </w:p>
    <w:p w:rsidR="00AC09C3" w:rsidRPr="0057099C" w:rsidRDefault="00F7277E" w:rsidP="00F96FC7">
      <w:pPr>
        <w:pStyle w:val="Qalpha"/>
        <w:tabs>
          <w:tab w:val="clear" w:pos="1520"/>
          <w:tab w:val="clear" w:pos="3940"/>
          <w:tab w:val="left" w:pos="1080"/>
          <w:tab w:val="left" w:pos="1620"/>
          <w:tab w:val="left" w:pos="2160"/>
        </w:tabs>
        <w:spacing w:before="120" w:after="120" w:line="360" w:lineRule="auto"/>
        <w:ind w:left="1620" w:hanging="1620"/>
        <w:rPr>
          <w:rStyle w:val="Q1"/>
          <w:rFonts w:ascii="Palatino Linotype" w:hAnsi="Palatino Linotype"/>
          <w:b w:val="0"/>
          <w:bCs w:val="0"/>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 xml:space="preserve">The energy levels are </w:t>
      </w:r>
      <w:r w:rsidR="009F4823" w:rsidRPr="0057099C">
        <w:rPr>
          <w:rFonts w:ascii="Palatino Linotype" w:hAnsi="Palatino Linotype"/>
          <w:color w:val="auto"/>
          <w:sz w:val="24"/>
          <w:szCs w:val="24"/>
        </w:rPr>
        <w:object w:dxaOrig="2420" w:dyaOrig="680">
          <v:shape id="_x0000_i1190" type="#_x0000_t75" style="width:121pt;height:33.85pt" o:ole="">
            <v:imagedata r:id="rId343" o:title=""/>
          </v:shape>
          <o:OLEObject Type="Embed" ProgID="Equation.DSMT4" ShapeID="_x0000_i1190" DrawAspect="Content" ObjectID="_1595936390" r:id="rId344"/>
        </w:object>
      </w:r>
      <w:r w:rsidRPr="0057099C">
        <w:rPr>
          <w:rFonts w:ascii="Palatino Linotype" w:hAnsi="Palatino Linotype"/>
          <w:color w:val="auto"/>
          <w:sz w:val="24"/>
          <w:szCs w:val="24"/>
        </w:rPr>
        <w:t xml:space="preserve">, so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which corresponds to the </w:t>
      </w:r>
      <w:r w:rsidR="009F4823" w:rsidRPr="0057099C">
        <w:rPr>
          <w:rFonts w:ascii="Palatino Linotype" w:hAnsi="Palatino Linotype"/>
          <w:color w:val="auto"/>
          <w:position w:val="4"/>
          <w:sz w:val="24"/>
          <w:szCs w:val="24"/>
        </w:rPr>
        <w:object w:dxaOrig="1920" w:dyaOrig="380">
          <v:shape id="_x0000_i1191" type="#_x0000_t75" style="width:95.85pt;height:19.1pt" o:ole="">
            <v:imagedata r:id="rId345" o:title=""/>
          </v:shape>
          <o:OLEObject Type="Embed" ProgID="Equation.DSMT4" ShapeID="_x0000_i1191" DrawAspect="Content" ObjectID="_1595936391" r:id="rId346"/>
        </w:object>
      </w:r>
      <w:r w:rsidRPr="0057099C">
        <w:rPr>
          <w:rFonts w:ascii="Palatino Linotype" w:hAnsi="Palatino Linotype"/>
          <w:color w:val="auto"/>
          <w:sz w:val="24"/>
          <w:szCs w:val="24"/>
        </w:rPr>
        <w:t>.</w:t>
      </w:r>
    </w:p>
    <w:p w:rsidR="00ED3F90" w:rsidRPr="0057099C" w:rsidRDefault="00ED3F90" w:rsidP="00A44AFE">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P40.27</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With </w:t>
      </w:r>
      <w:r w:rsidR="009F4823" w:rsidRPr="0057099C">
        <w:rPr>
          <w:rFonts w:ascii="Palatino Linotype" w:hAnsi="Palatino Linotype"/>
          <w:color w:val="auto"/>
          <w:sz w:val="24"/>
          <w:szCs w:val="24"/>
        </w:rPr>
        <w:object w:dxaOrig="740" w:dyaOrig="360">
          <v:shape id="_x0000_i1192" type="#_x0000_t75" style="width:36.85pt;height:18.2pt" o:ole="">
            <v:imagedata r:id="rId347" o:title=""/>
          </v:shape>
          <o:OLEObject Type="Embed" ProgID="Equation.DSMT4" ShapeID="_x0000_i1192" DrawAspect="Content" ObjectID="_1595936392" r:id="rId348"/>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1"/>
          <w:sz w:val="24"/>
          <w:szCs w:val="24"/>
        </w:rPr>
        <w:object w:dxaOrig="860" w:dyaOrig="400">
          <v:shape id="_x0000_i1193" type="#_x0000_t75" style="width:42.95pt;height:19.95pt" o:ole="">
            <v:imagedata r:id="rId349" o:title=""/>
          </v:shape>
          <o:OLEObject Type="Embed" ProgID="Equation.DSMT4" ShapeID="_x0000_i1193" DrawAspect="Content" ObjectID="_1595936393" r:id="rId350"/>
        </w:object>
      </w:r>
      <w:r w:rsidRPr="0057099C">
        <w:rPr>
          <w:rFonts w:ascii="Palatino Linotype" w:hAnsi="Palatino Linotype"/>
          <w:color w:val="auto"/>
          <w:sz w:val="24"/>
          <w:szCs w:val="24"/>
        </w:rPr>
        <w:t xml:space="preserve">, the average value of </w:t>
      </w:r>
      <w:r w:rsidRPr="0057099C">
        <w:rPr>
          <w:rFonts w:ascii="Palatino Linotype" w:hAnsi="Palatino Linotype"/>
          <w:i/>
          <w:color w:val="auto"/>
          <w:sz w:val="24"/>
          <w:szCs w:val="24"/>
        </w:rPr>
        <w:t>x</w:t>
      </w:r>
      <w:r w:rsidRPr="0057099C">
        <w:rPr>
          <w:rFonts w:ascii="Palatino Linotype" w:hAnsi="Palatino Linotype"/>
          <w:color w:val="auto"/>
          <w:position w:val="4"/>
          <w:sz w:val="24"/>
          <w:szCs w:val="24"/>
          <w:vertAlign w:val="superscript"/>
        </w:rPr>
        <w:t>2</w:t>
      </w:r>
      <w:r w:rsidRPr="0057099C">
        <w:rPr>
          <w:rFonts w:ascii="Palatino Linotype" w:hAnsi="Palatino Linotype"/>
          <w:color w:val="auto"/>
          <w:sz w:val="24"/>
          <w:szCs w:val="24"/>
        </w:rPr>
        <w:t xml:space="preserve"> is </w:t>
      </w:r>
      <w:r w:rsidR="009F4823" w:rsidRPr="0057099C">
        <w:rPr>
          <w:rFonts w:ascii="Palatino Linotype" w:hAnsi="Palatino Linotype"/>
          <w:color w:val="auto"/>
          <w:position w:val="4"/>
          <w:sz w:val="24"/>
          <w:szCs w:val="24"/>
        </w:rPr>
        <w:object w:dxaOrig="600" w:dyaOrig="380">
          <v:shape id="_x0000_i1194" type="#_x0000_t75" style="width:29.95pt;height:19.1pt" o:ole="">
            <v:imagedata r:id="rId351" o:title=""/>
          </v:shape>
          <o:OLEObject Type="Embed" ProgID="Equation.DSMT4" ShapeID="_x0000_i1194" DrawAspect="Content" ObjectID="_1595936394" r:id="rId352"/>
        </w:object>
      </w:r>
      <w:r w:rsidRPr="0057099C">
        <w:rPr>
          <w:rFonts w:ascii="Palatino Linotype" w:hAnsi="Palatino Linotype"/>
          <w:color w:val="auto"/>
          <w:sz w:val="24"/>
          <w:szCs w:val="24"/>
        </w:rPr>
        <w:t xml:space="preserve"> and the average value of </w:t>
      </w:r>
      <w:r w:rsidR="009F4823" w:rsidRPr="0057099C">
        <w:rPr>
          <w:rFonts w:ascii="Palatino Linotype" w:hAnsi="Palatino Linotype"/>
          <w:color w:val="auto"/>
          <w:sz w:val="24"/>
          <w:szCs w:val="24"/>
        </w:rPr>
        <w:object w:dxaOrig="300" w:dyaOrig="380">
          <v:shape id="_x0000_i1195" type="#_x0000_t75" style="width:15.2pt;height:19.1pt" o:ole="">
            <v:imagedata r:id="rId353" o:title=""/>
          </v:shape>
          <o:OLEObject Type="Embed" ProgID="Equation.DSMT4" ShapeID="_x0000_i1195" DrawAspect="Content" ObjectID="_1595936395" r:id="rId354"/>
        </w:object>
      </w:r>
      <w:r w:rsidRPr="0057099C">
        <w:rPr>
          <w:rFonts w:ascii="Palatino Linotype" w:hAnsi="Palatino Linotype"/>
          <w:color w:val="auto"/>
          <w:sz w:val="24"/>
          <w:szCs w:val="24"/>
        </w:rPr>
        <w:t xml:space="preserve"> is </w:t>
      </w:r>
      <w:r w:rsidR="009F4823" w:rsidRPr="0057099C">
        <w:rPr>
          <w:rFonts w:ascii="Palatino Linotype" w:hAnsi="Palatino Linotype"/>
          <w:color w:val="auto"/>
          <w:position w:val="2"/>
          <w:sz w:val="24"/>
          <w:szCs w:val="24"/>
        </w:rPr>
        <w:object w:dxaOrig="780" w:dyaOrig="440">
          <v:shape id="_x0000_i1196" type="#_x0000_t75" style="width:39.05pt;height:22.1pt" o:ole="">
            <v:imagedata r:id="rId355" o:title=""/>
          </v:shape>
          <o:OLEObject Type="Embed" ProgID="Equation.DSMT4" ShapeID="_x0000_i1196" DrawAspect="Content" ObjectID="_1595936396" r:id="rId356"/>
        </w:object>
      </w:r>
      <w:r w:rsidRPr="0057099C">
        <w:rPr>
          <w:rFonts w:ascii="Palatino Linotype" w:hAnsi="Palatino Linotype"/>
          <w:color w:val="auto"/>
          <w:sz w:val="24"/>
          <w:szCs w:val="24"/>
        </w:rPr>
        <w:t xml:space="preserve"> We know </w:t>
      </w:r>
      <w:r w:rsidR="009F4823" w:rsidRPr="0057099C">
        <w:rPr>
          <w:rFonts w:ascii="Palatino Linotype" w:hAnsi="Palatino Linotype"/>
          <w:color w:val="auto"/>
          <w:position w:val="-1"/>
          <w:sz w:val="24"/>
          <w:szCs w:val="24"/>
        </w:rPr>
        <w:object w:dxaOrig="1140" w:dyaOrig="680">
          <v:shape id="_x0000_i1197" type="#_x0000_t75" style="width:56.8pt;height:33.85pt" o:ole="">
            <v:imagedata r:id="rId357" o:title=""/>
          </v:shape>
          <o:OLEObject Type="Embed" ProgID="Equation.DSMT4" ShapeID="_x0000_i1197" DrawAspect="Content" ObjectID="_1595936397" r:id="rId358"/>
        </w:object>
      </w:r>
      <w:r w:rsidRPr="0057099C">
        <w:rPr>
          <w:rFonts w:ascii="Palatino Linotype" w:hAnsi="Palatino Linotype"/>
          <w:color w:val="auto"/>
          <w:sz w:val="24"/>
          <w:szCs w:val="24"/>
        </w:rPr>
        <w:t>.</w:t>
      </w:r>
    </w:p>
    <w:p w:rsidR="00ED3F90" w:rsidRPr="0057099C" w:rsidRDefault="00ED3F90" w:rsidP="00A44AFE">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 average of the energy is constant:</w:t>
      </w:r>
    </w:p>
    <w:p w:rsidR="00ED3F90" w:rsidRPr="0057099C" w:rsidRDefault="00ED3F90" w:rsidP="00A44AFE">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20"/>
          <w:sz w:val="24"/>
          <w:szCs w:val="24"/>
        </w:rPr>
        <w:object w:dxaOrig="4280" w:dyaOrig="2520">
          <v:shape id="_x0000_i1198" type="#_x0000_t75" style="width:213.85pt;height:126.2pt" o:ole="">
            <v:imagedata r:id="rId359" o:title=""/>
          </v:shape>
          <o:OLEObject Type="Embed" ProgID="Equation.DSMT4" ShapeID="_x0000_i1198" DrawAspect="Content" ObjectID="_1595936398" r:id="rId360"/>
        </w:object>
      </w:r>
    </w:p>
    <w:p w:rsidR="00ED3F90" w:rsidRPr="0057099C" w:rsidRDefault="00ED3F90"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 xml:space="preserve">We rewrite the last equation as </w:t>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
          <w:sz w:val="24"/>
          <w:szCs w:val="24"/>
        </w:rPr>
        <w:object w:dxaOrig="1440" w:dyaOrig="720">
          <v:shape id="_x0000_i1199" type="#_x0000_t75" style="width:1in;height:36pt" o:ole="">
            <v:imagedata r:id="rId361" o:title=""/>
          </v:shape>
          <o:OLEObject Type="Embed" ProgID="Equation.DSMT4" ShapeID="_x0000_i1199" DrawAspect="Content" ObjectID="_1595936399" r:id="rId362"/>
        </w:objec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To minimize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as a function of </w:t>
      </w:r>
      <w:r w:rsidR="009F4823" w:rsidRPr="0057099C">
        <w:rPr>
          <w:rFonts w:ascii="Palatino Linotype" w:hAnsi="Palatino Linotype"/>
          <w:color w:val="auto"/>
          <w:position w:val="2"/>
          <w:sz w:val="24"/>
          <w:szCs w:val="24"/>
        </w:rPr>
        <w:object w:dxaOrig="800" w:dyaOrig="440">
          <v:shape id="_x0000_i1200" type="#_x0000_t75" style="width:39.9pt;height:22.1pt" o:ole="">
            <v:imagedata r:id="rId363" o:title=""/>
          </v:shape>
          <o:OLEObject Type="Embed" ProgID="Equation.DSMT4" ShapeID="_x0000_i1200" DrawAspect="Content" ObjectID="_1595936400" r:id="rId364"/>
        </w:object>
      </w:r>
      <w:r w:rsidRPr="0057099C">
        <w:rPr>
          <w:rFonts w:ascii="Palatino Linotype" w:hAnsi="Palatino Linotype"/>
          <w:color w:val="auto"/>
          <w:sz w:val="24"/>
          <w:szCs w:val="24"/>
        </w:rPr>
        <w:t xml:space="preserve"> we require</w: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480" w:dyaOrig="1720">
          <v:shape id="_x0000_i1201" type="#_x0000_t75" style="width:173.95pt;height:85.9pt" o:ole="">
            <v:imagedata r:id="rId365" o:title=""/>
          </v:shape>
          <o:OLEObject Type="Embed" ProgID="Equation.DSMT4" ShapeID="_x0000_i1201" DrawAspect="Content" ObjectID="_1595936401" r:id="rId366"/>
        </w:objec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Then</w: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980" w:dyaOrig="840">
          <v:shape id="_x0000_i1202" type="#_x0000_t75" style="width:248.95pt;height:42.05pt" o:ole="">
            <v:imagedata r:id="rId367" o:title=""/>
          </v:shape>
          <o:OLEObject Type="Embed" ProgID="Equation.DSMT4" ShapeID="_x0000_i1202" DrawAspect="Content" ObjectID="_1595936402" r:id="rId368"/>
        </w:objec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70"/>
          <w:sz w:val="24"/>
          <w:szCs w:val="24"/>
        </w:rPr>
        <w:object w:dxaOrig="4620" w:dyaOrig="1520">
          <v:shape id="_x0000_i1203" type="#_x0000_t75" style="width:231.2pt;height:75.9pt" o:ole="">
            <v:imagedata r:id="rId369" o:title=""/>
          </v:shape>
          <o:OLEObject Type="Embed" ProgID="Equation.DSMT4" ShapeID="_x0000_i1203" DrawAspect="Content" ObjectID="_1595936403" r:id="rId370"/>
        </w:object>
      </w:r>
    </w:p>
    <w:p w:rsidR="00ED3F90" w:rsidRPr="0057099C" w:rsidRDefault="00ED3F90"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Therefore, </w:t>
      </w:r>
      <w:r w:rsidR="009F4823" w:rsidRPr="0057099C">
        <w:rPr>
          <w:rFonts w:ascii="Palatino Linotype" w:hAnsi="Palatino Linotype"/>
          <w:color w:val="auto"/>
          <w:position w:val="2"/>
          <w:sz w:val="24"/>
          <w:szCs w:val="24"/>
        </w:rPr>
        <w:object w:dxaOrig="2020" w:dyaOrig="720">
          <v:shape id="_x0000_i1204" type="#_x0000_t75" style="width:101.05pt;height:36pt" o:ole="">
            <v:imagedata r:id="rId371" o:title=""/>
          </v:shape>
          <o:OLEObject Type="Embed" ProgID="Equation.DSMT4" ShapeID="_x0000_i1204" DrawAspect="Content" ObjectID="_1595936404" r:id="rId372"/>
        </w:object>
      </w:r>
    </w:p>
    <w:p w:rsidR="00927A65" w:rsidRPr="0057099C" w:rsidRDefault="00927A65" w:rsidP="000B1A7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57099C">
        <w:rPr>
          <w:rStyle w:val="Q1"/>
          <w:rFonts w:ascii="Palatino Linotype" w:hAnsi="Palatino Linotype"/>
          <w:color w:val="auto"/>
          <w:sz w:val="24"/>
          <w:szCs w:val="24"/>
        </w:rPr>
        <w:t>*P40.28</w:t>
      </w:r>
      <w:r w:rsidRPr="0057099C">
        <w:rPr>
          <w:rFonts w:ascii="Palatino Linotype" w:hAnsi="Palatino Linotype"/>
          <w:color w:val="auto"/>
          <w:sz w:val="24"/>
          <w:szCs w:val="24"/>
        </w:rPr>
        <w:tab/>
      </w:r>
      <w:r w:rsidRPr="0057099C">
        <w:rPr>
          <w:rFonts w:ascii="Palatino Linotype" w:hAnsi="Palatino Linotype"/>
          <w:b/>
          <w:sz w:val="24"/>
          <w:szCs w:val="24"/>
        </w:rPr>
        <w:t>Conceptualize</w:t>
      </w:r>
      <w:r w:rsidRPr="0057099C">
        <w:rPr>
          <w:rFonts w:ascii="Palatino Linotype" w:hAnsi="Palatino Linotype"/>
          <w:sz w:val="24"/>
          <w:szCs w:val="24"/>
        </w:rPr>
        <w:t xml:space="preserve"> Be sure you are clear on the notion of </w:t>
      </w:r>
      <w:r w:rsidRPr="0057099C">
        <w:rPr>
          <w:rFonts w:ascii="Palatino Linotype" w:hAnsi="Palatino Linotype"/>
          <w:i/>
          <w:sz w:val="24"/>
          <w:szCs w:val="24"/>
        </w:rPr>
        <w:t>degeneracy</w:t>
      </w:r>
      <w:r w:rsidRPr="0057099C">
        <w:rPr>
          <w:rFonts w:ascii="Palatino Linotype" w:hAnsi="Palatino Linotype"/>
          <w:sz w:val="24"/>
          <w:szCs w:val="24"/>
        </w:rPr>
        <w:t>. The states we have seen in this chapter have a degeneracy of 1</w:t>
      </w:r>
      <w:r w:rsidR="00B067B6" w:rsidRPr="0057099C">
        <w:rPr>
          <w:rFonts w:ascii="Palatino Linotype" w:hAnsi="Palatino Linotype"/>
          <w:sz w:val="24"/>
          <w:szCs w:val="24"/>
        </w:rPr>
        <w:t>—</w:t>
      </w:r>
      <w:r w:rsidRPr="0057099C">
        <w:rPr>
          <w:rFonts w:ascii="Palatino Linotype" w:hAnsi="Palatino Linotype"/>
          <w:sz w:val="24"/>
          <w:szCs w:val="24"/>
        </w:rPr>
        <w:t xml:space="preserve">that is, a given energy level is associated with only </w:t>
      </w:r>
      <w:r w:rsidRPr="0057099C">
        <w:rPr>
          <w:rFonts w:ascii="Palatino Linotype" w:hAnsi="Palatino Linotype"/>
          <w:i/>
          <w:sz w:val="24"/>
          <w:szCs w:val="24"/>
        </w:rPr>
        <w:t>one</w:t>
      </w:r>
      <w:r w:rsidRPr="0057099C">
        <w:rPr>
          <w:rFonts w:ascii="Palatino Linotype" w:hAnsi="Palatino Linotype"/>
          <w:sz w:val="24"/>
          <w:szCs w:val="24"/>
        </w:rPr>
        <w:t xml:space="preserve"> state. In Chapter 41, we will see that the hydrogen atom has energy levels with higher degeneracies.</w:t>
      </w:r>
    </w:p>
    <w:p w:rsidR="00927A65" w:rsidRPr="0057099C" w:rsidRDefault="00927A65"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We model the system as a </w:t>
      </w:r>
      <w:r w:rsidRPr="0057099C">
        <w:rPr>
          <w:rFonts w:ascii="Palatino Linotype" w:hAnsi="Palatino Linotype"/>
          <w:i/>
        </w:rPr>
        <w:t>quantum harmonic oscillator</w:t>
      </w:r>
      <w:r w:rsidRPr="0057099C">
        <w:rPr>
          <w:rFonts w:ascii="Palatino Linotype" w:hAnsi="Palatino Linotype"/>
        </w:rPr>
        <w:t>, using the suggestion that the three-dimensional oscillator is a combination of three one-dimensional oscillators.</w:t>
      </w:r>
    </w:p>
    <w:p w:rsidR="00927A65" w:rsidRPr="0057099C" w:rsidRDefault="00927A65"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lastRenderedPageBreak/>
        <w:t>Analyze</w:t>
      </w:r>
      <w:r w:rsidRPr="0057099C">
        <w:rPr>
          <w:rFonts w:ascii="Palatino Linotype" w:hAnsi="Palatino Linotype"/>
        </w:rPr>
        <w:t xml:space="preserve"> Let's begin with the lowest possible energy. For each one-dimensional oscillator, the lowest value of </w:t>
      </w:r>
      <w:r w:rsidRPr="0057099C">
        <w:rPr>
          <w:rFonts w:ascii="Palatino Linotype" w:hAnsi="Palatino Linotype"/>
          <w:i/>
        </w:rPr>
        <w:t>n</w:t>
      </w:r>
      <w:r w:rsidRPr="0057099C">
        <w:rPr>
          <w:rFonts w:ascii="Palatino Linotype" w:hAnsi="Palatino Linotype"/>
        </w:rPr>
        <w:t xml:space="preserve"> is </w:t>
      </w:r>
      <w:r w:rsidRPr="0057099C">
        <w:rPr>
          <w:rFonts w:ascii="Palatino Linotype" w:hAnsi="Palatino Linotype"/>
          <w:i/>
        </w:rPr>
        <w:t>n</w:t>
      </w:r>
      <w:r w:rsidRPr="0057099C">
        <w:rPr>
          <w:rFonts w:ascii="Palatino Linotype" w:hAnsi="Palatino Linotype"/>
        </w:rPr>
        <w:t xml:space="preserve"> = 0. Therefore, the lowest energy for the three-dimensional oscillator is found by using the quantum numbers</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0"/>
        </w:rPr>
        <w:object w:dxaOrig="2420" w:dyaOrig="540">
          <v:shape id="_x0000_i1205" type="#_x0000_t75" style="width:121.9pt;height:26.9pt" o:ole="">
            <v:imagedata r:id="rId373" o:title=""/>
          </v:shape>
          <o:OLEObject Type="Embed" ProgID="Equation.DSMT4" ShapeID="_x0000_i1205" DrawAspect="Content" ObjectID="_1595936405" r:id="rId374"/>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From the expression for the energy, this gives us</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0"/>
        </w:rPr>
        <w:object w:dxaOrig="3640" w:dyaOrig="560">
          <v:shape id="_x0000_i1206" type="#_x0000_t75" style="width:182.15pt;height:28.2pt" o:ole="">
            <v:imagedata r:id="rId375" o:title=""/>
          </v:shape>
          <o:OLEObject Type="Embed" ProgID="Equation.DSMT4" ShapeID="_x0000_i1206" DrawAspect="Content" ObjectID="_1595936406" r:id="rId376"/>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 xml:space="preserve">There is only one way to achieve this energy, so the degeneracy is </w:t>
      </w:r>
      <w:r w:rsidRPr="0057099C">
        <w:rPr>
          <w:rFonts w:ascii="Palatino Linotype" w:hAnsi="Palatino Linotype"/>
          <w:bdr w:val="single" w:sz="4" w:space="0" w:color="auto"/>
        </w:rPr>
        <w:t>1</w:t>
      </w:r>
      <w:r w:rsidRPr="0057099C">
        <w:rPr>
          <w:rFonts w:ascii="Palatino Linotype" w:hAnsi="Palatino Linotype"/>
        </w:rPr>
        <w:t xml:space="preserve">. Higher energies will be found by increasing the value of </w:t>
      </w:r>
      <w:r w:rsidR="009F4823" w:rsidRPr="0057099C">
        <w:rPr>
          <w:rFonts w:ascii="Palatino Linotype" w:hAnsi="Palatino Linotype"/>
          <w:position w:val="-18"/>
        </w:rPr>
        <w:object w:dxaOrig="1340" w:dyaOrig="460">
          <v:shape id="_x0000_i1207" type="#_x0000_t75" style="width:66.8pt;height:23pt" o:ole="">
            <v:imagedata r:id="rId377" o:title=""/>
          </v:shape>
          <o:OLEObject Type="Embed" ProgID="Equation.3" ShapeID="_x0000_i1207" DrawAspect="Content" ObjectID="_1595936407" r:id="rId378"/>
        </w:object>
      </w:r>
      <w:r w:rsidRPr="0057099C">
        <w:rPr>
          <w:rFonts w:ascii="Palatino Linotype" w:hAnsi="Palatino Linotype"/>
        </w:rPr>
        <w:t xml:space="preserve">. Because each of the values of </w:t>
      </w:r>
      <w:r w:rsidRPr="0057099C">
        <w:rPr>
          <w:rFonts w:ascii="Palatino Linotype" w:hAnsi="Palatino Linotype"/>
          <w:i/>
        </w:rPr>
        <w:t>n</w:t>
      </w:r>
      <w:r w:rsidRPr="0057099C">
        <w:rPr>
          <w:rFonts w:ascii="Palatino Linotype" w:hAnsi="Palatino Linotype"/>
        </w:rPr>
        <w:t xml:space="preserve"> is an integer, the sum must be an integer. Let</w:t>
      </w:r>
      <w:r w:rsidR="00B067B6" w:rsidRPr="0057099C">
        <w:rPr>
          <w:rFonts w:ascii="Palatino Linotype" w:hAnsi="Palatino Linotype"/>
        </w:rPr>
        <w:t>’</w:t>
      </w:r>
      <w:r w:rsidRPr="0057099C">
        <w:rPr>
          <w:rFonts w:ascii="Palatino Linotype" w:hAnsi="Palatino Linotype"/>
        </w:rPr>
        <w:t xml:space="preserve">s let the value of this sum be the next highest possible value </w:t>
      </w:r>
      <w:r w:rsidR="009F4823" w:rsidRPr="0057099C">
        <w:rPr>
          <w:rFonts w:ascii="Palatino Linotype" w:hAnsi="Palatino Linotype"/>
          <w:position w:val="-18"/>
        </w:rPr>
        <w:object w:dxaOrig="1760" w:dyaOrig="460">
          <v:shape id="_x0000_i1208" type="#_x0000_t75" style="width:88.05pt;height:23pt" o:ole="">
            <v:imagedata r:id="rId379" o:title=""/>
          </v:shape>
          <o:OLEObject Type="Embed" ProgID="Equation.DSMT4" ShapeID="_x0000_i1208" DrawAspect="Content" ObjectID="_1595936408" r:id="rId380"/>
        </w:object>
      </w:r>
      <w:r w:rsidRPr="0057099C">
        <w:rPr>
          <w:rFonts w:ascii="Palatino Linotype" w:hAnsi="Palatino Linotype"/>
        </w:rPr>
        <w:t>. We see that there are three ways to do this:</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0"/>
        </w:rPr>
        <w:object w:dxaOrig="4240" w:dyaOrig="540">
          <v:shape id="_x0000_i1209" type="#_x0000_t75" style="width:212.1pt;height:26.9pt" o:ole="">
            <v:imagedata r:id="rId381" o:title=""/>
          </v:shape>
          <o:OLEObject Type="Embed" ProgID="Equation.DSMT4" ShapeID="_x0000_i1209" DrawAspect="Content" ObjectID="_1595936409" r:id="rId382"/>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All three of these choices give an energy of</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0"/>
        </w:rPr>
        <w:object w:dxaOrig="4240" w:dyaOrig="560">
          <v:shape id="_x0000_i1210" type="#_x0000_t75" style="width:212.1pt;height:28.2pt" o:ole="">
            <v:imagedata r:id="rId383" o:title=""/>
          </v:shape>
          <o:OLEObject Type="Embed" ProgID="Equation.3" ShapeID="_x0000_i1210" DrawAspect="Content" ObjectID="_1595936410" r:id="rId384"/>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 xml:space="preserve">Therefore, the degeneracy of this energy level is </w:t>
      </w:r>
      <w:r w:rsidRPr="0057099C">
        <w:rPr>
          <w:rFonts w:ascii="Palatino Linotype" w:hAnsi="Palatino Linotype"/>
          <w:bdr w:val="single" w:sz="4" w:space="0" w:color="auto"/>
        </w:rPr>
        <w:t>3</w:t>
      </w:r>
      <w:r w:rsidRPr="0057099C">
        <w:rPr>
          <w:rFonts w:ascii="Palatino Linotype" w:hAnsi="Palatino Linotype"/>
        </w:rPr>
        <w:t>. Let</w:t>
      </w:r>
      <w:r w:rsidR="00B067B6" w:rsidRPr="0057099C">
        <w:rPr>
          <w:rFonts w:ascii="Palatino Linotype" w:hAnsi="Palatino Linotype"/>
        </w:rPr>
        <w:t>’</w:t>
      </w:r>
      <w:r w:rsidRPr="0057099C">
        <w:rPr>
          <w:rFonts w:ascii="Palatino Linotype" w:hAnsi="Palatino Linotype"/>
        </w:rPr>
        <w:t xml:space="preserve">s increase the sum </w:t>
      </w:r>
      <w:r w:rsidR="009F4823" w:rsidRPr="0057099C">
        <w:rPr>
          <w:rFonts w:ascii="Palatino Linotype" w:hAnsi="Palatino Linotype"/>
          <w:position w:val="-18"/>
        </w:rPr>
        <w:object w:dxaOrig="1340" w:dyaOrig="460">
          <v:shape id="_x0000_i1211" type="#_x0000_t75" style="width:66.8pt;height:23pt" o:ole="">
            <v:imagedata r:id="rId377" o:title=""/>
          </v:shape>
          <o:OLEObject Type="Embed" ProgID="Equation.3" ShapeID="_x0000_i1211" DrawAspect="Content" ObjectID="_1595936411" r:id="rId385"/>
        </w:object>
      </w:r>
      <w:r w:rsidRPr="0057099C">
        <w:rPr>
          <w:rFonts w:ascii="Palatino Linotype" w:hAnsi="Palatino Linotype"/>
        </w:rPr>
        <w:t xml:space="preserve">by 1 again: </w:t>
      </w:r>
      <w:r w:rsidR="009F4823" w:rsidRPr="0057099C">
        <w:rPr>
          <w:rFonts w:ascii="Palatino Linotype" w:hAnsi="Palatino Linotype"/>
          <w:position w:val="-18"/>
        </w:rPr>
        <w:object w:dxaOrig="1780" w:dyaOrig="460">
          <v:shape id="_x0000_i1212" type="#_x0000_t75" style="width:88.9pt;height:23pt" o:ole="">
            <v:imagedata r:id="rId386" o:title=""/>
          </v:shape>
          <o:OLEObject Type="Embed" ProgID="Equation.DSMT4" ShapeID="_x0000_i1212" DrawAspect="Content" ObjectID="_1595936412" r:id="rId387"/>
        </w:object>
      </w:r>
      <w:r w:rsidRPr="0057099C">
        <w:rPr>
          <w:rFonts w:ascii="Palatino Linotype" w:hAnsi="Palatino Linotype"/>
        </w:rPr>
        <w:t>. There are six ways to do it:</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0"/>
        </w:rPr>
        <w:object w:dxaOrig="7060" w:dyaOrig="540">
          <v:shape id="_x0000_i1213" type="#_x0000_t75" style="width:353.05pt;height:26.9pt" o:ole="">
            <v:imagedata r:id="rId388" o:title=""/>
          </v:shape>
          <o:OLEObject Type="Embed" ProgID="Equation.DSMT4" ShapeID="_x0000_i1213" DrawAspect="Content" ObjectID="_1595936413" r:id="rId389"/>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All six of these choices give an energy of</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4"/>
        </w:rPr>
        <w:object w:dxaOrig="4260" w:dyaOrig="620">
          <v:shape id="_x0000_i1214" type="#_x0000_t75" style="width:212.95pt;height:30.8pt" o:ole="">
            <v:imagedata r:id="rId390" o:title=""/>
          </v:shape>
          <o:OLEObject Type="Embed" ProgID="Equation.3" ShapeID="_x0000_i1214" DrawAspect="Content" ObjectID="_1595936414" r:id="rId391"/>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lastRenderedPageBreak/>
        <w:t xml:space="preserve">Therefore, the degeneracy of this energy level is </w:t>
      </w:r>
      <w:r w:rsidRPr="0057099C">
        <w:rPr>
          <w:rFonts w:ascii="Palatino Linotype" w:hAnsi="Palatino Linotype"/>
          <w:bdr w:val="single" w:sz="4" w:space="0" w:color="auto"/>
        </w:rPr>
        <w:t>6</w:t>
      </w:r>
      <w:r w:rsidRPr="0057099C">
        <w:rPr>
          <w:rFonts w:ascii="Palatino Linotype" w:hAnsi="Palatino Linotype"/>
        </w:rPr>
        <w:t>. Let</w:t>
      </w:r>
      <w:r w:rsidR="00B067B6" w:rsidRPr="0057099C">
        <w:rPr>
          <w:rFonts w:ascii="Palatino Linotype" w:hAnsi="Palatino Linotype"/>
        </w:rPr>
        <w:t>’</w:t>
      </w:r>
      <w:r w:rsidRPr="0057099C">
        <w:rPr>
          <w:rFonts w:ascii="Palatino Linotype" w:hAnsi="Palatino Linotype"/>
        </w:rPr>
        <w:t xml:space="preserve">s increase the sum </w:t>
      </w:r>
      <w:r w:rsidR="009F4823" w:rsidRPr="0057099C">
        <w:rPr>
          <w:rFonts w:ascii="Palatino Linotype" w:hAnsi="Palatino Linotype"/>
          <w:position w:val="-18"/>
        </w:rPr>
        <w:object w:dxaOrig="1340" w:dyaOrig="460">
          <v:shape id="_x0000_i1215" type="#_x0000_t75" style="width:66.8pt;height:23pt" o:ole="">
            <v:imagedata r:id="rId377" o:title=""/>
          </v:shape>
          <o:OLEObject Type="Embed" ProgID="Equation.3" ShapeID="_x0000_i1215" DrawAspect="Content" ObjectID="_1595936415" r:id="rId392"/>
        </w:object>
      </w:r>
      <w:r w:rsidRPr="0057099C">
        <w:rPr>
          <w:rFonts w:ascii="Palatino Linotype" w:hAnsi="Palatino Linotype"/>
        </w:rPr>
        <w:t xml:space="preserve">by 1 again so that </w:t>
      </w:r>
      <w:r w:rsidR="009F4823" w:rsidRPr="0057099C">
        <w:rPr>
          <w:rFonts w:ascii="Palatino Linotype" w:hAnsi="Palatino Linotype"/>
          <w:position w:val="-18"/>
        </w:rPr>
        <w:object w:dxaOrig="1780" w:dyaOrig="460">
          <v:shape id="_x0000_i1216" type="#_x0000_t75" style="width:89.8pt;height:23pt" o:ole="">
            <v:imagedata r:id="rId393" o:title=""/>
          </v:shape>
          <o:OLEObject Type="Embed" ProgID="Equation.3" ShapeID="_x0000_i1216" DrawAspect="Content" ObjectID="_1595936416" r:id="rId394"/>
        </w:object>
      </w:r>
      <w:r w:rsidRPr="0057099C">
        <w:rPr>
          <w:rFonts w:ascii="Palatino Linotype" w:hAnsi="Palatino Linotype"/>
        </w:rPr>
        <w:t>. Aha, we find several ways to do this:</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106"/>
        </w:rPr>
        <w:object w:dxaOrig="4360" w:dyaOrig="2380">
          <v:shape id="_x0000_i1217" type="#_x0000_t75" style="width:218.15pt;height:118.85pt" o:ole="">
            <v:imagedata r:id="rId395" o:title=""/>
          </v:shape>
          <o:OLEObject Type="Embed" ProgID="Equation.DSMT4" ShapeID="_x0000_i1217" DrawAspect="Content" ObjectID="_1595936417" r:id="rId396"/>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All of these choices give an energy of</w:t>
      </w:r>
    </w:p>
    <w:p w:rsidR="00927A65" w:rsidRPr="0057099C" w:rsidRDefault="009F4823" w:rsidP="00A44AFE">
      <w:pPr>
        <w:spacing w:line="360" w:lineRule="auto"/>
        <w:jc w:val="center"/>
        <w:rPr>
          <w:rFonts w:ascii="Palatino Linotype" w:hAnsi="Palatino Linotype"/>
        </w:rPr>
      </w:pPr>
      <w:r w:rsidRPr="0057099C">
        <w:rPr>
          <w:rFonts w:ascii="Palatino Linotype" w:hAnsi="Palatino Linotype"/>
          <w:position w:val="-24"/>
        </w:rPr>
        <w:object w:dxaOrig="2800" w:dyaOrig="620">
          <v:shape id="_x0000_i1218" type="#_x0000_t75" style="width:140.1pt;height:30.8pt" o:ole="">
            <v:imagedata r:id="rId397" o:title=""/>
          </v:shape>
          <o:OLEObject Type="Embed" ProgID="Equation.3" ShapeID="_x0000_i1218" DrawAspect="Content" ObjectID="_1595936418" r:id="rId398"/>
        </w:object>
      </w:r>
    </w:p>
    <w:p w:rsidR="00927A65" w:rsidRPr="0057099C" w:rsidRDefault="00927A65" w:rsidP="000B1A72">
      <w:pPr>
        <w:spacing w:before="120" w:line="360" w:lineRule="auto"/>
        <w:ind w:left="1080"/>
        <w:rPr>
          <w:rFonts w:ascii="Palatino Linotype" w:hAnsi="Palatino Linotype"/>
        </w:rPr>
      </w:pPr>
      <w:r w:rsidRPr="0057099C">
        <w:rPr>
          <w:rFonts w:ascii="Palatino Linotype" w:hAnsi="Palatino Linotype"/>
        </w:rPr>
        <w:t xml:space="preserve">Counting up the possibilities, we see that this energy level has a degeneracy of </w:t>
      </w:r>
      <w:r w:rsidRPr="0057099C">
        <w:rPr>
          <w:rFonts w:ascii="Palatino Linotype" w:hAnsi="Palatino Linotype"/>
          <w:bdr w:val="single" w:sz="4" w:space="0" w:color="auto"/>
        </w:rPr>
        <w:t>10</w:t>
      </w:r>
      <w:r w:rsidRPr="0057099C">
        <w:rPr>
          <w:rFonts w:ascii="Palatino Linotype" w:hAnsi="Palatino Linotype"/>
        </w:rPr>
        <w:t>.</w:t>
      </w:r>
    </w:p>
    <w:p w:rsidR="00927A65" w:rsidRPr="0057099C" w:rsidRDefault="00927A65"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You can probably see that the degeneracies will rise rapidly, corresponding to the large number of ways that you can add three integers to arrive at the same sum.]</w:t>
      </w:r>
    </w:p>
    <w:p w:rsidR="00822F6F" w:rsidRPr="0057099C" w:rsidRDefault="00822F6F"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i/>
        </w:rPr>
        <w:t>Answers:</w:t>
      </w:r>
      <w:r w:rsidRPr="0057099C">
        <w:rPr>
          <w:rFonts w:ascii="Palatino Linotype" w:hAnsi="Palatino Linotype"/>
        </w:rPr>
        <w:t xml:space="preserve"> energy, </w:t>
      </w:r>
      <w:r w:rsidR="009F4823" w:rsidRPr="0057099C">
        <w:rPr>
          <w:rFonts w:ascii="Palatino Linotype" w:hAnsi="Palatino Linotype"/>
          <w:position w:val="-16"/>
        </w:rPr>
        <w:object w:dxaOrig="620" w:dyaOrig="460">
          <v:shape id="_x0000_i1219" type="#_x0000_t75" style="width:30.8pt;height:23pt" o:ole="">
            <v:imagedata r:id="rId399" o:title=""/>
          </v:shape>
          <o:OLEObject Type="Embed" ProgID="Equation.3" ShapeID="_x0000_i1219" DrawAspect="Content" ObjectID="_1595936419" r:id="rId400"/>
        </w:object>
      </w:r>
      <w:r w:rsidRPr="0057099C">
        <w:rPr>
          <w:rFonts w:ascii="Palatino Linotype" w:hAnsi="Palatino Linotype"/>
        </w:rPr>
        <w:t xml:space="preserve">, degeneracy 1; energy, </w:t>
      </w:r>
      <w:r w:rsidR="009F4823" w:rsidRPr="0057099C">
        <w:rPr>
          <w:rFonts w:ascii="Palatino Linotype" w:hAnsi="Palatino Linotype"/>
          <w:position w:val="-16"/>
        </w:rPr>
        <w:object w:dxaOrig="620" w:dyaOrig="460">
          <v:shape id="_x0000_i1220" type="#_x0000_t75" style="width:30.8pt;height:23pt" o:ole="">
            <v:imagedata r:id="rId401" o:title=""/>
          </v:shape>
          <o:OLEObject Type="Embed" ProgID="Equation.3" ShapeID="_x0000_i1220" DrawAspect="Content" ObjectID="_1595936420" r:id="rId402"/>
        </w:object>
      </w:r>
      <w:r w:rsidRPr="0057099C">
        <w:rPr>
          <w:rFonts w:ascii="Palatino Linotype" w:hAnsi="Palatino Linotype"/>
        </w:rPr>
        <w:t xml:space="preserve">, degeneracy 3; energy, </w:t>
      </w:r>
      <w:r w:rsidR="009F4823" w:rsidRPr="0057099C">
        <w:rPr>
          <w:rFonts w:ascii="Palatino Linotype" w:hAnsi="Palatino Linotype"/>
          <w:position w:val="-18"/>
        </w:rPr>
        <w:object w:dxaOrig="620" w:dyaOrig="500">
          <v:shape id="_x0000_i1221" type="#_x0000_t75" style="width:30.8pt;height:26pt" o:ole="">
            <v:imagedata r:id="rId403" o:title=""/>
          </v:shape>
          <o:OLEObject Type="Embed" ProgID="Equation.3" ShapeID="_x0000_i1221" DrawAspect="Content" ObjectID="_1595936421" r:id="rId404"/>
        </w:object>
      </w:r>
      <w:r w:rsidRPr="0057099C">
        <w:rPr>
          <w:rFonts w:ascii="Palatino Linotype" w:hAnsi="Palatino Linotype"/>
        </w:rPr>
        <w:t xml:space="preserve">, degeneracy 6; energy, </w:t>
      </w:r>
      <w:r w:rsidR="009F4823" w:rsidRPr="0057099C">
        <w:rPr>
          <w:rFonts w:ascii="Palatino Linotype" w:hAnsi="Palatino Linotype"/>
          <w:position w:val="-18"/>
        </w:rPr>
        <w:object w:dxaOrig="620" w:dyaOrig="500">
          <v:shape id="_x0000_i1222" type="#_x0000_t75" style="width:30.8pt;height:26pt" o:ole="">
            <v:imagedata r:id="rId405" o:title=""/>
          </v:shape>
          <o:OLEObject Type="Embed" ProgID="Equation.3" ShapeID="_x0000_i1222" DrawAspect="Content" ObjectID="_1595936422" r:id="rId406"/>
        </w:object>
      </w:r>
      <w:r w:rsidRPr="0057099C">
        <w:rPr>
          <w:rFonts w:ascii="Palatino Linotype" w:hAnsi="Palatino Linotype"/>
        </w:rPr>
        <w:t>, degeneracy 10</w:t>
      </w:r>
    </w:p>
    <w:p w:rsidR="008F665B" w:rsidRPr="0057099C" w:rsidRDefault="008F665B"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P40.29</w:t>
      </w:r>
      <w:r w:rsidRPr="0057099C">
        <w:rPr>
          <w:rFonts w:ascii="Palatino Linotype" w:hAnsi="Palatino Linotype"/>
          <w:b/>
          <w:color w:val="auto"/>
          <w:sz w:val="24"/>
          <w:szCs w:val="24"/>
        </w:rPr>
        <w:tab/>
      </w:r>
      <w:r w:rsidR="00AC09C3" w:rsidRPr="0057099C">
        <w:rPr>
          <w:rFonts w:ascii="Palatino Linotype" w:hAnsi="Palatino Linotype"/>
          <w:color w:val="auto"/>
          <w:sz w:val="24"/>
          <w:szCs w:val="24"/>
        </w:rPr>
        <w:t>Equation 40.32</w:t>
      </w:r>
      <w:r w:rsidRPr="0057099C">
        <w:rPr>
          <w:rFonts w:ascii="Palatino Linotype" w:hAnsi="Palatino Linotype"/>
          <w:color w:val="auto"/>
          <w:sz w:val="24"/>
          <w:szCs w:val="24"/>
        </w:rPr>
        <w:t xml:space="preserve"> is </w:t>
      </w:r>
      <w:r w:rsidR="009F4823" w:rsidRPr="0057099C">
        <w:rPr>
          <w:rFonts w:ascii="Palatino Linotype" w:hAnsi="Palatino Linotype"/>
          <w:color w:val="auto"/>
          <w:position w:val="5"/>
          <w:sz w:val="24"/>
          <w:szCs w:val="24"/>
        </w:rPr>
        <w:object w:dxaOrig="1580" w:dyaOrig="400">
          <v:shape id="_x0000_i1223" type="#_x0000_t75" style="width:78.95pt;height:19.95pt" o:ole="">
            <v:imagedata r:id="rId407" o:title=""/>
          </v:shape>
          <o:OLEObject Type="Embed" ProgID="Equation.DSMT4" ShapeID="_x0000_i1223" DrawAspect="Content" ObjectID="_1595936423" r:id="rId408"/>
        </w:object>
      </w:r>
      <w:r w:rsidRPr="0057099C">
        <w:rPr>
          <w:rFonts w:ascii="Palatino Linotype" w:hAnsi="Palatino Linotype"/>
          <w:color w:val="auto"/>
          <w:sz w:val="24"/>
          <w:szCs w:val="24"/>
        </w:rPr>
        <w:t xml:space="preserve"> so</w:t>
      </w:r>
    </w:p>
    <w:p w:rsidR="008F665B" w:rsidRPr="0057099C" w:rsidRDefault="008F665B"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800" w:dyaOrig="680">
          <v:shape id="_x0000_i1224" type="#_x0000_t75" style="width:90.2pt;height:33.85pt" o:ole="">
            <v:imagedata r:id="rId409" o:title=""/>
          </v:shape>
          <o:OLEObject Type="Embed" ProgID="Equation.DSMT4" ShapeID="_x0000_i1224" DrawAspect="Content" ObjectID="_1595936424" r:id="rId410"/>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2"/>
          <w:sz w:val="24"/>
          <w:szCs w:val="24"/>
        </w:rPr>
        <w:object w:dxaOrig="3180" w:dyaOrig="720">
          <v:shape id="_x0000_i1225" type="#_x0000_t75" style="width:159.2pt;height:36pt" o:ole="">
            <v:imagedata r:id="rId411" o:title=""/>
          </v:shape>
          <o:OLEObject Type="Embed" ProgID="Equation.DSMT4" ShapeID="_x0000_i1225" DrawAspect="Content" ObjectID="_1595936425" r:id="rId412"/>
        </w:object>
      </w:r>
    </w:p>
    <w:p w:rsidR="008F665B" w:rsidRPr="0057099C" w:rsidRDefault="008F665B" w:rsidP="00E6375D">
      <w:pPr>
        <w:pStyle w:val="Q"/>
        <w:keepNext/>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 xml:space="preserve">Substitute into Equation </w:t>
      </w:r>
      <w:r w:rsidR="00AC09C3" w:rsidRPr="0057099C">
        <w:rPr>
          <w:rFonts w:ascii="Palatino Linotype" w:hAnsi="Palatino Linotype"/>
          <w:color w:val="auto"/>
          <w:sz w:val="24"/>
          <w:szCs w:val="24"/>
        </w:rPr>
        <w:t>40.30</w:t>
      </w:r>
      <w:r w:rsidRPr="0057099C">
        <w:rPr>
          <w:rFonts w:ascii="Palatino Linotype" w:hAnsi="Palatino Linotype"/>
          <w:color w:val="auto"/>
          <w:sz w:val="24"/>
          <w:szCs w:val="24"/>
        </w:rPr>
        <w:t>:</w:t>
      </w:r>
    </w:p>
    <w:p w:rsidR="008F665B" w:rsidRPr="0057099C" w:rsidRDefault="008F665B"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42"/>
          <w:sz w:val="24"/>
          <w:szCs w:val="24"/>
        </w:rPr>
        <w:object w:dxaOrig="5020" w:dyaOrig="2980">
          <v:shape id="_x0000_i1226" type="#_x0000_t75" style="width:251.15pt;height:149.2pt" o:ole="">
            <v:imagedata r:id="rId413" o:title=""/>
          </v:shape>
          <o:OLEObject Type="Embed" ProgID="Equation.DSMT4" ShapeID="_x0000_i1226" DrawAspect="Content" ObjectID="_1595936426" r:id="rId414"/>
        </w:object>
      </w:r>
    </w:p>
    <w:p w:rsidR="008F665B" w:rsidRPr="0057099C" w:rsidRDefault="008F665B"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 xml:space="preserve">which is satisfied provided that </w:t>
      </w:r>
      <w:r w:rsidR="009F4823" w:rsidRPr="0057099C">
        <w:rPr>
          <w:rFonts w:ascii="Palatino Linotype" w:hAnsi="Palatino Linotype"/>
          <w:color w:val="auto"/>
          <w:sz w:val="24"/>
          <w:szCs w:val="24"/>
        </w:rPr>
        <w:object w:dxaOrig="820" w:dyaOrig="620">
          <v:shape id="_x0000_i1227" type="#_x0000_t75" style="width:41.2pt;height:30.8pt" o:ole="">
            <v:imagedata r:id="rId415" o:title=""/>
          </v:shape>
          <o:OLEObject Type="Embed" ProgID="Equation.DSMT4" ShapeID="_x0000_i1227" DrawAspect="Content" ObjectID="_1595936427" r:id="rId416"/>
        </w:object>
      </w:r>
      <w:r w:rsidRPr="0057099C">
        <w:rPr>
          <w:rFonts w:ascii="Palatino Linotype" w:hAnsi="Palatino Linotype"/>
          <w:color w:val="auto"/>
          <w:sz w:val="24"/>
          <w:szCs w:val="24"/>
        </w:rPr>
        <w:t>.</w: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P40.30</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For the center of mass to be fixed, </w:t>
      </w:r>
      <w:r w:rsidR="009F4823" w:rsidRPr="0057099C">
        <w:rPr>
          <w:rFonts w:ascii="Palatino Linotype" w:hAnsi="Palatino Linotype"/>
          <w:color w:val="auto"/>
          <w:position w:val="1"/>
          <w:sz w:val="24"/>
          <w:szCs w:val="24"/>
        </w:rPr>
        <w:object w:dxaOrig="1640" w:dyaOrig="320">
          <v:shape id="_x0000_i1228" type="#_x0000_t75" style="width:82pt;height:16.05pt" o:ole="">
            <v:imagedata r:id="rId417" o:title=""/>
          </v:shape>
          <o:OLEObject Type="Embed" ProgID="Equation.DSMT4" ShapeID="_x0000_i1228" DrawAspect="Content" ObjectID="_1595936428" r:id="rId418"/>
        </w:object>
      </w:r>
      <w:r w:rsidRPr="0057099C">
        <w:rPr>
          <w:rFonts w:ascii="Palatino Linotype" w:hAnsi="Palatino Linotype"/>
          <w:color w:val="auto"/>
          <w:sz w:val="24"/>
          <w:szCs w:val="24"/>
        </w:rPr>
        <w:t>. Then</w: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b/>
          <w:color w:val="auto"/>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009F4823" w:rsidRPr="0057099C">
        <w:rPr>
          <w:rFonts w:ascii="Palatino Linotype" w:hAnsi="Palatino Linotype"/>
          <w:b/>
          <w:color w:val="auto"/>
          <w:position w:val="-30"/>
          <w:sz w:val="24"/>
          <w:szCs w:val="24"/>
        </w:rPr>
        <w:object w:dxaOrig="3940" w:dyaOrig="680">
          <v:shape id="_x0000_i1229" type="#_x0000_t75" style="width:196.9pt;height:33.85pt" o:ole="">
            <v:imagedata r:id="rId419" o:title=""/>
          </v:shape>
          <o:OLEObject Type="Embed" ProgID="Equation.DSMT4" ShapeID="_x0000_i1229" DrawAspect="Content" ObjectID="_1595936429" r:id="rId420"/>
        </w:objec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0"/>
          <w:sz w:val="24"/>
          <w:szCs w:val="24"/>
        </w:rPr>
        <w:object w:dxaOrig="1400" w:dyaOrig="680">
          <v:shape id="_x0000_i1230" type="#_x0000_t75" style="width:69.85pt;height:33.85pt" o:ole="">
            <v:imagedata r:id="rId421" o:title=""/>
          </v:shape>
          <o:OLEObject Type="Embed" ProgID="Equation.DSMT4" ShapeID="_x0000_i1230" DrawAspect="Content" ObjectID="_1595936430" r:id="rId422"/>
        </w:objec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Also,</w:t>
      </w:r>
    </w:p>
    <w:p w:rsidR="00221245" w:rsidRPr="0057099C" w:rsidRDefault="0022124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400" w:dyaOrig="760">
          <v:shape id="_x0000_i1231" type="#_x0000_t75" style="width:270.2pt;height:38.15pt" o:ole="">
            <v:imagedata r:id="rId423" o:title=""/>
          </v:shape>
          <o:OLEObject Type="Embed" ProgID="Equation.DSMT4" ShapeID="_x0000_i1231" DrawAspect="Content" ObjectID="_1595936431" r:id="rId424"/>
        </w:objec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Substitute for </w:t>
      </w:r>
      <w:r w:rsidR="009F4823" w:rsidRPr="0057099C">
        <w:rPr>
          <w:rFonts w:ascii="Palatino Linotype" w:hAnsi="Palatino Linotype"/>
          <w:color w:val="auto"/>
          <w:sz w:val="24"/>
          <w:szCs w:val="24"/>
        </w:rPr>
        <w:object w:dxaOrig="380" w:dyaOrig="380">
          <v:shape id="_x0000_i1232" type="#_x0000_t75" style="width:19.1pt;height:19.1pt" o:ole="">
            <v:imagedata r:id="rId425" o:title=""/>
          </v:shape>
          <o:OLEObject Type="Embed" ProgID="Equation.DSMT4" ShapeID="_x0000_i1232" DrawAspect="Content" ObjectID="_1595936432" r:id="rId426"/>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sz w:val="24"/>
          <w:szCs w:val="24"/>
        </w:rPr>
        <w:object w:dxaOrig="380" w:dyaOrig="380">
          <v:shape id="_x0000_i1233" type="#_x0000_t75" style="width:19.1pt;height:19.1pt" o:ole="">
            <v:imagedata r:id="rId427" o:title=""/>
          </v:shape>
          <o:OLEObject Type="Embed" ProgID="Equation.DSMT4" ShapeID="_x0000_i1233" DrawAspect="Content" ObjectID="_1595936433" r:id="rId428"/>
        </w:object>
      </w:r>
      <w:r w:rsidRPr="0057099C">
        <w:rPr>
          <w:rFonts w:ascii="Palatino Linotype" w:hAnsi="Palatino Linotype"/>
          <w:color w:val="auto"/>
          <w:sz w:val="24"/>
          <w:szCs w:val="24"/>
        </w:rPr>
        <w:t>:</w: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02"/>
          <w:sz w:val="24"/>
          <w:szCs w:val="24"/>
        </w:rPr>
        <w:object w:dxaOrig="6060" w:dyaOrig="2280">
          <v:shape id="_x0000_i1234" type="#_x0000_t75" style="width:303.2pt;height:114.05pt" o:ole="">
            <v:imagedata r:id="rId429" o:title=""/>
          </v:shape>
          <o:OLEObject Type="Embed" ProgID="Equation.DSMT4" ShapeID="_x0000_i1234" DrawAspect="Content" ObjectID="_1595936434" r:id="rId430"/>
        </w:object>
      </w:r>
    </w:p>
    <w:p w:rsidR="00221245" w:rsidRPr="0057099C" w:rsidRDefault="00F96FC7" w:rsidP="00F96FC7">
      <w:pPr>
        <w:pStyle w:val="Qalpha"/>
        <w:tabs>
          <w:tab w:val="clear" w:pos="1520"/>
          <w:tab w:val="clear" w:pos="3940"/>
          <w:tab w:val="left" w:pos="1080"/>
          <w:tab w:val="left" w:pos="1620"/>
          <w:tab w:val="left" w:pos="2160"/>
        </w:tabs>
        <w:spacing w:before="80" w:after="80" w:line="360" w:lineRule="auto"/>
        <w:ind w:left="0" w:firstLine="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00221245" w:rsidRPr="0057099C">
        <w:rPr>
          <w:rFonts w:ascii="Palatino Linotype" w:hAnsi="Palatino Linotype"/>
          <w:color w:val="auto"/>
          <w:sz w:val="24"/>
          <w:szCs w:val="24"/>
        </w:rPr>
        <w:t>(b)</w:t>
      </w:r>
      <w:r w:rsidR="00221245" w:rsidRPr="0057099C">
        <w:rPr>
          <w:rFonts w:ascii="Palatino Linotype" w:hAnsi="Palatino Linotype"/>
          <w:color w:val="auto"/>
          <w:sz w:val="24"/>
          <w:szCs w:val="24"/>
        </w:rPr>
        <w:tab/>
        <w:t>Because the total energy is constant</w: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20"/>
          <w:sz w:val="24"/>
          <w:szCs w:val="24"/>
        </w:rPr>
        <w:object w:dxaOrig="5840" w:dyaOrig="2520">
          <v:shape id="_x0000_i1235" type="#_x0000_t75" style="width:291.9pt;height:126.2pt" o:ole="">
            <v:imagedata r:id="rId431" o:title=""/>
          </v:shape>
          <o:OLEObject Type="Embed" ProgID="Equation.DSMT4" ShapeID="_x0000_i1235" DrawAspect="Content" ObjectID="_1595936435" r:id="rId432"/>
        </w:objec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This is the condition for simple harmonic motion; the acceleration of the equivalent particle is a negative constant times the displacement from equilibrium.</w: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 xml:space="preserve">By identification with </w:t>
      </w:r>
      <w:r w:rsidR="009F4823" w:rsidRPr="0057099C">
        <w:rPr>
          <w:rFonts w:ascii="Palatino Linotype" w:hAnsi="Palatino Linotype"/>
          <w:color w:val="auto"/>
          <w:position w:val="3"/>
          <w:sz w:val="24"/>
          <w:szCs w:val="24"/>
        </w:rPr>
        <w:object w:dxaOrig="1040" w:dyaOrig="340">
          <v:shape id="_x0000_i1236" type="#_x0000_t75" style="width:52.05pt;height:16.9pt" o:ole="">
            <v:imagedata r:id="rId433" o:title=""/>
          </v:shape>
          <o:OLEObject Type="Embed" ProgID="Equation.DSMT4" ShapeID="_x0000_i1236" DrawAspect="Content" ObjectID="_1595936436" r:id="rId434"/>
        </w:object>
      </w:r>
      <w:r w:rsidRPr="0057099C">
        <w:rPr>
          <w:rFonts w:ascii="Palatino Linotype" w:hAnsi="Palatino Linotype"/>
          <w:color w:val="auto"/>
          <w:sz w:val="24"/>
          <w:szCs w:val="24"/>
        </w:rPr>
        <w:t xml:space="preserve"> </w:t>
      </w:r>
    </w:p>
    <w:p w:rsidR="00221245" w:rsidRPr="0057099C" w:rsidRDefault="00221245"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580" w:dyaOrig="740">
          <v:shape id="_x0000_i1237" type="#_x0000_t75" style="width:78.95pt;height:36.85pt" o:ole="">
            <v:imagedata r:id="rId435" o:title=""/>
          </v:shape>
          <o:OLEObject Type="Embed" ProgID="Equation.DSMT4" ShapeID="_x0000_i1237" DrawAspect="Content" ObjectID="_1595936437" r:id="rId436"/>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sz w:val="24"/>
          <w:szCs w:val="24"/>
        </w:rPr>
        <w:object w:dxaOrig="1300" w:dyaOrig="840">
          <v:shape id="_x0000_i1238" type="#_x0000_t75" style="width:65.05pt;height:42.05pt" o:ole="">
            <v:imagedata r:id="rId437" o:title=""/>
          </v:shape>
          <o:OLEObject Type="Embed" ProgID="Equation.DSMT4" ShapeID="_x0000_i1238" DrawAspect="Content" ObjectID="_1595936438" r:id="rId438"/>
        </w:object>
      </w:r>
    </w:p>
    <w:p w:rsidR="00331207" w:rsidRPr="0057099C" w:rsidRDefault="00F34BC4" w:rsidP="000B1A72">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sz w:val="16"/>
        </w:rPr>
      </w:pPr>
      <w:r w:rsidRPr="00570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5" name="Line 2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67A3949" id="Line 246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qH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M4wkaaFFD1wyNEnmS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6Gnqh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0B1A72" w:rsidRPr="0057099C" w:rsidRDefault="000B1A72" w:rsidP="000B1A72">
      <w:pPr>
        <w:pStyle w:val="Q"/>
        <w:tabs>
          <w:tab w:val="clear" w:pos="1280"/>
          <w:tab w:val="left" w:pos="1080"/>
          <w:tab w:val="left" w:pos="1620"/>
          <w:tab w:val="left" w:pos="2160"/>
        </w:tabs>
        <w:spacing w:before="480" w:after="120" w:line="360" w:lineRule="auto"/>
        <w:ind w:left="0" w:firstLine="0"/>
        <w:rPr>
          <w:rFonts w:ascii="Palatino LT Std" w:hAnsi="Palatino LT Std" w:cs="Times New Roman"/>
          <w:color w:val="auto"/>
          <w:sz w:val="28"/>
          <w:szCs w:val="28"/>
        </w:rPr>
      </w:pPr>
      <w:r w:rsidRPr="0057099C">
        <w:rPr>
          <w:rFonts w:ascii="Palatino LT Std" w:hAnsi="Palatino LT Std" w:cs="Times New Roman"/>
          <w:b/>
          <w:bCs/>
          <w:color w:val="auto"/>
          <w:sz w:val="28"/>
          <w:szCs w:val="28"/>
          <w:lang w:val="en-US"/>
        </w:rPr>
        <w:t>Additional Problems</w: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w:t>
      </w:r>
      <w:r w:rsidR="009A0F42"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331207" w:rsidRPr="0057099C">
        <w:rPr>
          <w:rFonts w:ascii="Palatino Linotype" w:hAnsi="Palatino Linotype"/>
          <w:b/>
          <w:color w:val="auto"/>
          <w:sz w:val="24"/>
          <w:szCs w:val="24"/>
        </w:rPr>
        <w:t>3</w:t>
      </w:r>
      <w:r w:rsidR="009A0F42" w:rsidRPr="0057099C">
        <w:rPr>
          <w:rFonts w:ascii="Palatino Linotype" w:hAnsi="Palatino Linotype"/>
          <w:b/>
          <w:color w:val="auto"/>
          <w:sz w:val="24"/>
          <w:szCs w:val="24"/>
        </w:rPr>
        <w:t>1</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From Equation 41.4 for </w:t>
      </w:r>
      <w:r w:rsidR="009F4823" w:rsidRPr="0057099C">
        <w:rPr>
          <w:rFonts w:ascii="Palatino Linotype" w:hAnsi="Palatino Linotype"/>
          <w:color w:val="auto"/>
          <w:position w:val="2"/>
          <w:sz w:val="24"/>
          <w:szCs w:val="24"/>
        </w:rPr>
        <w:object w:dxaOrig="1380" w:dyaOrig="380">
          <v:shape id="_x0000_i1239" type="#_x0000_t75" style="width:68.95pt;height:19.1pt" o:ole="">
            <v:imagedata r:id="rId439" o:title=""/>
          </v:shape>
          <o:OLEObject Type="Embed" ProgID="Equation.DSMT4" ShapeID="_x0000_i1239" DrawAspect="Content" ObjectID="_1595936439" r:id="rId440"/>
        </w:object>
      </w:r>
      <w:r w:rsidRPr="0057099C">
        <w:rPr>
          <w:rFonts w:ascii="Palatino Linotype" w:hAnsi="Palatino Linotype"/>
          <w:color w:val="auto"/>
          <w:sz w:val="24"/>
          <w:szCs w:val="24"/>
        </w:rPr>
        <w:t xml:space="preserve"> the first and second derivatives are</w: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1900" w:dyaOrig="620">
          <v:shape id="_x0000_i1240" type="#_x0000_t75" style="width:95pt;height:30.8pt" o:ole="">
            <v:imagedata r:id="rId441" o:title=""/>
          </v:shape>
          <o:OLEObject Type="Embed" ProgID="Equation.DSMT4" ShapeID="_x0000_i1240" DrawAspect="Content" ObjectID="_1595936440" r:id="rId442"/>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3"/>
          <w:sz w:val="24"/>
          <w:szCs w:val="24"/>
        </w:rPr>
        <w:object w:dxaOrig="1560" w:dyaOrig="660">
          <v:shape id="_x0000_i1241" type="#_x0000_t75" style="width:78.05pt;height:32.95pt" o:ole="">
            <v:imagedata r:id="rId443" o:title=""/>
          </v:shape>
          <o:OLEObject Type="Embed" ProgID="Equation.DSMT4" ShapeID="_x0000_i1241" DrawAspect="Content" ObjectID="_1595936441" r:id="rId444"/>
        </w:objec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Then</w: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10"/>
          <w:sz w:val="24"/>
          <w:szCs w:val="24"/>
        </w:rPr>
        <w:object w:dxaOrig="4300" w:dyaOrig="2260">
          <v:shape id="_x0000_i1242" type="#_x0000_t75" style="width:215.15pt;height:113.2pt" o:ole="">
            <v:imagedata r:id="rId445" o:title=""/>
          </v:shape>
          <o:OLEObject Type="Embed" ProgID="Equation.DSMT4" ShapeID="_x0000_i1242" DrawAspect="Content" ObjectID="_1595936442" r:id="rId446"/>
        </w:objec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lastRenderedPageBreak/>
        <w:tab/>
        <w:t>(b)</w:t>
      </w:r>
      <w:r w:rsidRPr="0057099C">
        <w:rPr>
          <w:rFonts w:ascii="Palatino Linotype" w:hAnsi="Palatino Linotype"/>
          <w:color w:val="auto"/>
          <w:sz w:val="24"/>
          <w:szCs w:val="24"/>
        </w:rPr>
        <w:tab/>
        <w:t xml:space="preserve">For </w:t>
      </w:r>
      <w:r w:rsidR="009F4823" w:rsidRPr="0057099C">
        <w:rPr>
          <w:rFonts w:ascii="Palatino Linotype" w:hAnsi="Palatino Linotype"/>
          <w:color w:val="auto"/>
          <w:sz w:val="24"/>
          <w:szCs w:val="24"/>
        </w:rPr>
        <w:object w:dxaOrig="3200" w:dyaOrig="680">
          <v:shape id="_x0000_i1243" type="#_x0000_t75" style="width:160.05pt;height:33.85pt" o:ole="">
            <v:imagedata r:id="rId447" o:title=""/>
          </v:shape>
          <o:OLEObject Type="Embed" ProgID="Equation.DSMT4" ShapeID="_x0000_i1243" DrawAspect="Content" ObjectID="_1595936443" r:id="rId448"/>
        </w:object>
      </w:r>
      <w:r w:rsidRPr="0057099C">
        <w:rPr>
          <w:rFonts w:ascii="Palatino Linotype" w:hAnsi="Palatino Linotype"/>
          <w:color w:val="auto"/>
          <w:sz w:val="24"/>
          <w:szCs w:val="24"/>
        </w:rPr>
        <w:t xml:space="preserve"> </w: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
          <w:sz w:val="24"/>
          <w:szCs w:val="24"/>
        </w:rPr>
        <w:object w:dxaOrig="2500" w:dyaOrig="620">
          <v:shape id="_x0000_i1244" type="#_x0000_t75" style="width:124.9pt;height:30.8pt" o:ole="">
            <v:imagedata r:id="rId449" o:title=""/>
          </v:shape>
          <o:OLEObject Type="Embed" ProgID="Equation.DSMT4" ShapeID="_x0000_i1244" DrawAspect="Content" ObjectID="_1595936444" r:id="rId450"/>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2"/>
          <w:sz w:val="24"/>
          <w:szCs w:val="24"/>
        </w:rPr>
        <w:object w:dxaOrig="1960" w:dyaOrig="660">
          <v:shape id="_x0000_i1245" type="#_x0000_t75" style="width:98pt;height:32.95pt" o:ole="">
            <v:imagedata r:id="rId451" o:title=""/>
          </v:shape>
          <o:OLEObject Type="Embed" ProgID="Equation.DSMT4" ShapeID="_x0000_i1245" DrawAspect="Content" ObjectID="_1595936445" r:id="rId452"/>
        </w:objec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Then, similarly to the proof in part (a),</w:t>
      </w:r>
    </w:p>
    <w:p w:rsidR="00401D33" w:rsidRPr="0057099C" w:rsidRDefault="00401D33"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44"/>
          <w:sz w:val="24"/>
          <w:szCs w:val="24"/>
        </w:rPr>
        <w:object w:dxaOrig="5900" w:dyaOrig="1000">
          <v:shape id="_x0000_i1246" type="#_x0000_t75" style="width:294.95pt;height:49.9pt" o:ole="">
            <v:imagedata r:id="rId453" o:title=""/>
          </v:shape>
          <o:OLEObject Type="Embed" ProgID="Equation.DSMT4" ShapeID="_x0000_i1246" DrawAspect="Content" ObjectID="_1595936446" r:id="rId454"/>
        </w:object>
      </w:r>
    </w:p>
    <w:p w:rsidR="009A0F42" w:rsidRPr="0057099C" w:rsidRDefault="009A0F42" w:rsidP="00A44AFE">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P40.32</w:t>
      </w:r>
      <w:r w:rsidRPr="0057099C">
        <w:rPr>
          <w:rFonts w:ascii="Palatino Linotype" w:hAnsi="Palatino Linotype"/>
          <w:b/>
          <w:color w:val="auto"/>
          <w:sz w:val="24"/>
          <w:szCs w:val="24"/>
        </w:rPr>
        <w:tab/>
      </w:r>
      <w:r w:rsidRPr="0057099C">
        <w:rPr>
          <w:rFonts w:ascii="Palatino Linotype" w:hAnsi="Palatino Linotype"/>
          <w:color w:val="auto"/>
          <w:sz w:val="24"/>
          <w:szCs w:val="24"/>
        </w:rPr>
        <w:t xml:space="preserve">If we had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0 for a quantum particle in a box, its momentum would be zero. The uncertainty in its momentum would be zero. The uncertainty in its position would not be infinite, but just equal to the width of the box. Then the uncertainty product would be zero, to violate the uncertainty principle. The contradiction shows that the quantum number cannot be zero. In its ground state the particle has some nonzero zero-point energy.</w:t>
      </w:r>
    </w:p>
    <w:p w:rsidR="00C24BA6" w:rsidRPr="0057099C" w:rsidRDefault="00C24BA6" w:rsidP="00A44AFE">
      <w:pPr>
        <w:pStyle w:val="Q"/>
        <w:tabs>
          <w:tab w:val="clear" w:pos="1280"/>
          <w:tab w:val="clear" w:pos="3940"/>
          <w:tab w:val="left" w:pos="1080"/>
          <w:tab w:val="left" w:pos="1620"/>
          <w:tab w:val="left" w:pos="2160"/>
        </w:tabs>
        <w:spacing w:before="2" w:after="2"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P40.33</w:t>
      </w:r>
      <w:r w:rsidRPr="0057099C">
        <w:rPr>
          <w:rFonts w:ascii="Palatino Linotype" w:hAnsi="Palatino Linotype"/>
          <w:color w:val="auto"/>
          <w:sz w:val="24"/>
          <w:szCs w:val="24"/>
        </w:rPr>
        <w:tab/>
      </w:r>
      <w:r w:rsidRPr="0057099C">
        <w:rPr>
          <w:rFonts w:ascii="Palatino Linotype" w:hAnsi="Palatino Linotype"/>
          <w:i/>
          <w:color w:val="auto"/>
          <w:sz w:val="24"/>
          <w:szCs w:val="24"/>
        </w:rPr>
        <w:t>T</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e</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2</w:t>
      </w:r>
      <w:r w:rsidRPr="0057099C">
        <w:rPr>
          <w:rFonts w:ascii="Palatino Linotype" w:hAnsi="Palatino Linotype"/>
          <w:i/>
          <w:color w:val="auto"/>
          <w:position w:val="4"/>
          <w:sz w:val="24"/>
          <w:szCs w:val="24"/>
          <w:vertAlign w:val="superscript"/>
        </w:rPr>
        <w:t>CL</w:t>
      </w:r>
      <w:r w:rsidRPr="0057099C">
        <w:rPr>
          <w:rFonts w:ascii="Palatino Linotype" w:hAnsi="Palatino Linotype"/>
          <w:color w:val="auto"/>
          <w:sz w:val="24"/>
          <w:szCs w:val="24"/>
        </w:rPr>
        <w:t xml:space="preserve">, where </w:t>
      </w:r>
      <w:r w:rsidR="009F4823" w:rsidRPr="0057099C">
        <w:rPr>
          <w:rFonts w:ascii="Palatino Linotype" w:hAnsi="Palatino Linotype"/>
          <w:color w:val="auto"/>
          <w:position w:val="6"/>
          <w:sz w:val="24"/>
          <w:szCs w:val="24"/>
        </w:rPr>
        <w:object w:dxaOrig="1760" w:dyaOrig="720">
          <v:shape id="_x0000_i1247" type="#_x0000_t75" style="width:88.05pt;height:36pt" o:ole="">
            <v:imagedata r:id="rId455" o:title=""/>
          </v:shape>
          <o:OLEObject Type="Embed" ProgID="Equation.DSMT4" ShapeID="_x0000_i1247" DrawAspect="Content" ObjectID="_1595936447" r:id="rId456"/>
        </w:object>
      </w:r>
      <w:r w:rsidRPr="0057099C">
        <w:rPr>
          <w:rFonts w:ascii="Palatino Linotype" w:hAnsi="Palatino Linotype"/>
          <w:color w:val="auto"/>
          <w:sz w:val="24"/>
          <w:szCs w:val="24"/>
        </w:rPr>
        <w:t xml:space="preserve"> and where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is in kilograms, and </w:t>
      </w:r>
      <w:r w:rsidRPr="0057099C">
        <w:rPr>
          <w:rFonts w:ascii="Palatino Linotype" w:hAnsi="Palatino Linotype"/>
          <w:i/>
          <w:color w:val="auto"/>
          <w:sz w:val="24"/>
          <w:szCs w:val="24"/>
        </w:rPr>
        <w:t>U</w:t>
      </w:r>
      <w:r w:rsidRPr="0057099C">
        <w:rPr>
          <w:rFonts w:ascii="Palatino Linotype" w:hAnsi="Palatino Linotype"/>
          <w:color w:val="auto"/>
          <w:sz w:val="24"/>
          <w:szCs w:val="24"/>
        </w:rPr>
        <w:t xml:space="preserve"> and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are in joules.</w:t>
      </w:r>
    </w:p>
    <w:p w:rsidR="00C24BA6" w:rsidRPr="0057099C" w:rsidRDefault="00C24BA6" w:rsidP="00A44AFE">
      <w:pPr>
        <w:pStyle w:val="Qalpha"/>
        <w:numPr>
          <w:ilvl w:val="0"/>
          <w:numId w:val="22"/>
        </w:numPr>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t>We compute</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position w:val="-52"/>
          <w:sz w:val="24"/>
          <w:szCs w:val="24"/>
        </w:rPr>
        <w:object w:dxaOrig="5820" w:dyaOrig="1180">
          <v:shape id="_x0000_i1248" type="#_x0000_t75" style="width:291.05pt;height:59pt" o:ole="">
            <v:imagedata r:id="rId457" o:title=""/>
          </v:shape>
          <o:OLEObject Type="Embed" ProgID="Equation.DSMT4" ShapeID="_x0000_i1248" DrawAspect="Content" ObjectID="_1595936448" r:id="rId458"/>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Then,</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position w:val="-14"/>
          <w:sz w:val="24"/>
          <w:szCs w:val="24"/>
        </w:rPr>
        <w:object w:dxaOrig="4900" w:dyaOrig="420">
          <v:shape id="_x0000_i1249" type="#_x0000_t75" style="width:245.05pt;height:20.8pt" o:ole="">
            <v:imagedata r:id="rId459" o:title=""/>
          </v:shape>
          <o:OLEObject Type="Embed" ProgID="Equation.DSMT4" ShapeID="_x0000_i1249" DrawAspect="Content" ObjectID="_1595936449" r:id="rId460"/>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900" w:dyaOrig="380">
          <v:shape id="_x0000_i1250" type="#_x0000_t75" style="width:95pt;height:19.1pt" o:ole="">
            <v:imagedata r:id="rId461" o:title=""/>
          </v:shape>
          <o:OLEObject Type="Embed" ProgID="Equation.DSMT4" ShapeID="_x0000_i1250" DrawAspect="Content" ObjectID="_1595936450" r:id="rId462"/>
        </w:object>
      </w:r>
    </w:p>
    <w:p w:rsidR="00C24BA6" w:rsidRPr="0057099C" w:rsidRDefault="00C24BA6" w:rsidP="00A44AFE">
      <w:pPr>
        <w:pStyle w:val="Qalpha"/>
        <w:numPr>
          <w:ilvl w:val="0"/>
          <w:numId w:val="22"/>
        </w:numPr>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lastRenderedPageBreak/>
        <w:t>We compute</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position w:val="-12"/>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position w:val="-52"/>
          <w:sz w:val="24"/>
          <w:szCs w:val="24"/>
        </w:rPr>
        <w:object w:dxaOrig="5500" w:dyaOrig="1180">
          <v:shape id="_x0000_i1251" type="#_x0000_t75" style="width:275pt;height:59pt" o:ole="">
            <v:imagedata r:id="rId463" o:title=""/>
          </v:shape>
          <o:OLEObject Type="Embed" ProgID="Equation.DSMT4" ShapeID="_x0000_i1251" DrawAspect="Content" ObjectID="_1595936451" r:id="rId464"/>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position w:val="-12"/>
          <w:sz w:val="24"/>
          <w:szCs w:val="24"/>
        </w:rPr>
        <w:t>Then,</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4"/>
          <w:sz w:val="24"/>
          <w:szCs w:val="24"/>
        </w:rPr>
        <w:object w:dxaOrig="4780" w:dyaOrig="420">
          <v:shape id="_x0000_i1252" type="#_x0000_t75" style="width:239pt;height:20.8pt" o:ole="">
            <v:imagedata r:id="rId465" o:title=""/>
          </v:shape>
          <o:OLEObject Type="Embed" ProgID="Equation.DSMT4" ShapeID="_x0000_i1252" DrawAspect="Content" ObjectID="_1595936452" r:id="rId466"/>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position w:val="-12"/>
          <w:sz w:val="24"/>
          <w:szCs w:val="24"/>
        </w:rPr>
        <w:t>and</w:t>
      </w:r>
      <w:r w:rsidRPr="0057099C">
        <w:rPr>
          <w:rFonts w:ascii="Palatino Linotype" w:hAnsi="Palatino Linotype"/>
          <w:color w:val="auto"/>
          <w:sz w:val="24"/>
          <w:szCs w:val="24"/>
        </w:rPr>
        <w:tab/>
      </w:r>
      <w:r w:rsidR="009F4823" w:rsidRPr="0057099C">
        <w:rPr>
          <w:rFonts w:ascii="Palatino Linotype" w:hAnsi="Palatino Linotype"/>
          <w:color w:val="auto"/>
          <w:position w:val="-7"/>
          <w:sz w:val="24"/>
          <w:szCs w:val="24"/>
        </w:rPr>
        <w:object w:dxaOrig="1820" w:dyaOrig="380">
          <v:shape id="_x0000_i1253" type="#_x0000_t75" style="width:91.1pt;height:19.1pt" o:ole="">
            <v:imagedata r:id="rId467" o:title=""/>
          </v:shape>
          <o:OLEObject Type="Embed" ProgID="Equation.DSMT4" ShapeID="_x0000_i1253" DrawAspect="Content" ObjectID="_1595936453" r:id="rId468"/>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We compute</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12"/>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52"/>
          <w:sz w:val="24"/>
          <w:szCs w:val="24"/>
        </w:rPr>
        <w:object w:dxaOrig="6060" w:dyaOrig="1180">
          <v:shape id="_x0000_i1254" type="#_x0000_t75" style="width:303.2pt;height:59pt" o:ole="">
            <v:imagedata r:id="rId469" o:title=""/>
          </v:shape>
          <o:OLEObject Type="Embed" ProgID="Equation.DSMT4" ShapeID="_x0000_i1254" DrawAspect="Content" ObjectID="_1595936454" r:id="rId470"/>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12"/>
          <w:sz w:val="24"/>
          <w:szCs w:val="24"/>
        </w:rPr>
      </w:pPr>
      <w:r w:rsidRPr="0057099C">
        <w:rPr>
          <w:rFonts w:ascii="Palatino Linotype" w:hAnsi="Palatino Linotype"/>
          <w:color w:val="auto"/>
          <w:position w:val="-12"/>
          <w:sz w:val="24"/>
          <w:szCs w:val="24"/>
        </w:rPr>
        <w:tab/>
      </w:r>
      <w:r w:rsidRPr="0057099C">
        <w:rPr>
          <w:rFonts w:ascii="Palatino Linotype" w:hAnsi="Palatino Linotype"/>
          <w:color w:val="auto"/>
          <w:position w:val="-12"/>
          <w:sz w:val="24"/>
          <w:szCs w:val="24"/>
        </w:rPr>
        <w:tab/>
        <w:t>Then,</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position w:val="-12"/>
          <w:sz w:val="24"/>
          <w:szCs w:val="24"/>
        </w:rPr>
        <w:tab/>
      </w:r>
      <w:r w:rsidRPr="0057099C">
        <w:rPr>
          <w:rFonts w:ascii="Palatino Linotype" w:hAnsi="Palatino Linotype"/>
          <w:color w:val="auto"/>
          <w:position w:val="-12"/>
          <w:sz w:val="24"/>
          <w:szCs w:val="24"/>
        </w:rPr>
        <w:tab/>
      </w:r>
      <w:r w:rsidRPr="0057099C">
        <w:rPr>
          <w:rFonts w:ascii="Palatino Linotype" w:hAnsi="Palatino Linotype"/>
          <w:color w:val="auto"/>
          <w:position w:val="-12"/>
          <w:sz w:val="24"/>
          <w:szCs w:val="24"/>
        </w:rPr>
        <w:tab/>
      </w:r>
      <w:r w:rsidR="009F4823" w:rsidRPr="0057099C">
        <w:rPr>
          <w:rFonts w:ascii="Palatino Linotype" w:hAnsi="Palatino Linotype"/>
          <w:color w:val="auto"/>
          <w:position w:val="-14"/>
          <w:sz w:val="24"/>
          <w:szCs w:val="24"/>
        </w:rPr>
        <w:object w:dxaOrig="4920" w:dyaOrig="420">
          <v:shape id="_x0000_i1255" type="#_x0000_t75" style="width:245.95pt;height:20.8pt" o:ole="">
            <v:imagedata r:id="rId471" o:title=""/>
          </v:shape>
          <o:OLEObject Type="Embed" ProgID="Equation.DSMT4" ShapeID="_x0000_i1255" DrawAspect="Content" ObjectID="_1595936455" r:id="rId472"/>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900" w:dyaOrig="380">
          <v:shape id="_x0000_i1256" type="#_x0000_t75" style="width:95pt;height:19.1pt" o:ole="">
            <v:imagedata r:id="rId473" o:title=""/>
          </v:shape>
          <o:OLEObject Type="Embed" ProgID="Equation.DSMT4" ShapeID="_x0000_i1256" DrawAspect="Content" ObjectID="_1595936456" r:id="rId474"/>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t>We compute</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8"/>
          <w:sz w:val="24"/>
          <w:szCs w:val="24"/>
        </w:rPr>
        <w:object w:dxaOrig="5400" w:dyaOrig="780">
          <v:shape id="_x0000_i1257" type="#_x0000_t75" style="width:270.2pt;height:39.05pt" o:ole="">
            <v:imagedata r:id="rId475" o:title=""/>
          </v:shape>
          <o:OLEObject Type="Embed" ProgID="Equation.DSMT4" ShapeID="_x0000_i1257" DrawAspect="Content" ObjectID="_1595936457" r:id="rId476"/>
        </w:objec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Then,</w:t>
      </w:r>
    </w:p>
    <w:p w:rsidR="00C24BA6" w:rsidRPr="0057099C" w:rsidRDefault="00C24BA6"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580" w:dyaOrig="440">
          <v:shape id="_x0000_i1258" type="#_x0000_t75" style="width:229pt;height:22.1pt" o:ole="">
            <v:imagedata r:id="rId477" o:title=""/>
          </v:shape>
          <o:OLEObject Type="Embed" ProgID="Equation.DSMT4" ShapeID="_x0000_i1258" DrawAspect="Content" ObjectID="_1595936458" r:id="rId478"/>
        </w:object>
      </w:r>
    </w:p>
    <w:p w:rsidR="00C9783F" w:rsidRPr="0057099C" w:rsidRDefault="00C9783F"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P40.34</w:t>
      </w:r>
      <w:r w:rsidRPr="0057099C">
        <w:rPr>
          <w:rFonts w:ascii="Palatino Linotype" w:hAnsi="Palatino Linotype"/>
          <w:b/>
          <w:color w:val="auto"/>
          <w:sz w:val="24"/>
          <w:szCs w:val="24"/>
        </w:rPr>
        <w:tab/>
      </w:r>
      <w:r w:rsidRPr="0057099C">
        <w:rPr>
          <w:rFonts w:ascii="Palatino Linotype" w:hAnsi="Palatino Linotype"/>
          <w:color w:val="auto"/>
          <w:sz w:val="24"/>
          <w:szCs w:val="24"/>
        </w:rPr>
        <w:t>From Equation 4</w:t>
      </w:r>
      <w:r w:rsidR="00DB0E5E" w:rsidRPr="0057099C">
        <w:rPr>
          <w:rFonts w:ascii="Palatino Linotype" w:hAnsi="Palatino Linotype"/>
          <w:color w:val="auto"/>
          <w:sz w:val="24"/>
          <w:szCs w:val="24"/>
        </w:rPr>
        <w:t>0</w:t>
      </w:r>
      <w:r w:rsidRPr="0057099C">
        <w:rPr>
          <w:rFonts w:ascii="Palatino Linotype" w:hAnsi="Palatino Linotype"/>
          <w:color w:val="auto"/>
          <w:sz w:val="24"/>
          <w:szCs w:val="24"/>
        </w:rPr>
        <w:t xml:space="preserve">.14, the energy levels of an electron in an infinitely deep potential well are proportional to </w:t>
      </w:r>
      <w:r w:rsidRPr="0057099C">
        <w:rPr>
          <w:rFonts w:ascii="Palatino Linotype" w:hAnsi="Palatino Linotype"/>
          <w:i/>
          <w:color w:val="auto"/>
          <w:sz w:val="24"/>
          <w:szCs w:val="24"/>
        </w:rPr>
        <w:t>n</w:t>
      </w:r>
      <w:r w:rsidRPr="0057099C">
        <w:rPr>
          <w:rFonts w:ascii="Palatino Linotype" w:hAnsi="Palatino Linotype"/>
          <w:color w:val="auto"/>
          <w:position w:val="4"/>
          <w:sz w:val="24"/>
          <w:szCs w:val="24"/>
          <w:vertAlign w:val="superscript"/>
        </w:rPr>
        <w:t>2</w:t>
      </w:r>
      <w:r w:rsidRPr="0057099C">
        <w:rPr>
          <w:rFonts w:ascii="Palatino Linotype" w:hAnsi="Palatino Linotype"/>
          <w:color w:val="auto"/>
          <w:sz w:val="24"/>
          <w:szCs w:val="24"/>
        </w:rPr>
        <w:t xml:space="preserve">. If the energy of the ground state,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is </w:t>
      </w:r>
      <w:r w:rsidRPr="0057099C">
        <w:rPr>
          <w:rFonts w:ascii="Palatino Linotype" w:hAnsi="Palatino Linotype"/>
          <w:i/>
          <w:color w:val="auto"/>
          <w:sz w:val="24"/>
          <w:szCs w:val="24"/>
        </w:rPr>
        <w:t>E</w:t>
      </w:r>
      <w:r w:rsidRPr="0057099C">
        <w:rPr>
          <w:rFonts w:ascii="Palatino Linotype" w:hAnsi="Palatino Linotype"/>
          <w:color w:val="auto"/>
          <w:position w:val="-4"/>
          <w:sz w:val="24"/>
          <w:szCs w:val="24"/>
          <w:vertAlign w:val="subscript"/>
        </w:rPr>
        <w:t>1</w:t>
      </w:r>
      <w:r w:rsidRPr="0057099C">
        <w:rPr>
          <w:rFonts w:ascii="Palatino Linotype" w:hAnsi="Palatino Linotype"/>
          <w:color w:val="auto"/>
          <w:sz w:val="24"/>
          <w:szCs w:val="24"/>
        </w:rPr>
        <w:t xml:space="preserve"> = 0.300 eV, the energy levels of the states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2, 3, and 4 are</w:t>
      </w:r>
    </w:p>
    <w:p w:rsidR="00C9783F" w:rsidRPr="0057099C" w:rsidRDefault="00C9783F"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920" w:dyaOrig="1260">
          <v:shape id="_x0000_i1259" type="#_x0000_t75" style="width:146.15pt;height:62.9pt" o:ole="">
            <v:imagedata r:id="rId479" o:title=""/>
          </v:shape>
          <o:OLEObject Type="Embed" ProgID="Equation.DSMT4" ShapeID="_x0000_i1259" DrawAspect="Content" ObjectID="_1595936459" r:id="rId480"/>
        </w:objec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For the transition from the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3 level to the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level, the electron loses energy</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58"/>
          <w:sz w:val="24"/>
          <w:szCs w:val="24"/>
        </w:rPr>
        <w:object w:dxaOrig="4780" w:dyaOrig="1300">
          <v:shape id="_x0000_i1260" type="#_x0000_t75" style="width:239pt;height:65.05pt" o:ole="">
            <v:imagedata r:id="rId481" o:title=""/>
          </v:shape>
          <o:OLEObject Type="Embed" ProgID="Equation.DSMT4" ShapeID="_x0000_i1260" DrawAspect="Content" ObjectID="_1595936460" r:id="rId482"/>
        </w:objec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For the transition from level 2 to level 1,</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 1.20 eV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0.300 eV = 0.900 eV</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i/>
          <w:color w:val="auto"/>
          <w:sz w:val="24"/>
          <w:szCs w:val="24"/>
        </w:rPr>
        <w:tab/>
      </w:r>
      <w:r w:rsidRPr="0057099C">
        <w:rPr>
          <w:rFonts w:ascii="Palatino Linotype" w:hAnsi="Palatino Linotype"/>
          <w:i/>
          <w:color w:val="auto"/>
          <w:sz w:val="24"/>
          <w:szCs w:val="24"/>
        </w:rPr>
        <w:tab/>
      </w:r>
      <w:r w:rsidRPr="0057099C">
        <w:rPr>
          <w:rFonts w:ascii="Palatino Linotype" w:hAnsi="Palatino Linotype"/>
          <w:color w:val="auto"/>
          <w:sz w:val="24"/>
          <w:szCs w:val="24"/>
        </w:rPr>
        <w:t>and</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4"/>
          <w:sz w:val="24"/>
          <w:szCs w:val="24"/>
        </w:rPr>
        <w:object w:dxaOrig="4780" w:dyaOrig="620">
          <v:shape id="_x0000_i1261" type="#_x0000_t75" style="width:239pt;height:30.8pt" o:ole="">
            <v:imagedata r:id="rId483" o:title=""/>
          </v:shape>
          <o:OLEObject Type="Embed" ProgID="Equation.DSMT4" ShapeID="_x0000_i1261" DrawAspect="Content" ObjectID="_1595936461" r:id="rId484"/>
        </w:objec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This photon, with wavelength greater than 700 nm, is in the </w:t>
      </w:r>
      <w:r w:rsidRPr="0057099C">
        <w:rPr>
          <w:rFonts w:ascii="Palatino Linotype" w:hAnsi="Palatino Linotype"/>
          <w:color w:val="auto"/>
          <w:sz w:val="24"/>
          <w:szCs w:val="24"/>
          <w:bdr w:val="single" w:sz="4" w:space="0" w:color="auto"/>
        </w:rPr>
        <w:t>infrared</w:t>
      </w:r>
      <w:r w:rsidRPr="0057099C">
        <w:rPr>
          <w:rFonts w:ascii="Palatino Linotype" w:hAnsi="Palatino Linotype"/>
          <w:color w:val="auto"/>
          <w:sz w:val="24"/>
          <w:szCs w:val="24"/>
        </w:rPr>
        <w:t xml:space="preserve"> region.</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In like manner, we find</w:t>
      </w:r>
    </w:p>
    <w:p w:rsidR="00C9783F" w:rsidRPr="0057099C" w:rsidRDefault="00C9783F" w:rsidP="00A44AFE">
      <w:pPr>
        <w:pStyle w:val="Qalpha"/>
        <w:tabs>
          <w:tab w:val="clear" w:pos="1520"/>
          <w:tab w:val="clear" w:pos="3940"/>
          <w:tab w:val="left" w:pos="1080"/>
          <w:tab w:val="left" w:pos="1620"/>
          <w:tab w:val="left" w:pos="2160"/>
          <w:tab w:val="left" w:pos="30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3 to 2: </w:t>
      </w:r>
      <w:r w:rsidRPr="0057099C">
        <w:rPr>
          <w:rFonts w:ascii="Palatino Linotype" w:hAnsi="Palatino Linotype"/>
          <w:color w:val="auto"/>
          <w:sz w:val="24"/>
          <w:szCs w:val="24"/>
        </w:rPr>
        <w:tab/>
      </w:r>
      <w:r w:rsidR="009F4823" w:rsidRPr="0057099C">
        <w:rPr>
          <w:rFonts w:ascii="Palatino Linotype" w:hAnsi="Palatino Linotype"/>
          <w:color w:val="auto"/>
          <w:position w:val="1"/>
          <w:sz w:val="24"/>
          <w:szCs w:val="24"/>
        </w:rPr>
        <w:object w:dxaOrig="4200" w:dyaOrig="420">
          <v:shape id="_x0000_i1262" type="#_x0000_t75" style="width:209.95pt;height:20.8pt" o:ole="">
            <v:imagedata r:id="rId485" o:title=""/>
          </v:shape>
          <o:OLEObject Type="Embed" ProgID="Equation.DSMT4" ShapeID="_x0000_i1262" DrawAspect="Content" ObjectID="_1595936462" r:id="rId486"/>
        </w:object>
      </w:r>
      <w:r w:rsidRPr="0057099C">
        <w:rPr>
          <w:rFonts w:ascii="Palatino Linotype" w:hAnsi="Palatino Linotype"/>
          <w:color w:val="auto"/>
          <w:sz w:val="24"/>
          <w:szCs w:val="24"/>
        </w:rPr>
        <w:t xml:space="preserve"> </w:t>
      </w:r>
    </w:p>
    <w:p w:rsidR="00C9783F" w:rsidRPr="0057099C" w:rsidRDefault="00C9783F" w:rsidP="00A44AFE">
      <w:pPr>
        <w:pStyle w:val="Qalpha"/>
        <w:tabs>
          <w:tab w:val="clear" w:pos="1520"/>
          <w:tab w:val="clear" w:pos="3940"/>
          <w:tab w:val="left" w:pos="1080"/>
          <w:tab w:val="left" w:pos="1620"/>
          <w:tab w:val="left" w:pos="2160"/>
          <w:tab w:val="left" w:pos="30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for 4 to 1:</w:t>
      </w:r>
      <w:r w:rsidRPr="0057099C">
        <w:rPr>
          <w:rFonts w:ascii="Palatino Linotype" w:hAnsi="Palatino Linotype"/>
          <w:color w:val="auto"/>
          <w:sz w:val="24"/>
          <w:szCs w:val="24"/>
        </w:rPr>
        <w:tab/>
      </w:r>
      <w:r w:rsidR="009F4823" w:rsidRPr="0057099C">
        <w:rPr>
          <w:rFonts w:ascii="Palatino Linotype" w:hAnsi="Palatino Linotype"/>
          <w:color w:val="auto"/>
          <w:position w:val="1"/>
          <w:sz w:val="24"/>
          <w:szCs w:val="24"/>
        </w:rPr>
        <w:object w:dxaOrig="4460" w:dyaOrig="420">
          <v:shape id="_x0000_i1263" type="#_x0000_t75" style="width:222.95pt;height:20.8pt" o:ole="">
            <v:imagedata r:id="rId487" o:title=""/>
          </v:shape>
          <o:OLEObject Type="Embed" ProgID="Equation.DSMT4" ShapeID="_x0000_i1263" DrawAspect="Content" ObjectID="_1595936463" r:id="rId488"/>
        </w:object>
      </w:r>
    </w:p>
    <w:p w:rsidR="00C9783F" w:rsidRPr="0057099C" w:rsidRDefault="00C9783F" w:rsidP="00A44AFE">
      <w:pPr>
        <w:pStyle w:val="Qalpha"/>
        <w:tabs>
          <w:tab w:val="clear" w:pos="1520"/>
          <w:tab w:val="clear" w:pos="3940"/>
          <w:tab w:val="left" w:pos="1080"/>
          <w:tab w:val="left" w:pos="1620"/>
          <w:tab w:val="left" w:pos="2160"/>
          <w:tab w:val="left" w:pos="30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4 to 2: </w:t>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4960" w:dyaOrig="420">
          <v:shape id="_x0000_i1264" type="#_x0000_t75" style="width:248.1pt;height:20.8pt" o:ole="">
            <v:imagedata r:id="rId489" o:title=""/>
          </v:shape>
          <o:OLEObject Type="Embed" ProgID="Equation.DSMT4" ShapeID="_x0000_i1264" DrawAspect="Content" ObjectID="_1595936464" r:id="rId490"/>
        </w:object>
      </w:r>
      <w:r w:rsidRPr="0057099C">
        <w:rPr>
          <w:rFonts w:ascii="Palatino Linotype" w:hAnsi="Palatino Linotype"/>
          <w:color w:val="auto"/>
          <w:sz w:val="24"/>
          <w:szCs w:val="24"/>
        </w:rPr>
        <w:t xml:space="preserve"> </w:t>
      </w:r>
    </w:p>
    <w:p w:rsidR="00C9783F" w:rsidRPr="0057099C" w:rsidRDefault="00C9783F"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for 4 to 3:</w:t>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580" w:dyaOrig="460">
          <v:shape id="_x0000_i1265" type="#_x0000_t75" style="width:278.9pt;height:23pt" o:ole="">
            <v:imagedata r:id="rId491" o:title=""/>
          </v:shape>
          <o:OLEObject Type="Embed" ProgID="Equation.DSMT4" ShapeID="_x0000_i1265" DrawAspect="Content" ObjectID="_1595936465" r:id="rId492"/>
        </w:object>
      </w:r>
    </w:p>
    <w:p w:rsidR="0071388A" w:rsidRPr="0057099C" w:rsidRDefault="0071388A" w:rsidP="000B1A7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rPr>
      </w:pPr>
      <w:r w:rsidRPr="0057099C">
        <w:rPr>
          <w:rFonts w:ascii="Palatino Linotype" w:hAnsi="Palatino Linotype"/>
          <w:b/>
          <w:color w:val="auto"/>
          <w:sz w:val="24"/>
        </w:rPr>
        <w:t>*P40.35</w:t>
      </w:r>
      <w:r w:rsidRPr="0057099C">
        <w:rPr>
          <w:rFonts w:ascii="Palatino Linotype" w:hAnsi="Palatino Linotype"/>
          <w:b/>
          <w:color w:val="auto"/>
          <w:sz w:val="24"/>
        </w:rPr>
        <w:tab/>
      </w:r>
      <w:r w:rsidRPr="0057099C">
        <w:rPr>
          <w:rFonts w:ascii="Palatino Linotype" w:hAnsi="Palatino Linotype"/>
          <w:b/>
          <w:sz w:val="24"/>
        </w:rPr>
        <w:t>Conceptualize</w:t>
      </w:r>
      <w:r w:rsidRPr="0057099C">
        <w:rPr>
          <w:rFonts w:ascii="Palatino Linotype" w:hAnsi="Palatino Linotype"/>
          <w:sz w:val="24"/>
        </w:rPr>
        <w:t xml:space="preserve"> The reason that the picture slips into the configuration shown in Figure P40.35b is that it represents a lower gravitational potential energy of the picture</w:t>
      </w:r>
      <w:r w:rsidR="00B067B6" w:rsidRPr="0057099C">
        <w:rPr>
          <w:rFonts w:ascii="Palatino Linotype" w:hAnsi="Palatino Linotype"/>
          <w:sz w:val="24"/>
        </w:rPr>
        <w:t>–</w:t>
      </w:r>
      <w:r w:rsidRPr="0057099C">
        <w:rPr>
          <w:rFonts w:ascii="Palatino Linotype" w:hAnsi="Palatino Linotype"/>
          <w:sz w:val="24"/>
        </w:rPr>
        <w:t xml:space="preserve">Earth system. Because of the lack of </w:t>
      </w:r>
      <w:r w:rsidRPr="0057099C">
        <w:rPr>
          <w:rFonts w:ascii="Palatino Linotype" w:hAnsi="Palatino Linotype"/>
          <w:sz w:val="24"/>
        </w:rPr>
        <w:lastRenderedPageBreak/>
        <w:t>friction, as soon as the symmetric position in Figure P40.35a is disturbed, the wire slips on the nail, and gravity pulls the picture until it looks like Figure P40.35b.</w:t>
      </w:r>
    </w:p>
    <w:p w:rsidR="0071388A" w:rsidRPr="0057099C" w:rsidRDefault="0071388A"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The combination of the picture and the Earth is a two-state quantized isolated system.</w:t>
      </w:r>
    </w:p>
    <w:p w:rsidR="0071388A" w:rsidRPr="0057099C" w:rsidRDefault="0071388A"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Analyze</w:t>
      </w:r>
      <w:r w:rsidRPr="0057099C">
        <w:rPr>
          <w:rFonts w:ascii="Palatino Linotype" w:hAnsi="Palatino Linotype"/>
        </w:rPr>
        <w:t xml:space="preserve"> You can raise the picture from the state in Figure P40.35b to that in Figure P40.35a by doing work on the picture. The appropriate reduction of Equation 8.2 is</w:t>
      </w:r>
    </w:p>
    <w:p w:rsidR="0071388A" w:rsidRPr="0057099C" w:rsidRDefault="009F4823" w:rsidP="00F96FC7">
      <w:pPr>
        <w:spacing w:line="360" w:lineRule="auto"/>
        <w:jc w:val="center"/>
        <w:rPr>
          <w:rFonts w:ascii="Palatino Linotype" w:hAnsi="Palatino Linotype"/>
        </w:rPr>
      </w:pPr>
      <w:r w:rsidRPr="0057099C">
        <w:rPr>
          <w:rFonts w:ascii="Palatino Linotype" w:hAnsi="Palatino Linotype"/>
          <w:position w:val="-18"/>
        </w:rPr>
        <w:object w:dxaOrig="1160" w:dyaOrig="460">
          <v:shape id="_x0000_i1266" type="#_x0000_t75" style="width:58.1pt;height:23pt" o:ole="">
            <v:imagedata r:id="rId493" o:title=""/>
          </v:shape>
          <o:OLEObject Type="Embed" ProgID="Equation.3" ShapeID="_x0000_i1266" DrawAspect="Content" ObjectID="_1595936466" r:id="rId494"/>
        </w:object>
      </w:r>
      <w:r w:rsidR="0071388A" w:rsidRPr="0057099C">
        <w:rPr>
          <w:rFonts w:ascii="Palatino Linotype" w:hAnsi="Palatino Linotype"/>
        </w:rPr>
        <w:t xml:space="preserve">      (1)</w:t>
      </w:r>
    </w:p>
    <w:p w:rsidR="0071388A" w:rsidRPr="0057099C" w:rsidRDefault="0071388A" w:rsidP="000B1A72">
      <w:pPr>
        <w:spacing w:before="120" w:line="360" w:lineRule="auto"/>
        <w:ind w:left="1080"/>
        <w:rPr>
          <w:rFonts w:ascii="Palatino Linotype" w:hAnsi="Palatino Linotype"/>
        </w:rPr>
      </w:pPr>
      <w:r w:rsidRPr="0057099C">
        <w:rPr>
          <w:rFonts w:ascii="Palatino Linotype" w:hAnsi="Palatino Linotype"/>
        </w:rPr>
        <w:t xml:space="preserve">where </w:t>
      </w:r>
      <w:r w:rsidRPr="0057099C">
        <w:rPr>
          <w:rFonts w:ascii="Palatino Linotype" w:hAnsi="Palatino Linotype"/>
          <w:i/>
        </w:rPr>
        <w:t>W</w:t>
      </w:r>
      <w:r w:rsidRPr="0057099C">
        <w:rPr>
          <w:rFonts w:ascii="Palatino Linotype" w:hAnsi="Palatino Linotype"/>
        </w:rPr>
        <w:t xml:space="preserve"> is the energy we must put into the system. Expand the term </w:t>
      </w:r>
      <w:r w:rsidR="00B067B6" w:rsidRPr="0057099C">
        <w:rPr>
          <w:rFonts w:ascii="Palatino Linotype" w:hAnsi="Palatino Linotype"/>
        </w:rPr>
        <w:t>∆</w:t>
      </w:r>
      <w:r w:rsidRPr="0057099C">
        <w:rPr>
          <w:rFonts w:ascii="Palatino Linotype" w:hAnsi="Palatino Linotype"/>
          <w:i/>
        </w:rPr>
        <w:t>U</w:t>
      </w:r>
      <w:r w:rsidRPr="0057099C">
        <w:rPr>
          <w:rFonts w:ascii="Palatino Linotype" w:hAnsi="Palatino Linotype"/>
          <w:i/>
          <w:vertAlign w:val="subscript"/>
        </w:rPr>
        <w:t>g</w:t>
      </w:r>
      <w:r w:rsidRPr="0057099C">
        <w:rPr>
          <w:rFonts w:ascii="Palatino Linotype" w:hAnsi="Palatino Linotype"/>
        </w:rPr>
        <w:t>:</w:t>
      </w:r>
    </w:p>
    <w:p w:rsidR="0071388A" w:rsidRPr="0057099C" w:rsidRDefault="009F4823" w:rsidP="00A44AFE">
      <w:pPr>
        <w:spacing w:line="360" w:lineRule="auto"/>
        <w:jc w:val="center"/>
        <w:rPr>
          <w:rFonts w:ascii="Palatino Linotype" w:hAnsi="Palatino Linotype"/>
        </w:rPr>
      </w:pPr>
      <w:r w:rsidRPr="0057099C">
        <w:rPr>
          <w:rFonts w:ascii="Palatino Linotype" w:hAnsi="Palatino Linotype"/>
          <w:position w:val="-12"/>
        </w:rPr>
        <w:object w:dxaOrig="1500" w:dyaOrig="400">
          <v:shape id="_x0000_i1267" type="#_x0000_t75" style="width:75.05pt;height:19.95pt" o:ole="">
            <v:imagedata r:id="rId495" o:title=""/>
          </v:shape>
          <o:OLEObject Type="Embed" ProgID="Equation.3" ShapeID="_x0000_i1267" DrawAspect="Content" ObjectID="_1595936467" r:id="rId496"/>
        </w:object>
      </w:r>
      <w:r w:rsidR="0071388A" w:rsidRPr="0057099C">
        <w:rPr>
          <w:rFonts w:ascii="Palatino Linotype" w:hAnsi="Palatino Linotype"/>
        </w:rPr>
        <w:t xml:space="preserve">      (2)</w:t>
      </w:r>
    </w:p>
    <w:p w:rsidR="0071388A" w:rsidRPr="0057099C" w:rsidRDefault="0071388A" w:rsidP="000B1A72">
      <w:pPr>
        <w:spacing w:before="120" w:line="360" w:lineRule="auto"/>
        <w:ind w:left="1080"/>
        <w:rPr>
          <w:rFonts w:ascii="Palatino Linotype" w:hAnsi="Palatino Linotype"/>
        </w:rPr>
      </w:pPr>
      <w:r w:rsidRPr="0057099C">
        <w:rPr>
          <w:rFonts w:ascii="Palatino Linotype" w:hAnsi="Palatino Linotype"/>
        </w:rPr>
        <w:t xml:space="preserve">where the subscripts </w:t>
      </w:r>
      <w:r w:rsidRPr="0057099C">
        <w:rPr>
          <w:rFonts w:ascii="Palatino Linotype" w:hAnsi="Palatino Linotype"/>
          <w:i/>
        </w:rPr>
        <w:t>a</w:t>
      </w:r>
      <w:r w:rsidRPr="0057099C">
        <w:rPr>
          <w:rFonts w:ascii="Palatino Linotype" w:hAnsi="Palatino Linotype"/>
        </w:rPr>
        <w:t xml:space="preserve"> and </w:t>
      </w:r>
      <w:r w:rsidRPr="0057099C">
        <w:rPr>
          <w:rFonts w:ascii="Palatino Linotype" w:hAnsi="Palatino Linotype"/>
          <w:i/>
        </w:rPr>
        <w:t>b</w:t>
      </w:r>
      <w:r w:rsidRPr="0057099C">
        <w:rPr>
          <w:rFonts w:ascii="Palatino Linotype" w:hAnsi="Palatino Linotype"/>
        </w:rPr>
        <w:t xml:space="preserve"> refer to the two parts of Figure P40.35. Evaluate the initial and final potential energies relative to </w:t>
      </w:r>
      <w:r w:rsidRPr="0057099C">
        <w:rPr>
          <w:rFonts w:ascii="Palatino Linotype" w:hAnsi="Palatino Linotype"/>
          <w:i/>
        </w:rPr>
        <w:t>U</w:t>
      </w:r>
      <w:r w:rsidRPr="0057099C">
        <w:rPr>
          <w:rFonts w:ascii="Palatino Linotype" w:hAnsi="Palatino Linotype"/>
          <w:i/>
          <w:vertAlign w:val="subscript"/>
        </w:rPr>
        <w:t>g</w:t>
      </w:r>
      <w:r w:rsidRPr="0057099C">
        <w:rPr>
          <w:rFonts w:ascii="Palatino Linotype" w:hAnsi="Palatino Linotype"/>
        </w:rPr>
        <w:t xml:space="preserve"> = 0 if the center of mass of the picture were at the nail, recognizing that the center of mass is below the nail by about half the </w:t>
      </w:r>
      <w:r w:rsidRPr="0057099C">
        <w:rPr>
          <w:rFonts w:ascii="Palatino Linotype" w:hAnsi="Palatino Linotype"/>
          <w:i/>
        </w:rPr>
        <w:t>height</w:t>
      </w:r>
      <w:r w:rsidRPr="0057099C">
        <w:rPr>
          <w:rFonts w:ascii="Palatino Linotype" w:hAnsi="Palatino Linotype"/>
        </w:rPr>
        <w:t xml:space="preserve"> in configuration </w:t>
      </w:r>
      <w:r w:rsidRPr="0057099C">
        <w:rPr>
          <w:rFonts w:ascii="Palatino Linotype" w:hAnsi="Palatino Linotype"/>
          <w:i/>
        </w:rPr>
        <w:t>a</w:t>
      </w:r>
      <w:r w:rsidRPr="0057099C">
        <w:rPr>
          <w:rFonts w:ascii="Palatino Linotype" w:hAnsi="Palatino Linotype"/>
        </w:rPr>
        <w:t xml:space="preserve"> and by about half the </w:t>
      </w:r>
      <w:r w:rsidRPr="0057099C">
        <w:rPr>
          <w:rFonts w:ascii="Palatino Linotype" w:hAnsi="Palatino Linotype"/>
          <w:i/>
        </w:rPr>
        <w:t>diagonal</w:t>
      </w:r>
      <w:r w:rsidRPr="0057099C">
        <w:rPr>
          <w:rFonts w:ascii="Palatino Linotype" w:hAnsi="Palatino Linotype"/>
        </w:rPr>
        <w:t xml:space="preserve"> in configuration </w:t>
      </w:r>
      <w:r w:rsidRPr="0057099C">
        <w:rPr>
          <w:rFonts w:ascii="Palatino Linotype" w:hAnsi="Palatino Linotype"/>
          <w:i/>
        </w:rPr>
        <w:t>b</w:t>
      </w:r>
      <w:r w:rsidRPr="0057099C">
        <w:rPr>
          <w:rFonts w:ascii="Palatino Linotype" w:hAnsi="Palatino Linotype"/>
        </w:rPr>
        <w:t>:</w:t>
      </w:r>
    </w:p>
    <w:p w:rsidR="0071388A" w:rsidRPr="0057099C" w:rsidRDefault="009F4823" w:rsidP="00A44AFE">
      <w:pPr>
        <w:spacing w:line="360" w:lineRule="auto"/>
        <w:jc w:val="center"/>
        <w:rPr>
          <w:rFonts w:ascii="Palatino Linotype" w:hAnsi="Palatino Linotype"/>
        </w:rPr>
      </w:pPr>
      <w:r w:rsidRPr="0057099C">
        <w:rPr>
          <w:rFonts w:ascii="Palatino Linotype" w:hAnsi="Palatino Linotype"/>
          <w:position w:val="-48"/>
        </w:rPr>
        <w:object w:dxaOrig="6780" w:dyaOrig="1120">
          <v:shape id="_x0000_i1268" type="#_x0000_t75" style="width:339.2pt;height:56.8pt" o:ole="">
            <v:imagedata r:id="rId497" o:title=""/>
          </v:shape>
          <o:OLEObject Type="Embed" ProgID="Equation.DSMT4" ShapeID="_x0000_i1268" DrawAspect="Content" ObjectID="_1595936468" r:id="rId498"/>
        </w:object>
      </w:r>
    </w:p>
    <w:p w:rsidR="0071388A" w:rsidRPr="0057099C" w:rsidRDefault="0071388A" w:rsidP="00E6375D">
      <w:pPr>
        <w:keepNext/>
        <w:keepLines/>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lastRenderedPageBreak/>
        <w:t>Finalize</w:t>
      </w:r>
      <w:r w:rsidRPr="0057099C">
        <w:rPr>
          <w:rFonts w:ascii="Palatino Linotype" w:hAnsi="Palatino Linotype"/>
        </w:rPr>
        <w:t xml:space="preserve"> What if the wire is very long? For example, suppose the picture hangs from a picture rail near the ceiling. Is there still a two-state system?]</w:t>
      </w:r>
    </w:p>
    <w:p w:rsidR="00EE3111" w:rsidRPr="0057099C" w:rsidRDefault="00EE3111"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rPr>
        <w:t xml:space="preserve">Answer:  </w:t>
      </w:r>
      <w:r w:rsidR="009F4823" w:rsidRPr="0057099C">
        <w:rPr>
          <w:rFonts w:ascii="Palatino Linotype" w:hAnsi="Palatino Linotype"/>
          <w:position w:val="-42"/>
        </w:rPr>
        <w:object w:dxaOrig="2320" w:dyaOrig="980">
          <v:shape id="_x0000_i1269" type="#_x0000_t75" style="width:115.8pt;height:49.9pt" o:ole="">
            <v:imagedata r:id="rId499" o:title=""/>
          </v:shape>
          <o:OLEObject Type="Embed" ProgID="Equation.3" ShapeID="_x0000_i1269" DrawAspect="Content" ObjectID="_1595936469" r:id="rId500"/>
        </w:object>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P40.36</w:t>
      </w:r>
      <w:r w:rsidRPr="0057099C">
        <w:rPr>
          <w:rFonts w:ascii="Palatino Linotype" w:hAnsi="Palatino Linotype"/>
          <w:color w:val="auto"/>
          <w:sz w:val="24"/>
          <w:szCs w:val="24"/>
        </w:rPr>
        <w:tab/>
        <w:t>Suppose the marble has mass 20 g. Suppose the wall of the box is 12 cm high and 2 mm thick. While it is inside the wall,</w:t>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280" w:dyaOrig="420">
          <v:shape id="_x0000_i1270" type="#_x0000_t75" style="width:264.15pt;height:20.8pt" o:ole="">
            <v:imagedata r:id="rId501" o:title=""/>
          </v:shape>
          <o:OLEObject Type="Embed" ProgID="Equation.DSMT4" ShapeID="_x0000_i1270" DrawAspect="Content" ObjectID="_1595936470" r:id="rId502"/>
        </w:object>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 xml:space="preserve">and  </w:t>
      </w:r>
      <w:r w:rsidRPr="0057099C">
        <w:rPr>
          <w:rFonts w:ascii="Palatino Linotype" w:hAnsi="Palatino Linotype"/>
          <w:color w:val="auto"/>
          <w:sz w:val="24"/>
          <w:szCs w:val="24"/>
        </w:rPr>
        <w:tab/>
      </w:r>
      <w:r w:rsidRPr="0057099C">
        <w:rPr>
          <w:rFonts w:ascii="Palatino Linotype" w:hAnsi="Palatino Linotype"/>
          <w:color w:val="auto"/>
          <w:sz w:val="24"/>
          <w:szCs w:val="24"/>
        </w:rPr>
        <w:tab/>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120" w:dyaOrig="620">
          <v:shape id="_x0000_i1271" type="#_x0000_t75" style="width:255.9pt;height:30.8pt" o:ole="">
            <v:imagedata r:id="rId503" o:title=""/>
          </v:shape>
          <o:OLEObject Type="Embed" ProgID="Equation.DSMT4" ShapeID="_x0000_i1271" DrawAspect="Content" ObjectID="_1595936471" r:id="rId504"/>
        </w:object>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 xml:space="preserve">Then,  </w:t>
      </w:r>
      <w:r w:rsidRPr="0057099C">
        <w:rPr>
          <w:rFonts w:ascii="Palatino Linotype" w:hAnsi="Palatino Linotype"/>
          <w:color w:val="auto"/>
          <w:sz w:val="24"/>
          <w:szCs w:val="24"/>
        </w:rPr>
        <w:tab/>
      </w:r>
    </w:p>
    <w:p w:rsidR="00773BAA" w:rsidRPr="0057099C" w:rsidRDefault="00773B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position w:val="4"/>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4"/>
          <w:sz w:val="24"/>
          <w:szCs w:val="24"/>
        </w:rPr>
        <w:object w:dxaOrig="6000" w:dyaOrig="800">
          <v:shape id="_x0000_i1272" type="#_x0000_t75" style="width:300.15pt;height:39.9pt" o:ole="">
            <v:imagedata r:id="rId505" o:title=""/>
          </v:shape>
          <o:OLEObject Type="Embed" ProgID="Equation.DSMT4" ShapeID="_x0000_i1272" DrawAspect="Content" ObjectID="_1595936472" r:id="rId506"/>
        </w:object>
      </w:r>
    </w:p>
    <w:p w:rsidR="000E06AA" w:rsidRPr="0057099C" w:rsidRDefault="000E06AA" w:rsidP="000B1A72">
      <w:pPr>
        <w:pStyle w:val="Q"/>
        <w:tabs>
          <w:tab w:val="clear" w:pos="128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57099C">
        <w:rPr>
          <w:rFonts w:ascii="Palatino Linotype" w:hAnsi="Palatino Linotype"/>
          <w:color w:val="auto"/>
          <w:sz w:val="24"/>
          <w:szCs w:val="24"/>
        </w:rPr>
        <w:t>and the transmission coefficient is</w:t>
      </w:r>
    </w:p>
    <w:p w:rsidR="000E06AA" w:rsidRPr="0057099C" w:rsidRDefault="000E06AA" w:rsidP="00A44AFE">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40"/>
          <w:sz w:val="24"/>
          <w:szCs w:val="24"/>
        </w:rPr>
        <w:object w:dxaOrig="4380" w:dyaOrig="940">
          <v:shape id="_x0000_i1273" type="#_x0000_t75" style="width:219.05pt;height:46.85pt" o:ole="">
            <v:imagedata r:id="rId507" o:title=""/>
          </v:shape>
          <o:OLEObject Type="Embed" ProgID="Equation.DSMT4" ShapeID="_x0000_i1273" DrawAspect="Content" ObjectID="_1595936473" r:id="rId508"/>
        </w:objec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Style w:val="Q1"/>
          <w:rFonts w:ascii="Palatino Linotype" w:hAnsi="Palatino Linotype"/>
          <w:color w:val="auto"/>
          <w:sz w:val="24"/>
          <w:szCs w:val="24"/>
        </w:rPr>
        <w:t>P4</w:t>
      </w:r>
      <w:r w:rsidR="00077F34" w:rsidRPr="0057099C">
        <w:rPr>
          <w:rStyle w:val="Q1"/>
          <w:rFonts w:ascii="Palatino Linotype" w:hAnsi="Palatino Linotype"/>
          <w:color w:val="auto"/>
          <w:sz w:val="24"/>
          <w:szCs w:val="24"/>
        </w:rPr>
        <w:t>0</w:t>
      </w:r>
      <w:r w:rsidRPr="0057099C">
        <w:rPr>
          <w:rStyle w:val="Q1"/>
          <w:rFonts w:ascii="Palatino Linotype" w:hAnsi="Palatino Linotype"/>
          <w:color w:val="auto"/>
          <w:sz w:val="24"/>
          <w:szCs w:val="24"/>
        </w:rPr>
        <w:t>.37</w:t>
      </w:r>
      <w:r w:rsidRPr="0057099C">
        <w:rPr>
          <w:rFonts w:ascii="Palatino Linotype" w:hAnsi="Palatino Linotype"/>
          <w:color w:val="auto"/>
          <w:sz w:val="24"/>
          <w:szCs w:val="24"/>
        </w:rPr>
        <w:tab/>
        <w:t>(a)</w:t>
      </w:r>
      <w:r w:rsidRPr="0057099C">
        <w:rPr>
          <w:rFonts w:ascii="Palatino Linotype" w:hAnsi="Palatino Linotype"/>
          <w:color w:val="auto"/>
          <w:sz w:val="24"/>
          <w:szCs w:val="24"/>
        </w:rPr>
        <w:tab/>
        <w:t>From Equation 41.14, the allowed energy levels are</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600" w:dyaOrig="740">
          <v:shape id="_x0000_i1274" type="#_x0000_t75" style="width:79.8pt;height:36.85pt" o:ole="">
            <v:imagedata r:id="rId509" o:title=""/>
          </v:shape>
          <o:OLEObject Type="Embed" ProgID="Equation.DSMT4" ShapeID="_x0000_i1274" DrawAspect="Content" ObjectID="_1595936474" r:id="rId510"/>
        </w:object>
      </w:r>
      <w:r w:rsidRPr="0057099C">
        <w:rPr>
          <w:rFonts w:ascii="Palatino Linotype" w:hAnsi="Palatino Linotype"/>
          <w:color w:val="auto"/>
          <w:sz w:val="24"/>
          <w:szCs w:val="24"/>
        </w:rPr>
        <w:t xml:space="preserv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2, 3, </w:t>
      </w:r>
      <w:r w:rsidR="00B067B6" w:rsidRPr="0057099C">
        <w:rPr>
          <w:rFonts w:ascii="Palatino Linotype" w:hAnsi="Palatino Linotype"/>
          <w:color w:val="auto"/>
          <w:sz w:val="24"/>
          <w:szCs w:val="24"/>
        </w:rPr>
        <w:t>…</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 energy of the absorbed photon is</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2"/>
          <w:sz w:val="24"/>
          <w:szCs w:val="24"/>
        </w:rPr>
        <w:object w:dxaOrig="5960" w:dyaOrig="760">
          <v:shape id="_x0000_i1275" type="#_x0000_t75" style="width:298pt;height:38.15pt" o:ole="">
            <v:imagedata r:id="rId511" o:title=""/>
          </v:shape>
          <o:OLEObject Type="Embed" ProgID="Equation.DSMT4" ShapeID="_x0000_i1275" DrawAspect="Content" ObjectID="_1595936475" r:id="rId512"/>
        </w:objec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We determine the length of the box from</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8"/>
          <w:sz w:val="24"/>
          <w:szCs w:val="24"/>
        </w:rPr>
        <w:object w:dxaOrig="3600" w:dyaOrig="920">
          <v:shape id="_x0000_i1276" type="#_x0000_t75" style="width:180pt;height:46pt" o:ole="">
            <v:imagedata r:id="rId513" o:title=""/>
          </v:shape>
          <o:OLEObject Type="Embed" ProgID="Equation.DSMT4" ShapeID="_x0000_i1276" DrawAspect="Content" ObjectID="_1595936476" r:id="rId514"/>
        </w:objec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The energy lost during the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3 to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2 transition is</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540" w:dyaOrig="760">
          <v:shape id="_x0000_i1277" type="#_x0000_t75" style="width:277.15pt;height:38.15pt" o:ole="">
            <v:imagedata r:id="rId515" o:title=""/>
          </v:shape>
          <o:OLEObject Type="Embed" ProgID="Equation.DSMT4" ShapeID="_x0000_i1277" DrawAspect="Content" ObjectID="_1595936477" r:id="rId516"/>
        </w:objec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 wavelength of the emitted photon is then</w:t>
      </w:r>
    </w:p>
    <w:p w:rsidR="005705D5" w:rsidRPr="0057099C" w:rsidRDefault="005705D5" w:rsidP="00A44AFE">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360" w:dyaOrig="840">
          <v:shape id="_x0000_i1278" type="#_x0000_t75" style="width:218.15pt;height:42.05pt" o:ole="">
            <v:imagedata r:id="rId517" o:title=""/>
          </v:shape>
          <o:OLEObject Type="Embed" ProgID="Equation.DSMT4" ShapeID="_x0000_i1278" DrawAspect="Content" ObjectID="_1595936478" r:id="rId518"/>
        </w:object>
      </w:r>
    </w:p>
    <w:p w:rsidR="00E52DDF" w:rsidRPr="0057099C" w:rsidRDefault="00E52DDF"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Style w:val="Q1"/>
          <w:rFonts w:ascii="Palatino Linotype" w:hAnsi="Palatino Linotype"/>
          <w:color w:val="auto"/>
          <w:sz w:val="24"/>
          <w:szCs w:val="24"/>
        </w:rPr>
        <w:t>P4</w:t>
      </w:r>
      <w:r w:rsidR="00077F34" w:rsidRPr="0057099C">
        <w:rPr>
          <w:rStyle w:val="Q1"/>
          <w:rFonts w:ascii="Palatino Linotype" w:hAnsi="Palatino Linotype"/>
          <w:color w:val="auto"/>
          <w:sz w:val="24"/>
          <w:szCs w:val="24"/>
        </w:rPr>
        <w:t>0</w:t>
      </w:r>
      <w:r w:rsidRPr="0057099C">
        <w:rPr>
          <w:rStyle w:val="Q1"/>
          <w:rFonts w:ascii="Palatino Linotype" w:hAnsi="Palatino Linotype"/>
          <w:color w:val="auto"/>
          <w:sz w:val="24"/>
          <w:szCs w:val="24"/>
        </w:rPr>
        <w:t>.38</w:t>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1860" w:dyaOrig="660">
          <v:shape id="_x0000_i1279" type="#_x0000_t75" style="width:92.8pt;height:32.95pt" o:ole="">
            <v:imagedata r:id="rId519" o:title=""/>
          </v:shape>
          <o:OLEObject Type="Embed" ProgID="Equation.DSMT4" ShapeID="_x0000_i1279" DrawAspect="Content" ObjectID="_1595936479" r:id="rId520"/>
        </w:object>
      </w:r>
    </w:p>
    <w:p w:rsidR="00E52DDF" w:rsidRPr="0057099C" w:rsidRDefault="00E52DDF"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ab/>
      </w:r>
      <w:r w:rsidRPr="0057099C">
        <w:rPr>
          <w:rFonts w:ascii="Palatino Linotype" w:hAnsi="Palatino Linotype"/>
          <w:color w:val="auto"/>
          <w:sz w:val="24"/>
          <w:szCs w:val="24"/>
        </w:rPr>
        <w:t xml:space="preserve">For a one-dimensional box of width </w:t>
      </w:r>
      <w:r w:rsidRPr="0057099C">
        <w:rPr>
          <w:rFonts w:ascii="Palatino Linotype" w:hAnsi="Palatino Linotype"/>
          <w:i/>
          <w:color w:val="auto"/>
          <w:sz w:val="24"/>
          <w:szCs w:val="24"/>
        </w:rPr>
        <w:t>L</w:t>
      </w:r>
      <w:r w:rsidRPr="0057099C">
        <w:rPr>
          <w:rFonts w:ascii="Palatino Linotype" w:hAnsi="Palatino Linotype"/>
          <w:color w:val="auto"/>
          <w:sz w:val="24"/>
          <w:szCs w:val="24"/>
        </w:rPr>
        <w:t>, from Equation 41.18,</w:t>
      </w:r>
    </w:p>
    <w:p w:rsidR="00E52DDF" w:rsidRPr="0057099C" w:rsidRDefault="00E52DDF" w:rsidP="00A44AFE">
      <w:pPr>
        <w:pStyle w:val="SOL"/>
        <w:tabs>
          <w:tab w:val="clear" w:pos="480"/>
          <w:tab w:val="left" w:pos="1080"/>
          <w:tab w:val="left" w:pos="2160"/>
        </w:tabs>
        <w:spacing w:before="120" w:after="120" w:line="360" w:lineRule="auto"/>
        <w:ind w:left="1080" w:hanging="1080"/>
        <w:jc w:val="left"/>
        <w:rPr>
          <w:rFonts w:ascii="Palatino Linotype" w:hAnsi="Palatino Linotype"/>
          <w:color w:val="auto"/>
        </w:rPr>
      </w:pPr>
      <w:r w:rsidRPr="0057099C">
        <w:rPr>
          <w:rFonts w:ascii="Palatino Linotype" w:hAnsi="Palatino Linotype"/>
          <w:color w:val="auto"/>
        </w:rPr>
        <w:tab/>
      </w:r>
      <w:r w:rsidRPr="0057099C">
        <w:rPr>
          <w:rFonts w:ascii="Palatino Linotype" w:hAnsi="Palatino Linotype"/>
          <w:color w:val="auto"/>
        </w:rPr>
        <w:tab/>
      </w:r>
      <w:r w:rsidR="009F4823" w:rsidRPr="0057099C">
        <w:rPr>
          <w:rFonts w:ascii="Palatino Linotype" w:hAnsi="Palatino Linotype"/>
          <w:color w:val="auto"/>
        </w:rPr>
        <w:object w:dxaOrig="2760" w:dyaOrig="1460">
          <v:shape id="_x0000_i1280" type="#_x0000_t75" style="width:137.95pt;height:72.85pt" o:ole="">
            <v:imagedata r:id="rId521" o:title=""/>
          </v:shape>
          <o:OLEObject Type="Embed" ProgID="Equation.DSMT4" ShapeID="_x0000_i1280" DrawAspect="Content" ObjectID="_1595936480" r:id="rId522"/>
        </w:object>
      </w:r>
      <w:r w:rsidRPr="0057099C">
        <w:rPr>
          <w:rFonts w:ascii="Palatino Linotype" w:hAnsi="Palatino Linotype"/>
          <w:color w:val="auto"/>
        </w:rPr>
        <w:tab/>
      </w:r>
    </w:p>
    <w:p w:rsidR="00E52DDF" w:rsidRPr="0057099C" w:rsidRDefault="00E52DDF" w:rsidP="00A44AFE">
      <w:pPr>
        <w:pStyle w:val="SOL"/>
        <w:tabs>
          <w:tab w:val="clear" w:pos="480"/>
          <w:tab w:val="left" w:pos="1080"/>
          <w:tab w:val="left" w:pos="2160"/>
        </w:tabs>
        <w:spacing w:before="120" w:after="120" w:line="360" w:lineRule="auto"/>
        <w:ind w:left="1080" w:hanging="1080"/>
        <w:jc w:val="left"/>
        <w:rPr>
          <w:rFonts w:ascii="Palatino Linotype" w:hAnsi="Palatino Linotype"/>
          <w:color w:val="auto"/>
        </w:rPr>
      </w:pPr>
      <w:r w:rsidRPr="0057099C">
        <w:rPr>
          <w:rFonts w:ascii="Palatino Linotype" w:hAnsi="Palatino Linotype"/>
          <w:color w:val="auto"/>
        </w:rPr>
        <w:tab/>
        <w:t>With the substitution</w:t>
      </w:r>
    </w:p>
    <w:p w:rsidR="00E52DDF" w:rsidRPr="0057099C" w:rsidRDefault="00E52DDF" w:rsidP="00A44AFE">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560" w:dyaOrig="1320">
          <v:shape id="_x0000_i1281" type="#_x0000_t75" style="width:127.95pt;height:65.95pt" o:ole="">
            <v:imagedata r:id="rId523" o:title=""/>
          </v:shape>
          <o:OLEObject Type="Embed" ProgID="Equation.DSMT4" ShapeID="_x0000_i1281" DrawAspect="Content" ObjectID="_1595936481" r:id="rId524"/>
        </w:object>
      </w:r>
    </w:p>
    <w:p w:rsidR="00E52DDF" w:rsidRPr="0057099C" w:rsidRDefault="00E52DDF" w:rsidP="00E6375D">
      <w:pPr>
        <w:pStyle w:val="Q"/>
        <w:keepNext/>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the integral becomes (from integral tables)</w:t>
      </w:r>
    </w:p>
    <w:p w:rsidR="00756EC1" w:rsidRPr="0057099C" w:rsidRDefault="00E52DDF" w:rsidP="00A44AFE">
      <w:pPr>
        <w:pStyle w:val="Q"/>
        <w:tabs>
          <w:tab w:val="clear" w:pos="128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56"/>
          <w:sz w:val="24"/>
          <w:szCs w:val="24"/>
        </w:rPr>
        <w:object w:dxaOrig="4840" w:dyaOrig="3260">
          <v:shape id="_x0000_i1282" type="#_x0000_t75" style="width:242pt;height:163.1pt" o:ole="">
            <v:imagedata r:id="rId525" o:title=""/>
          </v:shape>
          <o:OLEObject Type="Embed" ProgID="Equation.DSMT4" ShapeID="_x0000_i1282" DrawAspect="Content" ObjectID="_1595936482" r:id="rId526"/>
        </w:objec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Style w:val="Q1"/>
          <w:rFonts w:ascii="Palatino Linotype" w:hAnsi="Palatino Linotype"/>
          <w:color w:val="auto"/>
          <w:sz w:val="24"/>
          <w:szCs w:val="24"/>
        </w:rPr>
        <w:t>P40.39</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The requirements that </w:t>
      </w:r>
      <w:r w:rsidR="009F4823" w:rsidRPr="0057099C">
        <w:rPr>
          <w:rFonts w:ascii="Palatino Linotype" w:hAnsi="Palatino Linotype"/>
          <w:color w:val="auto"/>
          <w:position w:val="1"/>
          <w:sz w:val="24"/>
          <w:szCs w:val="24"/>
        </w:rPr>
        <w:object w:dxaOrig="760" w:dyaOrig="620">
          <v:shape id="_x0000_i1283" type="#_x0000_t75" style="width:38.15pt;height:30.8pt" o:ole="">
            <v:imagedata r:id="rId527" o:title=""/>
          </v:shape>
          <o:OLEObject Type="Embed" ProgID="Equation.DSMT4" ShapeID="_x0000_i1283" DrawAspect="Content" ObjectID="_1595936483" r:id="rId528"/>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position w:val="1"/>
          <w:sz w:val="24"/>
          <w:szCs w:val="24"/>
        </w:rPr>
        <w:object w:dxaOrig="1200" w:dyaOrig="620">
          <v:shape id="_x0000_i1284" type="#_x0000_t75" style="width:59.85pt;height:30.8pt" o:ole="">
            <v:imagedata r:id="rId529" o:title=""/>
          </v:shape>
          <o:OLEObject Type="Embed" ProgID="Equation.DSMT4" ShapeID="_x0000_i1284" DrawAspect="Content" ObjectID="_1595936484" r:id="rId530"/>
        </w:object>
      </w:r>
      <w:r w:rsidRPr="0057099C">
        <w:rPr>
          <w:rFonts w:ascii="Palatino Linotype" w:hAnsi="Palatino Linotype"/>
          <w:color w:val="auto"/>
          <w:sz w:val="24"/>
          <w:szCs w:val="24"/>
        </w:rPr>
        <w:t xml:space="preserve"> are still valid. From the relativistic energy of the particle, </w: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8"/>
          <w:sz w:val="24"/>
          <w:szCs w:val="24"/>
        </w:rPr>
        <w:object w:dxaOrig="4620" w:dyaOrig="760">
          <v:shape id="_x0000_i1285" type="#_x0000_t75" style="width:231.2pt;height:38.15pt" o:ole="">
            <v:imagedata r:id="rId531" o:title=""/>
          </v:shape>
          <o:OLEObject Type="Embed" ProgID="Equation.DSMT4" ShapeID="_x0000_i1285" DrawAspect="Content" ObjectID="_1595936485" r:id="rId532"/>
        </w:objec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its kinetic energy is therefore</w: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36"/>
          <w:sz w:val="24"/>
          <w:szCs w:val="24"/>
        </w:rPr>
        <w:object w:dxaOrig="4320" w:dyaOrig="920">
          <v:shape id="_x0000_i1286" type="#_x0000_t75" style="width:3in;height:46pt" o:ole="">
            <v:imagedata r:id="rId533" o:title=""/>
          </v:shape>
          <o:OLEObject Type="Embed" ProgID="Equation.DSMT4" ShapeID="_x0000_i1286" DrawAspect="Content" ObjectID="_1595936486" r:id="rId534"/>
        </w:objec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Taking </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 1.00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10</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12</w:t>
      </w:r>
      <w:r w:rsidRPr="0057099C">
        <w:rPr>
          <w:rFonts w:ascii="Palatino Linotype" w:hAnsi="Palatino Linotype"/>
          <w:color w:val="auto"/>
          <w:sz w:val="24"/>
          <w:szCs w:val="24"/>
        </w:rPr>
        <w:t xml:space="preserve"> m,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 9.11 </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 10</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color w:val="auto"/>
          <w:position w:val="4"/>
          <w:sz w:val="24"/>
          <w:szCs w:val="24"/>
          <w:vertAlign w:val="superscript"/>
        </w:rPr>
        <w:t>31</w:t>
      </w:r>
      <w:r w:rsidRPr="0057099C">
        <w:rPr>
          <w:rFonts w:ascii="Palatino Linotype" w:hAnsi="Palatino Linotype"/>
          <w:color w:val="auto"/>
          <w:sz w:val="24"/>
          <w:szCs w:val="24"/>
        </w:rPr>
        <w:t xml:space="preserve"> kg, and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 1, we find</w: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58"/>
          <w:sz w:val="24"/>
          <w:szCs w:val="24"/>
        </w:rPr>
        <w:object w:dxaOrig="5680" w:dyaOrig="3900">
          <v:shape id="_x0000_i1287" type="#_x0000_t75" style="width:284.1pt;height:195.2pt" o:ole="">
            <v:imagedata r:id="rId535" o:title=""/>
          </v:shape>
          <o:OLEObject Type="Embed" ProgID="Equation.DSMT4" ShapeID="_x0000_i1287" DrawAspect="Content" ObjectID="_1595936487" r:id="rId536"/>
        </w:object>
      </w:r>
    </w:p>
    <w:p w:rsidR="00077F34" w:rsidRPr="0057099C" w:rsidRDefault="00077F34" w:rsidP="00A44AFE">
      <w:pPr>
        <w:pStyle w:val="Qalpha"/>
        <w:tabs>
          <w:tab w:val="clear" w:pos="1520"/>
          <w:tab w:val="clear" w:pos="3940"/>
          <w:tab w:val="left" w:pos="1080"/>
          <w:tab w:val="left" w:pos="1620"/>
          <w:tab w:val="left" w:pos="2160"/>
        </w:tabs>
        <w:spacing w:before="120" w:after="120" w:line="360" w:lineRule="auto"/>
        <w:ind w:left="2160"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(c)</w:t>
      </w:r>
      <w:r w:rsidRPr="0057099C">
        <w:rPr>
          <w:rFonts w:ascii="Palatino Linotype" w:hAnsi="Palatino Linotype"/>
          <w:color w:val="auto"/>
          <w:sz w:val="24"/>
          <w:szCs w:val="24"/>
        </w:rPr>
        <w:tab/>
        <w:t>The particle</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 xml:space="preserve">s nonrelativistic energy is  </w:t>
      </w:r>
      <w:r w:rsidR="009F4823" w:rsidRPr="0057099C">
        <w:rPr>
          <w:rFonts w:ascii="Palatino Linotype" w:hAnsi="Palatino Linotype"/>
          <w:color w:val="auto"/>
          <w:position w:val="-36"/>
          <w:sz w:val="24"/>
          <w:szCs w:val="24"/>
        </w:rPr>
        <w:object w:dxaOrig="6300" w:dyaOrig="860">
          <v:shape id="_x0000_i1288" type="#_x0000_t75" style="width:314.9pt;height:42.95pt" o:ole="">
            <v:imagedata r:id="rId537" o:title=""/>
          </v:shape>
          <o:OLEObject Type="Embed" ProgID="Equation.DSMT4" ShapeID="_x0000_i1288" DrawAspect="Content" ObjectID="_1595936488" r:id="rId538"/>
        </w:object>
      </w:r>
    </w:p>
    <w:p w:rsidR="00077F34" w:rsidRPr="0057099C" w:rsidRDefault="00077F34" w:rsidP="00134B3D">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Comparing this to </w:t>
      </w:r>
      <w:r w:rsidRPr="0057099C">
        <w:rPr>
          <w:rFonts w:ascii="Palatino Linotype" w:hAnsi="Palatino Linotype"/>
          <w:i/>
          <w:color w:val="auto"/>
          <w:sz w:val="24"/>
          <w:szCs w:val="24"/>
        </w:rPr>
        <w:t>K</w:t>
      </w:r>
      <w:r w:rsidRPr="0057099C">
        <w:rPr>
          <w:rFonts w:ascii="Palatino Linotype" w:hAnsi="Palatino Linotype"/>
          <w:color w:val="auto"/>
          <w:position w:val="-4"/>
          <w:sz w:val="24"/>
          <w:szCs w:val="24"/>
          <w:vertAlign w:val="subscript"/>
        </w:rPr>
        <w:t>1</w:t>
      </w:r>
      <w:r w:rsidRPr="0057099C">
        <w:rPr>
          <w:rFonts w:ascii="Palatino Linotype" w:hAnsi="Palatino Linotype"/>
          <w:color w:val="auto"/>
          <w:sz w:val="24"/>
          <w:szCs w:val="24"/>
        </w:rPr>
        <w:t xml:space="preserve">, we see that this value is too large by </w:t>
      </w:r>
      <w:r w:rsidR="009F4823" w:rsidRPr="0057099C">
        <w:rPr>
          <w:rFonts w:ascii="Palatino Linotype" w:hAnsi="Palatino Linotype"/>
          <w:color w:val="auto"/>
          <w:sz w:val="24"/>
          <w:szCs w:val="24"/>
        </w:rPr>
        <w:object w:dxaOrig="800" w:dyaOrig="380">
          <v:shape id="_x0000_i1289" type="#_x0000_t75" style="width:39.9pt;height:19.1pt" o:ole="">
            <v:imagedata r:id="rId539" o:title=""/>
          </v:shape>
          <o:OLEObject Type="Embed" ProgID="Equation.DSMT4" ShapeID="_x0000_i1289" DrawAspect="Content" ObjectID="_1595936489" r:id="rId540"/>
        </w:object>
      </w:r>
      <w:r w:rsidRPr="0057099C">
        <w:rPr>
          <w:rFonts w:ascii="Palatino Linotype" w:hAnsi="Palatino Linotype"/>
          <w:color w:val="auto"/>
          <w:sz w:val="24"/>
          <w:szCs w:val="24"/>
        </w:rPr>
        <w:t>.</w:t>
      </w:r>
    </w:p>
    <w:p w:rsidR="00077F34" w:rsidRPr="0057099C" w:rsidRDefault="00077F34" w:rsidP="00A44AFE">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P40.40</w:t>
      </w:r>
      <w:r w:rsidRPr="0057099C">
        <w:rPr>
          <w:rFonts w:ascii="Palatino Linotype" w:hAnsi="Palatino Linotype"/>
          <w:b/>
          <w:color w:val="auto"/>
          <w:sz w:val="24"/>
          <w:szCs w:val="24"/>
        </w:rPr>
        <w:tab/>
      </w:r>
      <w:r w:rsidRPr="0057099C">
        <w:rPr>
          <w:rFonts w:ascii="Palatino Linotype" w:hAnsi="Palatino Linotype"/>
          <w:color w:val="auto"/>
          <w:sz w:val="24"/>
          <w:szCs w:val="24"/>
        </w:rPr>
        <w:t>Looking at Figure 4</w:t>
      </w:r>
      <w:r w:rsidR="00D76C33" w:rsidRPr="0057099C">
        <w:rPr>
          <w:rFonts w:ascii="Palatino Linotype" w:hAnsi="Palatino Linotype"/>
          <w:color w:val="auto"/>
          <w:sz w:val="24"/>
          <w:szCs w:val="24"/>
        </w:rPr>
        <w:t>0</w:t>
      </w:r>
      <w:r w:rsidRPr="0057099C">
        <w:rPr>
          <w:rFonts w:ascii="Palatino Linotype" w:hAnsi="Palatino Linotype"/>
          <w:color w:val="auto"/>
          <w:sz w:val="24"/>
          <w:szCs w:val="24"/>
        </w:rPr>
        <w:t xml:space="preserve">.7, we see that wavelengths for a particle in a finite well are longer than those for a particle in an infinite well. Therefore, the energies of the allowed states should be lower for a finite well than for an infinite well. As a result, the photons from the source have too much energy to be absorbed or, equivalently, the photons have a frequency that is too high. In order to lower their apparent frequency using the Doppler shift, the source would have to move </w:t>
      </w:r>
      <w:r w:rsidRPr="0057099C">
        <w:rPr>
          <w:rFonts w:ascii="Palatino Linotype" w:hAnsi="Palatino Linotype"/>
          <w:i/>
          <w:color w:val="auto"/>
          <w:sz w:val="24"/>
          <w:szCs w:val="24"/>
        </w:rPr>
        <w:t>away</w:t>
      </w:r>
      <w:r w:rsidRPr="0057099C">
        <w:rPr>
          <w:rFonts w:ascii="Palatino Linotype" w:hAnsi="Palatino Linotype"/>
          <w:color w:val="auto"/>
          <w:sz w:val="24"/>
          <w:szCs w:val="24"/>
        </w:rPr>
        <w:t xml:space="preserve"> from the particle in the finite square well, not </w:t>
      </w:r>
      <w:r w:rsidRPr="0057099C">
        <w:rPr>
          <w:rFonts w:ascii="Palatino Linotype" w:hAnsi="Palatino Linotype"/>
          <w:i/>
          <w:color w:val="auto"/>
          <w:sz w:val="24"/>
          <w:szCs w:val="24"/>
        </w:rPr>
        <w:t>toward</w:t>
      </w:r>
      <w:r w:rsidRPr="0057099C">
        <w:rPr>
          <w:rFonts w:ascii="Palatino Linotype" w:hAnsi="Palatino Linotype"/>
          <w:color w:val="auto"/>
          <w:sz w:val="24"/>
          <w:szCs w:val="24"/>
        </w:rPr>
        <w:t xml:space="preserve"> it.</w:t>
      </w:r>
    </w:p>
    <w:p w:rsidR="00514583" w:rsidRPr="0057099C" w:rsidRDefault="00D76C33" w:rsidP="000B1A72">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sz w:val="24"/>
        </w:rPr>
      </w:pPr>
      <w:r w:rsidRPr="0057099C">
        <w:rPr>
          <w:rFonts w:ascii="Palatino Linotype" w:hAnsi="Palatino Linotype"/>
          <w:b/>
          <w:color w:val="auto"/>
          <w:sz w:val="24"/>
        </w:rPr>
        <w:t>*</w:t>
      </w:r>
      <w:r w:rsidR="00514583" w:rsidRPr="0057099C">
        <w:rPr>
          <w:rFonts w:ascii="Palatino Linotype" w:hAnsi="Palatino Linotype"/>
          <w:b/>
          <w:color w:val="auto"/>
          <w:sz w:val="24"/>
        </w:rPr>
        <w:t>P40.41</w:t>
      </w:r>
      <w:r w:rsidR="00514583" w:rsidRPr="0057099C">
        <w:rPr>
          <w:rFonts w:ascii="Palatino Linotype" w:hAnsi="Palatino Linotype"/>
          <w:b/>
          <w:color w:val="auto"/>
          <w:sz w:val="24"/>
        </w:rPr>
        <w:tab/>
      </w:r>
      <w:r w:rsidR="00514583" w:rsidRPr="0057099C">
        <w:rPr>
          <w:rFonts w:ascii="Palatino Linotype" w:hAnsi="Palatino Linotype"/>
          <w:b/>
          <w:sz w:val="24"/>
        </w:rPr>
        <w:t>Conceptualize</w:t>
      </w:r>
      <w:r w:rsidR="00514583" w:rsidRPr="0057099C">
        <w:rPr>
          <w:rFonts w:ascii="Palatino Linotype" w:hAnsi="Palatino Linotype"/>
          <w:sz w:val="24"/>
        </w:rPr>
        <w:t xml:space="preserve"> Classically, as long as </w:t>
      </w:r>
      <w:r w:rsidR="00514583" w:rsidRPr="0057099C">
        <w:rPr>
          <w:rFonts w:ascii="Palatino Linotype" w:hAnsi="Palatino Linotype"/>
          <w:i/>
          <w:sz w:val="24"/>
        </w:rPr>
        <w:t>E</w:t>
      </w:r>
      <w:r w:rsidR="00514583" w:rsidRPr="0057099C">
        <w:rPr>
          <w:rFonts w:ascii="Palatino Linotype" w:hAnsi="Palatino Linotype"/>
          <w:sz w:val="24"/>
        </w:rPr>
        <w:t xml:space="preserve"> &gt; </w:t>
      </w:r>
      <w:r w:rsidR="00514583" w:rsidRPr="0057099C">
        <w:rPr>
          <w:rFonts w:ascii="Palatino Linotype" w:hAnsi="Palatino Linotype"/>
          <w:i/>
          <w:sz w:val="24"/>
        </w:rPr>
        <w:t>U</w:t>
      </w:r>
      <w:r w:rsidR="00514583" w:rsidRPr="0057099C">
        <w:rPr>
          <w:rFonts w:ascii="Palatino Linotype" w:hAnsi="Palatino Linotype"/>
          <w:sz w:val="24"/>
        </w:rPr>
        <w:t>, the particles would all pass the step and travel with a reduced speed. Quantum mechanically, a change in the potential results in both transmission and reflection, just like a change in the medium causes both transmission and reflection for mechanical waves.</w:t>
      </w:r>
    </w:p>
    <w:p w:rsidR="00514583" w:rsidRPr="0057099C" w:rsidRDefault="00514583" w:rsidP="001A2691">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Categorize</w:t>
      </w:r>
      <w:r w:rsidRPr="0057099C">
        <w:rPr>
          <w:rFonts w:ascii="Palatino Linotype" w:hAnsi="Palatino Linotype"/>
        </w:rPr>
        <w:t xml:space="preserve"> The particles are modeled as quantum particles, encountering a potential step.</w:t>
      </w:r>
    </w:p>
    <w:p w:rsidR="00514583" w:rsidRPr="0057099C" w:rsidRDefault="00514583" w:rsidP="00E6375D">
      <w:pPr>
        <w:keepNext/>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lastRenderedPageBreak/>
        <w:t>Analyze</w:t>
      </w:r>
      <w:r w:rsidRPr="0057099C">
        <w:rPr>
          <w:rFonts w:ascii="Palatino Linotype" w:hAnsi="Palatino Linotype"/>
        </w:rPr>
        <w:t xml:space="preserve"> Because the problem asks for energies, let us modify the reflection coefficient to be expressed in terms of energies. We first divide the numerator and denominator of the reflection coefficient by </w:t>
      </w:r>
      <w:r w:rsidRPr="0057099C">
        <w:rPr>
          <w:rFonts w:ascii="Palatino Linotype" w:hAnsi="Palatino Linotype"/>
          <w:i/>
        </w:rPr>
        <w:t>k</w:t>
      </w:r>
      <w:r w:rsidRPr="0057099C">
        <w:rPr>
          <w:rFonts w:ascii="Palatino Linotype" w:hAnsi="Palatino Linotype"/>
          <w:vertAlign w:val="subscript"/>
        </w:rPr>
        <w:t>1</w:t>
      </w:r>
      <w:r w:rsidRPr="0057099C">
        <w:rPr>
          <w:rFonts w:ascii="Palatino Linotype" w:hAnsi="Palatino Linotype"/>
          <w:vertAlign w:val="superscript"/>
        </w:rPr>
        <w:t>2</w:t>
      </w:r>
      <w:r w:rsidRPr="0057099C">
        <w:rPr>
          <w:rFonts w:ascii="Palatino Linotype" w:hAnsi="Palatino Linotype"/>
        </w:rPr>
        <w:t>:</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84"/>
        </w:rPr>
        <w:object w:dxaOrig="3000" w:dyaOrig="1820">
          <v:shape id="_x0000_i1290" type="#_x0000_t75" style="width:150.05pt;height:91.1pt" o:ole="">
            <v:imagedata r:id="rId541" o:title=""/>
          </v:shape>
          <o:OLEObject Type="Embed" ProgID="Equation.DSMT4" ShapeID="_x0000_i1290" DrawAspect="Content" ObjectID="_1595936490" r:id="rId542"/>
        </w:object>
      </w:r>
      <w:r w:rsidR="00514583" w:rsidRPr="0057099C">
        <w:rPr>
          <w:rFonts w:ascii="Palatino Linotype" w:hAnsi="Palatino Linotype"/>
        </w:rPr>
        <w:t xml:space="preserve">      (1)</w: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Now, evaluate the ratio of </w:t>
      </w:r>
      <w:r w:rsidRPr="0057099C">
        <w:rPr>
          <w:rFonts w:ascii="Palatino Linotype" w:hAnsi="Palatino Linotype"/>
          <w:i/>
        </w:rPr>
        <w:t>k</w:t>
      </w:r>
      <w:r w:rsidRPr="0057099C">
        <w:rPr>
          <w:rFonts w:ascii="Palatino Linotype" w:hAnsi="Palatino Linotype"/>
        </w:rPr>
        <w:t xml:space="preserve"> values:</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68"/>
        </w:rPr>
        <w:object w:dxaOrig="5460" w:dyaOrig="1560">
          <v:shape id="_x0000_i1291" type="#_x0000_t75" style="width:274.1pt;height:78.05pt" o:ole="">
            <v:imagedata r:id="rId543" o:title=""/>
          </v:shape>
          <o:OLEObject Type="Embed" ProgID="Equation.DSMT4" ShapeID="_x0000_i1291" DrawAspect="Content" ObjectID="_1595936491" r:id="rId544"/>
        </w:object>
      </w:r>
      <w:r w:rsidR="00514583" w:rsidRPr="0057099C">
        <w:rPr>
          <w:rFonts w:ascii="Palatino Linotype" w:hAnsi="Palatino Linotype"/>
        </w:rPr>
        <w:t xml:space="preserve">      (2)</w: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where </w:t>
      </w:r>
      <w:r w:rsidRPr="0057099C">
        <w:rPr>
          <w:rFonts w:ascii="Palatino Linotype" w:hAnsi="Palatino Linotype"/>
          <w:i/>
        </w:rPr>
        <w:t>f</w:t>
      </w:r>
      <w:r w:rsidRPr="0057099C">
        <w:rPr>
          <w:rFonts w:ascii="Palatino Linotype" w:hAnsi="Palatino Linotype"/>
        </w:rPr>
        <w:t xml:space="preserve"> is the ratio of energies, </w:t>
      </w:r>
      <w:r w:rsidRPr="0057099C">
        <w:rPr>
          <w:rFonts w:ascii="Palatino Linotype" w:hAnsi="Palatino Linotype"/>
          <w:i/>
        </w:rPr>
        <w:t>U</w:t>
      </w:r>
      <w:r w:rsidRPr="0057099C">
        <w:rPr>
          <w:rFonts w:ascii="Palatino Linotype" w:hAnsi="Palatino Linotype"/>
        </w:rPr>
        <w:t>/</w:t>
      </w:r>
      <w:r w:rsidRPr="0057099C">
        <w:rPr>
          <w:rFonts w:ascii="Palatino Linotype" w:hAnsi="Palatino Linotype"/>
          <w:i/>
        </w:rPr>
        <w:t>E</w:t>
      </w:r>
      <w:r w:rsidRPr="0057099C">
        <w:rPr>
          <w:rFonts w:ascii="Palatino Linotype" w:hAnsi="Palatino Linotype"/>
        </w:rPr>
        <w:t>. Substitute Equation (2) into Equation (1):</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54"/>
        </w:rPr>
        <w:object w:dxaOrig="2020" w:dyaOrig="1220">
          <v:shape id="_x0000_i1292" type="#_x0000_t75" style="width:101.95pt;height:62pt" o:ole="">
            <v:imagedata r:id="rId545" o:title=""/>
          </v:shape>
          <o:OLEObject Type="Embed" ProgID="Equation.DSMT4" ShapeID="_x0000_i1292" DrawAspect="Content" ObjectID="_1595936492" r:id="rId546"/>
        </w:object>
      </w:r>
      <w:r w:rsidR="00514583" w:rsidRPr="0057099C">
        <w:rPr>
          <w:rFonts w:ascii="Palatino Linotype" w:hAnsi="Palatino Linotype"/>
        </w:rPr>
        <w:t xml:space="preserve">      (3)</w: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(a) If half of the incident particles reflect from the step, we must have </w:t>
      </w:r>
      <w:r w:rsidRPr="0057099C">
        <w:rPr>
          <w:rFonts w:ascii="Palatino Linotype" w:hAnsi="Palatino Linotype"/>
          <w:i/>
        </w:rPr>
        <w:t>R</w:t>
      </w:r>
      <w:r w:rsidRPr="0057099C">
        <w:rPr>
          <w:rFonts w:ascii="Palatino Linotype" w:hAnsi="Palatino Linotype"/>
        </w:rPr>
        <w:t xml:space="preserve"> = </w:t>
      </w:r>
      <w:r w:rsidR="009F4823" w:rsidRPr="0057099C">
        <w:rPr>
          <w:rFonts w:ascii="Palatino Linotype" w:hAnsi="Palatino Linotype"/>
          <w:position w:val="-16"/>
        </w:rPr>
        <w:object w:dxaOrig="220" w:dyaOrig="460">
          <v:shape id="_x0000_i1293" type="#_x0000_t75" style="width:10.85pt;height:23pt" o:ole="">
            <v:imagedata r:id="rId547" o:title=""/>
          </v:shape>
          <o:OLEObject Type="Embed" ProgID="Equation.3" ShapeID="_x0000_i1293" DrawAspect="Content" ObjectID="_1595936493" r:id="rId548"/>
        </w:object>
      </w:r>
      <w:r w:rsidRPr="0057099C">
        <w:rPr>
          <w:rFonts w:ascii="Palatino Linotype" w:hAnsi="Palatino Linotype"/>
        </w:rPr>
        <w:t>. Therefore, from Equation (3),</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54"/>
        </w:rPr>
        <w:object w:dxaOrig="6120" w:dyaOrig="1220">
          <v:shape id="_x0000_i1294" type="#_x0000_t75" style="width:306.2pt;height:61.15pt" o:ole="">
            <v:imagedata r:id="rId549" o:title=""/>
          </v:shape>
          <o:OLEObject Type="Embed" ProgID="Equation.DSMT4" ShapeID="_x0000_i1294" DrawAspect="Content" ObjectID="_1595936494" r:id="rId550"/>
        </w:object>
      </w:r>
      <w:r w:rsidR="00514583" w:rsidRPr="0057099C">
        <w:rPr>
          <w:rFonts w:ascii="Palatino Linotype" w:hAnsi="Palatino Linotype"/>
        </w:rPr>
        <w:t xml:space="preserve">      (4)</w:t>
      </w:r>
    </w:p>
    <w:p w:rsidR="00514583" w:rsidRPr="0057099C" w:rsidRDefault="00514583" w:rsidP="00E6375D">
      <w:pPr>
        <w:keepNext/>
        <w:spacing w:before="120" w:line="360" w:lineRule="auto"/>
        <w:ind w:left="1080"/>
        <w:rPr>
          <w:rFonts w:ascii="Palatino Linotype" w:hAnsi="Palatino Linotype"/>
        </w:rPr>
      </w:pPr>
      <w:r w:rsidRPr="0057099C">
        <w:rPr>
          <w:rFonts w:ascii="Palatino Linotype" w:hAnsi="Palatino Linotype"/>
        </w:rPr>
        <w:lastRenderedPageBreak/>
        <w:t>Take the square root of both sides of Equation (4), choosing the positive root:</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32"/>
        </w:rPr>
        <w:object w:dxaOrig="6840" w:dyaOrig="840">
          <v:shape id="_x0000_i1295" type="#_x0000_t75" style="width:342.2pt;height:42.05pt" o:ole="">
            <v:imagedata r:id="rId551" o:title=""/>
          </v:shape>
          <o:OLEObject Type="Embed" ProgID="Equation.DSMT4" ShapeID="_x0000_i1295" DrawAspect="Content" ObjectID="_1595936495" r:id="rId552"/>
        </w:object>
      </w:r>
      <w:r w:rsidR="00514583" w:rsidRPr="0057099C">
        <w:rPr>
          <w:rFonts w:ascii="Palatino Linotype" w:hAnsi="Palatino Linotype"/>
        </w:rPr>
        <w:t xml:space="preserve">       (5)</w: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Solve for </w:t>
      </w:r>
      <w:r w:rsidRPr="0057099C">
        <w:rPr>
          <w:rFonts w:ascii="Palatino Linotype" w:hAnsi="Palatino Linotype"/>
          <w:i/>
        </w:rPr>
        <w:t>f</w:t>
      </w:r>
      <w:r w:rsidRPr="0057099C">
        <w:rPr>
          <w:rFonts w:ascii="Palatino Linotype" w:hAnsi="Palatino Linotype"/>
        </w:rPr>
        <w:t>:</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14"/>
        </w:rPr>
        <w:object w:dxaOrig="2880" w:dyaOrig="500">
          <v:shape id="_x0000_i1296" type="#_x0000_t75" style="width:2in;height:25.15pt" o:ole="">
            <v:imagedata r:id="rId553" o:title=""/>
          </v:shape>
          <o:OLEObject Type="Embed" ProgID="Equation.DSMT4" ShapeID="_x0000_i1296" DrawAspect="Content" ObjectID="_1595936496" r:id="rId554"/>
        </w:objec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Now, because </w:t>
      </w:r>
      <w:r w:rsidRPr="0057099C">
        <w:rPr>
          <w:rFonts w:ascii="Palatino Linotype" w:hAnsi="Palatino Linotype"/>
          <w:i/>
        </w:rPr>
        <w:t>f</w:t>
      </w:r>
      <w:r w:rsidRPr="0057099C">
        <w:rPr>
          <w:rFonts w:ascii="Palatino Linotype" w:hAnsi="Palatino Linotype"/>
        </w:rPr>
        <w:t xml:space="preserve"> = </w:t>
      </w:r>
      <w:r w:rsidRPr="0057099C">
        <w:rPr>
          <w:rFonts w:ascii="Palatino Linotype" w:hAnsi="Palatino Linotype"/>
          <w:i/>
        </w:rPr>
        <w:t>U</w:t>
      </w:r>
      <w:r w:rsidRPr="0057099C">
        <w:rPr>
          <w:rFonts w:ascii="Palatino Linotype" w:hAnsi="Palatino Linotype"/>
        </w:rPr>
        <w:t>/</w:t>
      </w:r>
      <w:r w:rsidRPr="0057099C">
        <w:rPr>
          <w:rFonts w:ascii="Palatino Linotype" w:hAnsi="Palatino Linotype"/>
          <w:i/>
        </w:rPr>
        <w:t>E</w:t>
      </w:r>
      <w:r w:rsidRPr="0057099C">
        <w:rPr>
          <w:rFonts w:ascii="Palatino Linotype" w:hAnsi="Palatino Linotype"/>
        </w:rPr>
        <w:t>, we have</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34"/>
        </w:rPr>
        <w:object w:dxaOrig="4380" w:dyaOrig="800">
          <v:shape id="_x0000_i1297" type="#_x0000_t75" style="width:219.05pt;height:39.9pt" o:ole="">
            <v:imagedata r:id="rId555" o:title=""/>
          </v:shape>
          <o:OLEObject Type="Embed" ProgID="Equation.DSMT4" ShapeID="_x0000_i1297" DrawAspect="Content" ObjectID="_1595936497" r:id="rId556"/>
        </w:objec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(b) The fraction </w:t>
      </w:r>
      <w:r w:rsidRPr="0057099C">
        <w:rPr>
          <w:rFonts w:ascii="Palatino Linotype" w:hAnsi="Palatino Linotype"/>
          <w:i/>
        </w:rPr>
        <w:t>a</w:t>
      </w:r>
      <w:r w:rsidRPr="0057099C">
        <w:rPr>
          <w:rFonts w:ascii="Palatino Linotype" w:hAnsi="Palatino Linotype"/>
        </w:rPr>
        <w:t xml:space="preserve"> by which the kinetic energy of the particles changes upon being transmitted through the step is</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26"/>
        </w:rPr>
        <w:object w:dxaOrig="1160" w:dyaOrig="720">
          <v:shape id="_x0000_i1298" type="#_x0000_t75" style="width:58.1pt;height:36pt" o:ole="">
            <v:imagedata r:id="rId557" o:title=""/>
          </v:shape>
          <o:OLEObject Type="Embed" ProgID="Equation.DSMT4" ShapeID="_x0000_i1298" DrawAspect="Content" ObjectID="_1595936498" r:id="rId558"/>
        </w:objec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Substitute the value of </w:t>
      </w:r>
      <w:r w:rsidRPr="0057099C">
        <w:rPr>
          <w:rFonts w:ascii="Palatino Linotype" w:hAnsi="Palatino Linotype"/>
          <w:i/>
        </w:rPr>
        <w:t>E</w:t>
      </w:r>
      <w:r w:rsidRPr="0057099C">
        <w:rPr>
          <w:rFonts w:ascii="Palatino Linotype" w:hAnsi="Palatino Linotype"/>
        </w:rPr>
        <w:t xml:space="preserve"> in part (a):</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26"/>
        </w:rPr>
        <w:object w:dxaOrig="2800" w:dyaOrig="720">
          <v:shape id="_x0000_i1299" type="#_x0000_t75" style="width:140.1pt;height:36pt" o:ole="">
            <v:imagedata r:id="rId559" o:title=""/>
          </v:shape>
          <o:OLEObject Type="Embed" ProgID="Equation.DSMT4" ShapeID="_x0000_i1299" DrawAspect="Content" ObjectID="_1595936499" r:id="rId560"/>
        </w:object>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Set this result equal to the ratio of kinetic energies of the particles in terms of their speeds:</w:t>
      </w:r>
    </w:p>
    <w:p w:rsidR="00514583" w:rsidRPr="0057099C" w:rsidRDefault="009F4823" w:rsidP="00A44AFE">
      <w:pPr>
        <w:spacing w:line="360" w:lineRule="auto"/>
        <w:jc w:val="center"/>
        <w:rPr>
          <w:rFonts w:ascii="Palatino Linotype" w:hAnsi="Palatino Linotype"/>
        </w:rPr>
      </w:pPr>
      <w:r w:rsidRPr="0057099C">
        <w:rPr>
          <w:rFonts w:ascii="Palatino Linotype" w:hAnsi="Palatino Linotype"/>
          <w:position w:val="-40"/>
        </w:rPr>
        <w:object w:dxaOrig="5980" w:dyaOrig="940">
          <v:shape id="_x0000_i1300" type="#_x0000_t75" style="width:298.85pt;height:46.85pt" o:ole="">
            <v:imagedata r:id="rId561" o:title=""/>
          </v:shape>
          <o:OLEObject Type="Embed" ProgID="Equation.DSMT4" ShapeID="_x0000_i1300" DrawAspect="Content" ObjectID="_1595936500" r:id="rId562"/>
        </w:object>
      </w:r>
    </w:p>
    <w:p w:rsidR="00514583" w:rsidRPr="0057099C" w:rsidRDefault="00514583"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b/>
        </w:rPr>
        <w:t>Finalize</w:t>
      </w:r>
      <w:r w:rsidRPr="0057099C">
        <w:rPr>
          <w:rFonts w:ascii="Palatino Linotype" w:hAnsi="Palatino Linotype"/>
        </w:rPr>
        <w:t xml:space="preserve"> Notice that the particle energy must be close to the potential height for a significant number of particles to be reflected. In part (a), to reflect 50% of the particles, the incident energy is only 3% larger than the barrier height. At much higher energies, a small fraction of the </w:t>
      </w:r>
      <w:r w:rsidRPr="0057099C">
        <w:rPr>
          <w:rFonts w:ascii="Palatino Linotype" w:hAnsi="Palatino Linotype"/>
        </w:rPr>
        <w:lastRenderedPageBreak/>
        <w:t xml:space="preserve">particles is reflected. The graph below shows that the reflection coefficient falls rapidly as the energy </w:t>
      </w:r>
      <w:r w:rsidRPr="0057099C">
        <w:rPr>
          <w:rFonts w:ascii="Palatino Linotype" w:hAnsi="Palatino Linotype"/>
          <w:i/>
        </w:rPr>
        <w:t>E</w:t>
      </w:r>
      <w:r w:rsidRPr="0057099C">
        <w:rPr>
          <w:rFonts w:ascii="Palatino Linotype" w:hAnsi="Palatino Linotype"/>
        </w:rPr>
        <w:t xml:space="preserve"> increases.</w:t>
      </w:r>
    </w:p>
    <w:p w:rsidR="00514583" w:rsidRPr="0057099C" w:rsidRDefault="00F34BC4" w:rsidP="00A44AFE">
      <w:pPr>
        <w:spacing w:line="360" w:lineRule="auto"/>
        <w:jc w:val="center"/>
        <w:rPr>
          <w:rFonts w:ascii="Palatino Linotype" w:hAnsi="Palatino Linotype"/>
        </w:rPr>
      </w:pPr>
      <w:r w:rsidRPr="0057099C">
        <w:rPr>
          <w:rFonts w:ascii="Palatino Linotype" w:hAnsi="Palatino Linotype"/>
          <w:noProof/>
        </w:rPr>
        <w:drawing>
          <wp:inline distT="0" distB="0" distL="0" distR="0">
            <wp:extent cx="3474720" cy="3142015"/>
            <wp:effectExtent l="0" t="0" r="0" b="1270"/>
            <wp:docPr id="28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74720" cy="3142015"/>
                    </a:xfrm>
                    <a:prstGeom prst="rect">
                      <a:avLst/>
                    </a:prstGeom>
                    <a:noFill/>
                    <a:ln>
                      <a:noFill/>
                    </a:ln>
                  </pic:spPr>
                </pic:pic>
              </a:graphicData>
            </a:graphic>
          </wp:inline>
        </w:drawing>
      </w:r>
    </w:p>
    <w:p w:rsidR="00514583" w:rsidRPr="0057099C" w:rsidRDefault="00514583" w:rsidP="000B1A72">
      <w:pPr>
        <w:spacing w:before="120" w:line="360" w:lineRule="auto"/>
        <w:ind w:left="1080"/>
        <w:rPr>
          <w:rFonts w:ascii="Palatino Linotype" w:hAnsi="Palatino Linotype"/>
        </w:rPr>
      </w:pPr>
      <w:r w:rsidRPr="0057099C">
        <w:rPr>
          <w:rFonts w:ascii="Palatino Linotype" w:hAnsi="Palatino Linotype"/>
        </w:rPr>
        <w:t xml:space="preserve">The remarkable thing is that </w:t>
      </w:r>
      <w:r w:rsidRPr="0057099C">
        <w:rPr>
          <w:rFonts w:ascii="Palatino Linotype" w:hAnsi="Palatino Linotype"/>
          <w:i/>
        </w:rPr>
        <w:t>any</w:t>
      </w:r>
      <w:r w:rsidRPr="0057099C">
        <w:rPr>
          <w:rFonts w:ascii="Palatino Linotype" w:hAnsi="Palatino Linotype"/>
        </w:rPr>
        <w:t xml:space="preserve"> particles are reflected. Imagine rolling a bowling ball in the street toward a disabled ramp in a sidewalk, with plenty of energy for the ball to roll up on the sidewalk, and have it reflect from the ramp! This is just one example of the surprising nature of quantum mechanics.]</w:t>
      </w:r>
    </w:p>
    <w:p w:rsidR="00756EC1" w:rsidRPr="0057099C" w:rsidRDefault="00756EC1" w:rsidP="00084CD7">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57099C">
        <w:rPr>
          <w:rFonts w:ascii="Palatino Linotype" w:hAnsi="Palatino Linotype"/>
          <w:i/>
        </w:rPr>
        <w:t>Answers:</w:t>
      </w:r>
      <w:r w:rsidRPr="0057099C">
        <w:rPr>
          <w:rFonts w:ascii="Palatino Linotype" w:hAnsi="Palatino Linotype"/>
        </w:rPr>
        <w:t xml:space="preserve"> (a) 1.03</w:t>
      </w:r>
      <w:r w:rsidRPr="0057099C">
        <w:rPr>
          <w:rFonts w:ascii="Palatino Linotype" w:hAnsi="Palatino Linotype"/>
          <w:i/>
        </w:rPr>
        <w:t>U</w:t>
      </w:r>
      <w:r w:rsidRPr="0057099C">
        <w:rPr>
          <w:rFonts w:ascii="Palatino Linotype" w:hAnsi="Palatino Linotype"/>
        </w:rPr>
        <w:t xml:space="preserve"> (b) 0.172</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P40.42</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Taking </w:t>
      </w:r>
      <w:r w:rsidRPr="0057099C">
        <w:rPr>
          <w:rFonts w:ascii="Palatino Linotype" w:hAnsi="Palatino Linotype"/>
          <w:i/>
          <w:color w:val="auto"/>
          <w:sz w:val="24"/>
          <w:szCs w:val="24"/>
        </w:rPr>
        <w:t>L</w:t>
      </w:r>
      <w:r w:rsidRPr="0057099C">
        <w:rPr>
          <w:rFonts w:ascii="Palatino Linotype" w:hAnsi="Palatino Linotype"/>
          <w:i/>
          <w:color w:val="auto"/>
          <w:position w:val="-4"/>
          <w:sz w:val="24"/>
          <w:szCs w:val="24"/>
          <w:vertAlign w:val="subscript"/>
        </w:rPr>
        <w:t>x</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L</w:t>
      </w:r>
      <w:r w:rsidRPr="0057099C">
        <w:rPr>
          <w:rFonts w:ascii="Palatino Linotype" w:hAnsi="Palatino Linotype"/>
          <w:i/>
          <w:color w:val="auto"/>
          <w:position w:val="-4"/>
          <w:sz w:val="24"/>
          <w:szCs w:val="24"/>
          <w:vertAlign w:val="subscript"/>
        </w:rPr>
        <w:t>y</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L</w:t>
      </w:r>
      <w:r w:rsidRPr="0057099C">
        <w:rPr>
          <w:rFonts w:ascii="Palatino Linotype" w:hAnsi="Palatino Linotype"/>
          <w:color w:val="auto"/>
          <w:sz w:val="24"/>
          <w:szCs w:val="24"/>
        </w:rPr>
        <w:t xml:space="preserve">, we see that the expression for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becomes</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080" w:dyaOrig="820">
          <v:shape id="_x0000_i1301" type="#_x0000_t75" style="width:104.1pt;height:41.2pt" o:ole="">
            <v:imagedata r:id="rId564" o:title=""/>
          </v:shape>
          <o:OLEObject Type="Embed" ProgID="Equation.DSMT4" ShapeID="_x0000_i1301" DrawAspect="Content" ObjectID="_1595936501" r:id="rId565"/>
        </w:objec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 general form of the wave function is </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820" w:dyaOrig="740">
          <v:shape id="_x0000_i1302" type="#_x0000_t75" style="width:140.95pt;height:36.85pt" o:ole="">
            <v:imagedata r:id="rId566" o:title=""/>
          </v:shape>
          <o:OLEObject Type="Embed" ProgID="Equation.DSMT4" ShapeID="_x0000_i1302" DrawAspect="Content" ObjectID="_1595936502" r:id="rId567"/>
        </w:objec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 xml:space="preserve">For a normalizable wave function, neither </w:t>
      </w:r>
      <w:r w:rsidRPr="0057099C">
        <w:rPr>
          <w:rFonts w:ascii="Palatino Linotype" w:hAnsi="Palatino Linotype"/>
          <w:i/>
          <w:color w:val="auto"/>
          <w:sz w:val="24"/>
          <w:szCs w:val="24"/>
        </w:rPr>
        <w:t>n</w:t>
      </w:r>
      <w:r w:rsidRPr="0057099C">
        <w:rPr>
          <w:rFonts w:ascii="Palatino Linotype" w:hAnsi="Palatino Linotype"/>
          <w:i/>
          <w:color w:val="auto"/>
          <w:position w:val="-4"/>
          <w:sz w:val="24"/>
          <w:szCs w:val="24"/>
          <w:vertAlign w:val="subscript"/>
        </w:rPr>
        <w:t>x</w:t>
      </w:r>
      <w:r w:rsidRPr="0057099C">
        <w:rPr>
          <w:rFonts w:ascii="Palatino Linotype" w:hAnsi="Palatino Linotype"/>
          <w:color w:val="auto"/>
          <w:sz w:val="24"/>
          <w:szCs w:val="24"/>
        </w:rPr>
        <w:t xml:space="preserve"> nor </w:t>
      </w:r>
      <w:r w:rsidRPr="0057099C">
        <w:rPr>
          <w:rFonts w:ascii="Palatino Linotype" w:hAnsi="Palatino Linotype"/>
          <w:i/>
          <w:color w:val="auto"/>
          <w:sz w:val="24"/>
          <w:szCs w:val="24"/>
        </w:rPr>
        <w:t>n</w:t>
      </w:r>
      <w:r w:rsidRPr="0057099C">
        <w:rPr>
          <w:rFonts w:ascii="Palatino Linotype" w:hAnsi="Palatino Linotype"/>
          <w:i/>
          <w:color w:val="auto"/>
          <w:position w:val="-4"/>
          <w:sz w:val="24"/>
          <w:szCs w:val="24"/>
          <w:vertAlign w:val="subscript"/>
        </w:rPr>
        <w:t>y</w:t>
      </w:r>
      <w:r w:rsidRPr="0057099C">
        <w:rPr>
          <w:rFonts w:ascii="Palatino Linotype" w:hAnsi="Palatino Linotype"/>
          <w:color w:val="auto"/>
          <w:sz w:val="24"/>
          <w:szCs w:val="24"/>
        </w:rPr>
        <w:t xml:space="preserve"> can be zero, otherwise </w:t>
      </w:r>
      <w:r w:rsidR="00B067B6" w:rsidRPr="0057099C">
        <w:rPr>
          <w:rFonts w:ascii="Palatino Linotype" w:hAnsi="Palatino Linotype"/>
          <w:i/>
          <w:color w:val="auto"/>
          <w:position w:val="2"/>
          <w:sz w:val="24"/>
          <w:szCs w:val="24"/>
        </w:rPr>
        <w:sym w:font="Symbol" w:char="F079"/>
      </w:r>
      <w:r w:rsidRPr="0057099C">
        <w:rPr>
          <w:rFonts w:ascii="Palatino Linotype" w:hAnsi="Palatino Linotype"/>
          <w:color w:val="auto"/>
          <w:sz w:val="24"/>
          <w:szCs w:val="24"/>
        </w:rPr>
        <w:t xml:space="preserve"> = 0.</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The ground state corresponds to </w:t>
      </w:r>
      <w:r w:rsidR="009F4823" w:rsidRPr="0057099C">
        <w:rPr>
          <w:rFonts w:ascii="Palatino Linotype" w:hAnsi="Palatino Linotype"/>
          <w:color w:val="auto"/>
          <w:sz w:val="24"/>
          <w:szCs w:val="24"/>
        </w:rPr>
        <w:object w:dxaOrig="1240" w:dyaOrig="480">
          <v:shape id="_x0000_i1303" type="#_x0000_t75" style="width:62pt;height:23.85pt" o:ole="">
            <v:imagedata r:id="rId568" o:title=""/>
          </v:shape>
          <o:OLEObject Type="Embed" ProgID="Equation.DSMT4" ShapeID="_x0000_i1303" DrawAspect="Content" ObjectID="_1595936503" r:id="rId569"/>
        </w:object>
      </w:r>
      <w:r w:rsidRPr="0057099C">
        <w:rPr>
          <w:rFonts w:ascii="Palatino Linotype" w:hAnsi="Palatino Linotype"/>
          <w:color w:val="auto"/>
          <w:sz w:val="24"/>
          <w:szCs w:val="24"/>
        </w:rPr>
        <w:t>.</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The energy of the ground state is</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160" w:dyaOrig="820">
          <v:shape id="_x0000_i1304" type="#_x0000_t75" style="width:157.9pt;height:41.2pt" o:ole="">
            <v:imagedata r:id="rId570" o:title=""/>
          </v:shape>
          <o:OLEObject Type="Embed" ProgID="Equation.DSMT4" ShapeID="_x0000_i1304" DrawAspect="Content" ObjectID="_1595936504" r:id="rId571"/>
        </w:objec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t xml:space="preserve">For the first excited state,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x</w:t>
      </w:r>
      <w:r w:rsidRPr="0057099C">
        <w:rPr>
          <w:rFonts w:ascii="Palatino Linotype" w:hAnsi="Palatino Linotype"/>
          <w:color w:val="auto"/>
          <w:sz w:val="24"/>
          <w:szCs w:val="24"/>
          <w:bdr w:val="single" w:sz="4" w:space="0" w:color="auto"/>
        </w:rPr>
        <w:t xml:space="preserve"> = 1 and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y</w:t>
      </w:r>
      <w:r w:rsidRPr="0057099C">
        <w:rPr>
          <w:rFonts w:ascii="Palatino Linotype" w:hAnsi="Palatino Linotype"/>
          <w:color w:val="auto"/>
          <w:sz w:val="24"/>
          <w:szCs w:val="24"/>
          <w:bdr w:val="single" w:sz="4" w:space="0" w:color="auto"/>
        </w:rPr>
        <w:t xml:space="preserve"> = 2, or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x</w:t>
      </w:r>
      <w:r w:rsidRPr="0057099C">
        <w:rPr>
          <w:rFonts w:ascii="Palatino Linotype" w:hAnsi="Palatino Linotype"/>
          <w:color w:val="auto"/>
          <w:sz w:val="24"/>
          <w:szCs w:val="24"/>
          <w:bdr w:val="single" w:sz="4" w:space="0" w:color="auto"/>
        </w:rPr>
        <w:t xml:space="preserve"> = 2 and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y</w:t>
      </w:r>
      <w:r w:rsidRPr="0057099C">
        <w:rPr>
          <w:rFonts w:ascii="Palatino Linotype" w:hAnsi="Palatino Linotype"/>
          <w:color w:val="auto"/>
          <w:sz w:val="24"/>
          <w:szCs w:val="24"/>
          <w:bdr w:val="single" w:sz="4" w:space="0" w:color="auto"/>
        </w:rPr>
        <w:t xml:space="preserve"> = 1</w:t>
      </w:r>
      <w:r w:rsidRPr="0057099C">
        <w:rPr>
          <w:rFonts w:ascii="Palatino Linotype" w:hAnsi="Palatino Linotype"/>
          <w:color w:val="auto"/>
          <w:sz w:val="24"/>
          <w:szCs w:val="24"/>
        </w:rPr>
        <w:t>.</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(e)</w:t>
      </w:r>
      <w:r w:rsidRPr="0057099C">
        <w:rPr>
          <w:rFonts w:ascii="Palatino Linotype" w:hAnsi="Palatino Linotype"/>
          <w:color w:val="auto"/>
          <w:sz w:val="24"/>
          <w:szCs w:val="24"/>
        </w:rPr>
        <w:tab/>
        <w:t xml:space="preserve">For the second excited state,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x</w:t>
      </w:r>
      <w:r w:rsidRPr="0057099C">
        <w:rPr>
          <w:rFonts w:ascii="Palatino Linotype" w:hAnsi="Palatino Linotype"/>
          <w:color w:val="auto"/>
          <w:sz w:val="24"/>
          <w:szCs w:val="24"/>
          <w:bdr w:val="single" w:sz="4" w:space="0" w:color="auto"/>
        </w:rPr>
        <w:t xml:space="preserve"> = 2 and </w:t>
      </w:r>
      <w:r w:rsidRPr="0057099C">
        <w:rPr>
          <w:rFonts w:ascii="Palatino Linotype" w:hAnsi="Palatino Linotype"/>
          <w:i/>
          <w:color w:val="auto"/>
          <w:sz w:val="24"/>
          <w:szCs w:val="24"/>
          <w:bdr w:val="single" w:sz="4" w:space="0" w:color="auto"/>
        </w:rPr>
        <w:t>n</w:t>
      </w:r>
      <w:r w:rsidRPr="0057099C">
        <w:rPr>
          <w:rFonts w:ascii="Palatino Linotype" w:hAnsi="Palatino Linotype"/>
          <w:i/>
          <w:color w:val="auto"/>
          <w:position w:val="-4"/>
          <w:sz w:val="24"/>
          <w:szCs w:val="24"/>
          <w:bdr w:val="single" w:sz="4" w:space="0" w:color="auto"/>
          <w:vertAlign w:val="subscript"/>
        </w:rPr>
        <w:t>y</w:t>
      </w:r>
      <w:r w:rsidRPr="0057099C">
        <w:rPr>
          <w:rFonts w:ascii="Palatino Linotype" w:hAnsi="Palatino Linotype"/>
          <w:color w:val="auto"/>
          <w:sz w:val="24"/>
          <w:szCs w:val="24"/>
          <w:bdr w:val="single" w:sz="4" w:space="0" w:color="auto"/>
        </w:rPr>
        <w:t xml:space="preserve"> = 2</w:t>
      </w:r>
      <w:r w:rsidRPr="0057099C">
        <w:rPr>
          <w:rFonts w:ascii="Palatino Linotype" w:hAnsi="Palatino Linotype"/>
          <w:color w:val="auto"/>
          <w:sz w:val="24"/>
          <w:szCs w:val="24"/>
        </w:rPr>
        <w:t>.</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(f)</w:t>
      </w:r>
      <w:r w:rsidRPr="0057099C">
        <w:rPr>
          <w:rFonts w:ascii="Palatino Linotype" w:hAnsi="Palatino Linotype"/>
          <w:color w:val="auto"/>
          <w:sz w:val="24"/>
          <w:szCs w:val="24"/>
        </w:rPr>
        <w:tab/>
        <w:t xml:space="preserve">The second excited state, corresponding to </w:t>
      </w:r>
      <w:r w:rsidRPr="0057099C">
        <w:rPr>
          <w:rFonts w:ascii="Palatino Linotype" w:hAnsi="Palatino Linotype"/>
          <w:i/>
          <w:color w:val="auto"/>
          <w:sz w:val="24"/>
          <w:szCs w:val="24"/>
        </w:rPr>
        <w:t>n</w:t>
      </w:r>
      <w:r w:rsidRPr="0057099C">
        <w:rPr>
          <w:rFonts w:ascii="Palatino Linotype" w:hAnsi="Palatino Linotype"/>
          <w:i/>
          <w:color w:val="auto"/>
          <w:position w:val="-4"/>
          <w:sz w:val="24"/>
          <w:szCs w:val="24"/>
          <w:vertAlign w:val="subscript"/>
        </w:rPr>
        <w:t>x</w:t>
      </w:r>
      <w:r w:rsidRPr="0057099C">
        <w:rPr>
          <w:rFonts w:ascii="Palatino Linotype" w:hAnsi="Palatino Linotype"/>
          <w:color w:val="auto"/>
          <w:sz w:val="24"/>
          <w:szCs w:val="24"/>
        </w:rPr>
        <w:t xml:space="preserve"> = 2, </w:t>
      </w:r>
      <w:r w:rsidRPr="0057099C">
        <w:rPr>
          <w:rFonts w:ascii="Palatino Linotype" w:hAnsi="Palatino Linotype"/>
          <w:i/>
          <w:color w:val="auto"/>
          <w:sz w:val="24"/>
          <w:szCs w:val="24"/>
        </w:rPr>
        <w:t>n</w:t>
      </w:r>
      <w:r w:rsidRPr="0057099C">
        <w:rPr>
          <w:rFonts w:ascii="Palatino Linotype" w:hAnsi="Palatino Linotype"/>
          <w:i/>
          <w:color w:val="auto"/>
          <w:position w:val="-4"/>
          <w:sz w:val="24"/>
          <w:szCs w:val="24"/>
          <w:vertAlign w:val="subscript"/>
        </w:rPr>
        <w:t>y</w:t>
      </w:r>
      <w:r w:rsidRPr="0057099C">
        <w:rPr>
          <w:rFonts w:ascii="Palatino Linotype" w:hAnsi="Palatino Linotype"/>
          <w:color w:val="auto"/>
          <w:sz w:val="24"/>
          <w:szCs w:val="24"/>
        </w:rPr>
        <w:t xml:space="preserve"> = 2, has an energy of</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100" w:dyaOrig="820">
          <v:shape id="_x0000_i1305" type="#_x0000_t75" style="width:154.85pt;height:41.2pt" o:ole="">
            <v:imagedata r:id="rId572" o:title=""/>
          </v:shape>
          <o:OLEObject Type="Embed" ProgID="Equation.DSMT4" ShapeID="_x0000_i1305" DrawAspect="Content" ObjectID="_1595936505" r:id="rId573"/>
        </w:objec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(g)</w:t>
      </w:r>
      <w:r w:rsidRPr="0057099C">
        <w:rPr>
          <w:rFonts w:ascii="Palatino Linotype" w:hAnsi="Palatino Linotype"/>
          <w:color w:val="auto"/>
          <w:sz w:val="24"/>
          <w:szCs w:val="24"/>
        </w:rPr>
        <w:tab/>
        <w:t>The energy difference between the ground state and the second excited state is</w: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240" w:dyaOrig="820">
          <v:shape id="_x0000_i1306" type="#_x0000_t75" style="width:212.1pt;height:41.2pt" o:ole="">
            <v:imagedata r:id="rId574" o:title=""/>
          </v:shape>
          <o:OLEObject Type="Embed" ProgID="Equation.DSMT4" ShapeID="_x0000_i1306" DrawAspect="Content" ObjectID="_1595936506" r:id="rId575"/>
        </w:object>
      </w:r>
    </w:p>
    <w:p w:rsidR="00D316B3" w:rsidRPr="0057099C" w:rsidRDefault="00D316B3"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position w:val="3"/>
          <w:sz w:val="24"/>
          <w:szCs w:val="24"/>
        </w:rPr>
      </w:pPr>
      <w:r w:rsidRPr="0057099C">
        <w:rPr>
          <w:rFonts w:ascii="Palatino Linotype" w:hAnsi="Palatino Linotype"/>
          <w:color w:val="auto"/>
          <w:sz w:val="24"/>
          <w:szCs w:val="24"/>
        </w:rPr>
        <w:tab/>
        <w:t>(h)</w:t>
      </w:r>
      <w:r w:rsidRPr="0057099C">
        <w:rPr>
          <w:rFonts w:ascii="Palatino Linotype" w:hAnsi="Palatino Linotype"/>
          <w:color w:val="auto"/>
          <w:sz w:val="24"/>
          <w:szCs w:val="24"/>
        </w:rPr>
        <w:tab/>
      </w:r>
      <w:r w:rsidR="009F4823" w:rsidRPr="0057099C">
        <w:rPr>
          <w:rFonts w:ascii="Palatino Linotype" w:hAnsi="Palatino Linotype"/>
          <w:color w:val="auto"/>
          <w:position w:val="3"/>
          <w:sz w:val="24"/>
          <w:szCs w:val="24"/>
        </w:rPr>
        <w:object w:dxaOrig="3700" w:dyaOrig="780">
          <v:shape id="_x0000_i1307" type="#_x0000_t75" style="width:183.9pt;height:39.05pt" o:ole="">
            <v:imagedata r:id="rId576" o:title=""/>
          </v:shape>
          <o:OLEObject Type="Embed" ProgID="Equation.DSMT4" ShapeID="_x0000_i1307" DrawAspect="Content" ObjectID="_1595936507" r:id="rId577"/>
        </w:objec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P4</w:t>
      </w:r>
      <w:r w:rsidR="00D050D2"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D050D2" w:rsidRPr="0057099C">
        <w:rPr>
          <w:rFonts w:ascii="Palatino Linotype" w:hAnsi="Palatino Linotype"/>
          <w:b/>
          <w:color w:val="auto"/>
          <w:sz w:val="24"/>
          <w:szCs w:val="24"/>
        </w:rPr>
        <w:t>43</w:t>
      </w:r>
      <w:r w:rsidRPr="0057099C">
        <w:rPr>
          <w:rFonts w:ascii="Palatino Linotype" w:hAnsi="Palatino Linotype"/>
          <w:color w:val="auto"/>
          <w:sz w:val="24"/>
          <w:szCs w:val="24"/>
        </w:rPr>
        <w:tab/>
        <w:t>(a)</w:t>
      </w:r>
      <w:r w:rsidRPr="0057099C">
        <w:rPr>
          <w:rFonts w:ascii="Palatino Linotype" w:hAnsi="Palatino Linotype"/>
          <w:color w:val="auto"/>
          <w:sz w:val="24"/>
          <w:szCs w:val="24"/>
        </w:rPr>
        <w:tab/>
        <w:t>For a particle with wave function</w:t>
      </w:r>
    </w:p>
    <w:p w:rsidR="00080D4B" w:rsidRPr="0057099C" w:rsidRDefault="00080D4B" w:rsidP="00A44AFE">
      <w:pPr>
        <w:pStyle w:val="Q"/>
        <w:tabs>
          <w:tab w:val="clear" w:pos="128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900" w:dyaOrig="1100">
          <v:shape id="_x0000_i1308" type="#_x0000_t75" style="width:144.85pt;height:55.1pt" o:ole="">
            <v:imagedata r:id="rId578" o:title=""/>
          </v:shape>
          <o:OLEObject Type="Embed" ProgID="Equation.DSMT4" ShapeID="_x0000_i1308" DrawAspect="Content" ObjectID="_1595936508" r:id="rId579"/>
        </w:object>
      </w:r>
    </w:p>
    <w:p w:rsidR="00080D4B" w:rsidRPr="0057099C" w:rsidRDefault="00080D4B" w:rsidP="00E6375D">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The probability densities are</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140" w:dyaOrig="440">
          <v:shape id="_x0000_i1309" type="#_x0000_t75" style="width:56.8pt;height:22.1pt" o:ole="">
            <v:imagedata r:id="rId580" o:title=""/>
          </v:shape>
          <o:OLEObject Type="Embed" ProgID="Equation.DSMT4" ShapeID="_x0000_i1309" DrawAspect="Content" ObjectID="_1595936509" r:id="rId581"/>
        </w:object>
      </w:r>
      <w:r w:rsidRPr="0057099C">
        <w:rPr>
          <w:rFonts w:ascii="Palatino Linotype" w:hAnsi="Palatino Linotype"/>
          <w:color w:val="auto"/>
          <w:sz w:val="24"/>
          <w:szCs w:val="24"/>
        </w:rPr>
        <w:t xml:space="preserve"> </w:t>
      </w: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&lt; 0    </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1680" w:dyaOrig="620">
          <v:shape id="_x0000_i1310" type="#_x0000_t75" style="width:84.15pt;height:30.8pt" o:ole="">
            <v:imagedata r:id="rId582" o:title=""/>
          </v:shape>
          <o:OLEObject Type="Embed" ProgID="Equation.DSMT4" ShapeID="_x0000_i1310" DrawAspect="Content" ObjectID="_1595936510" r:id="rId583"/>
        </w:object>
      </w:r>
      <w:r w:rsidRPr="0057099C">
        <w:rPr>
          <w:rFonts w:ascii="Palatino Linotype" w:hAnsi="Palatino Linotype"/>
          <w:color w:val="auto"/>
          <w:sz w:val="24"/>
          <w:szCs w:val="24"/>
        </w:rPr>
        <w:tab/>
        <w:t xml:space="preserve">for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&gt; 0.</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ANS. FIG. P</w:t>
      </w:r>
      <w:r w:rsidR="00D050D2" w:rsidRPr="0057099C">
        <w:rPr>
          <w:rFonts w:ascii="Palatino Linotype" w:hAnsi="Palatino Linotype"/>
          <w:color w:val="auto"/>
          <w:sz w:val="24"/>
          <w:szCs w:val="24"/>
        </w:rPr>
        <w:t>40</w:t>
      </w:r>
      <w:r w:rsidRPr="0057099C">
        <w:rPr>
          <w:rFonts w:ascii="Palatino Linotype" w:hAnsi="Palatino Linotype"/>
          <w:color w:val="auto"/>
          <w:sz w:val="24"/>
          <w:szCs w:val="24"/>
        </w:rPr>
        <w:t>.</w:t>
      </w:r>
      <w:r w:rsidR="00D050D2" w:rsidRPr="0057099C">
        <w:rPr>
          <w:rFonts w:ascii="Palatino Linotype" w:hAnsi="Palatino Linotype"/>
          <w:color w:val="auto"/>
          <w:sz w:val="24"/>
          <w:szCs w:val="24"/>
        </w:rPr>
        <w:t>43</w:t>
      </w:r>
      <w:r w:rsidRPr="0057099C">
        <w:rPr>
          <w:rFonts w:ascii="Palatino Linotype" w:hAnsi="Palatino Linotype"/>
          <w:color w:val="auto"/>
          <w:sz w:val="24"/>
          <w:szCs w:val="24"/>
        </w:rPr>
        <w:t>. shows a sketch of the probability density for this particle.</w:t>
      </w:r>
    </w:p>
    <w:p w:rsidR="00080D4B" w:rsidRPr="0057099C" w:rsidRDefault="00F34BC4" w:rsidP="00A44AFE">
      <w:pPr>
        <w:pStyle w:val="Q"/>
        <w:tabs>
          <w:tab w:val="clear" w:pos="128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57099C">
        <w:rPr>
          <w:rFonts w:ascii="Palatino Linotype" w:hAnsi="Palatino Linotype"/>
          <w:noProof/>
          <w:color w:val="auto"/>
          <w:sz w:val="24"/>
          <w:szCs w:val="24"/>
          <w:lang w:val="en-US"/>
        </w:rPr>
        <w:drawing>
          <wp:inline distT="0" distB="0" distL="0" distR="0">
            <wp:extent cx="1447800" cy="976630"/>
            <wp:effectExtent l="0" t="0" r="0" b="0"/>
            <wp:docPr id="291" name="Picture 291" descr="48573-ansp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48573-ansp41-5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447800" cy="976630"/>
                    </a:xfrm>
                    <a:prstGeom prst="rect">
                      <a:avLst/>
                    </a:prstGeom>
                    <a:noFill/>
                    <a:ln>
                      <a:noFill/>
                    </a:ln>
                  </pic:spPr>
                </pic:pic>
              </a:graphicData>
            </a:graphic>
          </wp:inline>
        </w:drawing>
      </w:r>
    </w:p>
    <w:p w:rsidR="00080D4B" w:rsidRPr="0057099C" w:rsidRDefault="00080D4B" w:rsidP="00A44AFE">
      <w:pPr>
        <w:pStyle w:val="Q"/>
        <w:tabs>
          <w:tab w:val="clear" w:pos="1280"/>
          <w:tab w:val="clear" w:pos="3940"/>
          <w:tab w:val="left" w:pos="1080"/>
          <w:tab w:val="left" w:pos="1620"/>
          <w:tab w:val="left" w:pos="2160"/>
        </w:tabs>
        <w:spacing w:before="120" w:after="120" w:line="360" w:lineRule="auto"/>
        <w:ind w:left="1627" w:hanging="1627"/>
        <w:jc w:val="center"/>
        <w:rPr>
          <w:rFonts w:ascii="Palatino Linotype" w:hAnsi="Palatino Linotype"/>
          <w:b/>
          <w:color w:val="auto"/>
          <w:sz w:val="24"/>
          <w:szCs w:val="24"/>
        </w:rPr>
      </w:pPr>
      <w:r w:rsidRPr="0057099C">
        <w:rPr>
          <w:rFonts w:ascii="Palatino Linotype" w:hAnsi="Palatino Linotype"/>
          <w:b/>
          <w:color w:val="auto"/>
          <w:sz w:val="24"/>
          <w:szCs w:val="24"/>
        </w:rPr>
        <w:t>ANS. FIG. P4</w:t>
      </w:r>
      <w:r w:rsidR="00D050D2" w:rsidRPr="0057099C">
        <w:rPr>
          <w:rFonts w:ascii="Palatino Linotype" w:hAnsi="Palatino Linotype"/>
          <w:b/>
          <w:color w:val="auto"/>
          <w:sz w:val="24"/>
          <w:szCs w:val="24"/>
        </w:rPr>
        <w:t>0</w:t>
      </w:r>
      <w:r w:rsidRPr="0057099C">
        <w:rPr>
          <w:rFonts w:ascii="Palatino Linotype" w:hAnsi="Palatino Linotype"/>
          <w:b/>
          <w:color w:val="auto"/>
          <w:sz w:val="24"/>
          <w:szCs w:val="24"/>
        </w:rPr>
        <w:t>.</w:t>
      </w:r>
      <w:r w:rsidR="009069F2" w:rsidRPr="0057099C">
        <w:rPr>
          <w:rFonts w:ascii="Palatino Linotype" w:hAnsi="Palatino Linotype"/>
          <w:b/>
          <w:color w:val="auto"/>
          <w:sz w:val="24"/>
          <w:szCs w:val="24"/>
        </w:rPr>
        <w:t>43</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The probability is obtained from</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180" w:dyaOrig="660">
          <v:shape id="_x0000_i1311" type="#_x0000_t75" style="width:209.05pt;height:32.95pt" o:ole="">
            <v:imagedata r:id="rId585" o:title=""/>
          </v:shape>
          <o:OLEObject Type="Embed" ProgID="Equation.DSMT4" ShapeID="_x0000_i1311" DrawAspect="Content" ObjectID="_1595936511" r:id="rId586"/>
        </w:object>
      </w:r>
    </w:p>
    <w:p w:rsidR="00080D4B" w:rsidRPr="0057099C" w:rsidRDefault="00080D4B" w:rsidP="00A44AFE">
      <w:pPr>
        <w:pStyle w:val="Qalpha"/>
        <w:numPr>
          <w:ilvl w:val="0"/>
          <w:numId w:val="24"/>
        </w:numPr>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t xml:space="preserve">For the wave function to be normalized, we require </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720" w:dyaOrig="660">
          <v:shape id="_x0000_i1312" type="#_x0000_t75" style="width:186.05pt;height:32.95pt" o:ole="">
            <v:imagedata r:id="rId587" o:title=""/>
          </v:shape>
          <o:OLEObject Type="Embed" ProgID="Equation.DSMT4" ShapeID="_x0000_i1312" DrawAspect="Content" ObjectID="_1595936512" r:id="rId588"/>
        </w:objec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Performing the integration gives</w:t>
      </w:r>
    </w:p>
    <w:p w:rsidR="00080D4B" w:rsidRPr="0057099C" w:rsidRDefault="00080D4B" w:rsidP="00A44AFE">
      <w:pPr>
        <w:pStyle w:val="Qalpha"/>
        <w:tabs>
          <w:tab w:val="clear" w:pos="1520"/>
          <w:tab w:val="clear" w:pos="3940"/>
          <w:tab w:val="left" w:pos="1080"/>
          <w:tab w:val="left" w:pos="1620"/>
          <w:tab w:val="left" w:pos="2160"/>
          <w:tab w:val="left" w:pos="3663"/>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020" w:dyaOrig="760">
          <v:shape id="_x0000_i1313" type="#_x0000_t75" style="width:251.15pt;height:38.15pt" o:ole="">
            <v:imagedata r:id="rId589" o:title=""/>
          </v:shape>
          <o:OLEObject Type="Embed" ProgID="Equation.DSMT4" ShapeID="_x0000_i1313" DrawAspect="Content" ObjectID="_1595936513" r:id="rId590"/>
        </w:object>
      </w:r>
    </w:p>
    <w:p w:rsidR="00080D4B" w:rsidRPr="0057099C" w:rsidRDefault="00080D4B" w:rsidP="00A44AFE">
      <w:pPr>
        <w:pStyle w:val="Qalpha"/>
        <w:numPr>
          <w:ilvl w:val="0"/>
          <w:numId w:val="24"/>
        </w:numPr>
        <w:tabs>
          <w:tab w:val="clear" w:pos="1520"/>
          <w:tab w:val="clear" w:pos="3940"/>
          <w:tab w:val="left" w:pos="1080"/>
          <w:tab w:val="left" w:pos="1620"/>
          <w:tab w:val="left" w:pos="2160"/>
        </w:tabs>
        <w:spacing w:before="120" w:after="120" w:line="360" w:lineRule="auto"/>
        <w:rPr>
          <w:rFonts w:ascii="Palatino Linotype" w:hAnsi="Palatino Linotype"/>
          <w:color w:val="auto"/>
          <w:sz w:val="24"/>
          <w:szCs w:val="24"/>
        </w:rPr>
      </w:pPr>
      <w:r w:rsidRPr="0057099C">
        <w:rPr>
          <w:rFonts w:ascii="Palatino Linotype" w:hAnsi="Palatino Linotype"/>
          <w:color w:val="auto"/>
          <w:sz w:val="24"/>
          <w:szCs w:val="24"/>
        </w:rPr>
        <w:t xml:space="preserve">The probability is obtained from </w:t>
      </w:r>
    </w:p>
    <w:p w:rsidR="00080D4B" w:rsidRPr="0057099C" w:rsidRDefault="00080D4B" w:rsidP="00A44AFE">
      <w:pPr>
        <w:pStyle w:val="Qalpha"/>
        <w:tabs>
          <w:tab w:val="clear" w:pos="1520"/>
          <w:tab w:val="clear" w:pos="3940"/>
          <w:tab w:val="left" w:pos="1080"/>
          <w:tab w:val="left" w:pos="1620"/>
          <w:tab w:val="left" w:pos="2160"/>
        </w:tabs>
        <w:spacing w:before="120" w:after="12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position w:val="-54"/>
          <w:sz w:val="24"/>
          <w:szCs w:val="24"/>
        </w:rPr>
        <w:object w:dxaOrig="5120" w:dyaOrig="1220">
          <v:shape id="_x0000_i1314" type="#_x0000_t75" style="width:255.9pt;height:61.15pt" o:ole="">
            <v:imagedata r:id="rId591" o:title=""/>
          </v:shape>
          <o:OLEObject Type="Embed" ProgID="Equation.DSMT4" ShapeID="_x0000_i1314" DrawAspect="Content" ObjectID="_1595936514" r:id="rId592"/>
        </w:object>
      </w:r>
    </w:p>
    <w:p w:rsidR="00823BD4" w:rsidRPr="0057099C" w:rsidRDefault="00F34BC4" w:rsidP="000B1A72">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sidRPr="0057099C">
        <w:rPr>
          <w:rFonts w:ascii="Palatino LT Std" w:hAnsi="Palatino LT Std"/>
          <w:b/>
          <w:noProof/>
          <w:color w:val="auto"/>
          <w:sz w:val="16"/>
          <w:lang w:val="en-US"/>
        </w:rPr>
        <mc:AlternateContent>
          <mc:Choice Requires="wps">
            <w:drawing>
              <wp:inline distT="0" distB="0" distL="0" distR="0">
                <wp:extent cx="1879600" cy="0"/>
                <wp:effectExtent l="19050" t="19050" r="25400" b="19050"/>
                <wp:docPr id="4" name="Line 2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5B6A55B" id="Line 248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CmHFMm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0B1A72" w:rsidRPr="0057099C" w:rsidRDefault="000B1A72" w:rsidP="000B1A72">
      <w:pPr>
        <w:widowControl/>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57099C">
        <w:rPr>
          <w:rFonts w:ascii="Palatino LT Std" w:eastAsiaTheme="minorEastAsia" w:hAnsi="Palatino LT Std" w:cs="Times New Roman"/>
          <w:b/>
          <w:bCs/>
          <w:color w:val="auto"/>
          <w:sz w:val="28"/>
          <w:lang w:eastAsia="ja-JP"/>
        </w:rPr>
        <w:lastRenderedPageBreak/>
        <w:t>Challenge Problems</w:t>
      </w:r>
    </w:p>
    <w:p w:rsidR="00013AEE" w:rsidRPr="0057099C" w:rsidRDefault="00013AEE"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P40.44</w:t>
      </w:r>
      <w:r w:rsidRPr="0057099C">
        <w:rPr>
          <w:rFonts w:ascii="Palatino Linotype" w:hAnsi="Palatino Linotype"/>
          <w:color w:val="auto"/>
          <w:sz w:val="24"/>
          <w:szCs w:val="24"/>
        </w:rPr>
        <w:tab/>
        <w:t>(a)</w:t>
      </w:r>
      <w:r w:rsidRPr="0057099C">
        <w:rPr>
          <w:rFonts w:ascii="Palatino Linotype" w:hAnsi="Palatino Linotype"/>
          <w:color w:val="auto"/>
          <w:sz w:val="24"/>
          <w:szCs w:val="24"/>
        </w:rPr>
        <w:tab/>
        <w:t>The potential energy of the system is given by</w:t>
      </w:r>
    </w:p>
    <w:p w:rsidR="00013AEE" w:rsidRPr="0057099C" w:rsidRDefault="00013AEE" w:rsidP="00A44AFE">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009F4823" w:rsidRPr="0057099C">
        <w:rPr>
          <w:rFonts w:ascii="Palatino Linotype" w:hAnsi="Palatino Linotype"/>
          <w:color w:val="auto"/>
          <w:sz w:val="24"/>
          <w:szCs w:val="24"/>
        </w:rPr>
        <w:object w:dxaOrig="5600" w:dyaOrig="1520">
          <v:shape id="_x0000_i1315" type="#_x0000_t75" style="width:280.2pt;height:75.9pt" o:ole="">
            <v:imagedata r:id="rId593" o:title=""/>
          </v:shape>
          <o:OLEObject Type="Embed" ProgID="Equation.DSMT4" ShapeID="_x0000_i1315" DrawAspect="Content" ObjectID="_1595936515" r:id="rId594"/>
        </w:objec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There are two electrons, each with minimum energy </w:t>
      </w:r>
      <w:r w:rsidRPr="0057099C">
        <w:rPr>
          <w:rFonts w:ascii="Palatino Linotype" w:hAnsi="Palatino Linotype"/>
          <w:i/>
          <w:color w:val="auto"/>
          <w:sz w:val="24"/>
          <w:szCs w:val="24"/>
        </w:rPr>
        <w:t>E</w:t>
      </w:r>
      <w:r w:rsidRPr="0057099C">
        <w:rPr>
          <w:rFonts w:ascii="Palatino Linotype" w:hAnsi="Palatino Linotype"/>
          <w:color w:val="auto"/>
          <w:position w:val="-4"/>
          <w:sz w:val="24"/>
          <w:szCs w:val="24"/>
          <w:vertAlign w:val="subscript"/>
        </w:rPr>
        <w:t>1</w:t>
      </w:r>
      <w:r w:rsidRPr="0057099C">
        <w:rPr>
          <w:rFonts w:ascii="Palatino Linotype" w:hAnsi="Palatino Linotype"/>
          <w:color w:val="auto"/>
          <w:sz w:val="24"/>
          <w:szCs w:val="24"/>
        </w:rPr>
        <w:t>. From Equation 41.14, the total energy is</w: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200" w:dyaOrig="820">
          <v:shape id="_x0000_i1316" type="#_x0000_t75" style="width:160.05pt;height:41.2pt" o:ole="">
            <v:imagedata r:id="rId595" o:title=""/>
          </v:shape>
          <o:OLEObject Type="Embed" ProgID="Equation.DSMT4" ShapeID="_x0000_i1316" DrawAspect="Content" ObjectID="_1595936516" r:id="rId596"/>
        </w:objec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The total energy of the system is</w: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860" w:dyaOrig="720">
          <v:shape id="_x0000_i1317" type="#_x0000_t75" style="width:143.15pt;height:36pt" o:ole="">
            <v:imagedata r:id="rId597" o:title=""/>
          </v:shape>
          <o:OLEObject Type="Embed" ProgID="Equation.DSMT4" ShapeID="_x0000_i1317" DrawAspect="Content" ObjectID="_1595936517" r:id="rId598"/>
        </w:objec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For a minimum, we require </w:t>
      </w:r>
      <w:r w:rsidR="009F4823" w:rsidRPr="0057099C">
        <w:rPr>
          <w:rFonts w:ascii="Palatino Linotype" w:hAnsi="Palatino Linotype"/>
          <w:color w:val="auto"/>
          <w:sz w:val="24"/>
          <w:szCs w:val="24"/>
        </w:rPr>
        <w:object w:dxaOrig="920" w:dyaOrig="680">
          <v:shape id="_x0000_i1318" type="#_x0000_t75" style="width:46pt;height:33.85pt" o:ole="">
            <v:imagedata r:id="rId599" o:title=""/>
          </v:shape>
          <o:OLEObject Type="Embed" ProgID="Equation.DSMT4" ShapeID="_x0000_i1318" DrawAspect="Content" ObjectID="_1595936518" r:id="rId600"/>
        </w:object>
      </w:r>
      <w:r w:rsidRPr="0057099C">
        <w:rPr>
          <w:rFonts w:ascii="Palatino Linotype" w:hAnsi="Palatino Linotype"/>
          <w:color w:val="auto"/>
          <w:sz w:val="24"/>
          <w:szCs w:val="24"/>
        </w:rPr>
        <w:t>. Differentiating,</w: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820" w:dyaOrig="3820">
          <v:shape id="_x0000_i1319" type="#_x0000_t75" style="width:140.95pt;height:190pt" o:ole="">
            <v:imagedata r:id="rId601" o:title=""/>
          </v:shape>
          <o:OLEObject Type="Embed" ProgID="Equation.DSMT4" ShapeID="_x0000_i1319" DrawAspect="Content" ObjectID="_1595936519" r:id="rId602"/>
        </w:object>
      </w:r>
    </w:p>
    <w:p w:rsidR="00013AEE" w:rsidRPr="0057099C" w:rsidRDefault="00013AEE" w:rsidP="00E6375D">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t>Substituting numerical values,</w:t>
      </w:r>
    </w:p>
    <w:p w:rsidR="00013AEE" w:rsidRPr="0057099C" w:rsidRDefault="00013AEE" w:rsidP="00A44AFE">
      <w:pPr>
        <w:pStyle w:val="Qalpha"/>
        <w:tabs>
          <w:tab w:val="clear" w:pos="1520"/>
          <w:tab w:val="clear" w:pos="3940"/>
          <w:tab w:val="left" w:pos="1080"/>
          <w:tab w:val="left" w:pos="1620"/>
          <w:tab w:val="left" w:pos="2160"/>
        </w:tabs>
        <w:spacing w:before="120" w:after="120" w:line="360" w:lineRule="auto"/>
        <w:ind w:left="1620" w:hanging="1620"/>
        <w:jc w:val="right"/>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6520" w:dyaOrig="1360">
          <v:shape id="_x0000_i1320" type="#_x0000_t75" style="width:326.15pt;height:68.1pt" o:ole="">
            <v:imagedata r:id="rId603" o:title=""/>
          </v:shape>
          <o:OLEObject Type="Embed" ProgID="Equation.DSMT4" ShapeID="_x0000_i1320" DrawAspect="Content" ObjectID="_1595936520" r:id="rId604"/>
        </w:object>
      </w:r>
    </w:p>
    <w:p w:rsidR="00013AEE" w:rsidRPr="0057099C" w:rsidRDefault="00013AEE" w:rsidP="00A44AF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t xml:space="preserve">The lithium spacing is </w:t>
      </w:r>
      <w:r w:rsidRPr="0057099C">
        <w:rPr>
          <w:rFonts w:ascii="Palatino Linotype" w:hAnsi="Palatino Linotype"/>
          <w:i/>
          <w:color w:val="auto"/>
          <w:sz w:val="24"/>
          <w:szCs w:val="24"/>
        </w:rPr>
        <w:t>d</w:t>
      </w:r>
      <w:r w:rsidRPr="0057099C">
        <w:rPr>
          <w:rFonts w:ascii="Palatino Linotype" w:hAnsi="Palatino Linotype"/>
          <w:color w:val="auto"/>
          <w:sz w:val="24"/>
          <w:szCs w:val="24"/>
        </w:rPr>
        <w:t xml:space="preserve"> and the number of atoms </w:t>
      </w:r>
      <w:r w:rsidRPr="0057099C">
        <w:rPr>
          <w:rFonts w:ascii="Palatino Linotype" w:hAnsi="Palatino Linotype"/>
          <w:i/>
          <w:color w:val="auto"/>
          <w:sz w:val="24"/>
          <w:szCs w:val="24"/>
        </w:rPr>
        <w:t>N</w:t>
      </w:r>
      <w:r w:rsidRPr="0057099C">
        <w:rPr>
          <w:rFonts w:ascii="Palatino Linotype" w:hAnsi="Palatino Linotype"/>
          <w:color w:val="auto"/>
          <w:sz w:val="24"/>
          <w:szCs w:val="24"/>
        </w:rPr>
        <w:t xml:space="preserve"> in volume </w:t>
      </w:r>
      <w:r w:rsidRPr="0057099C">
        <w:rPr>
          <w:rFonts w:ascii="Palatino Linotype" w:hAnsi="Palatino Linotype"/>
          <w:i/>
          <w:color w:val="auto"/>
          <w:sz w:val="24"/>
          <w:szCs w:val="24"/>
        </w:rPr>
        <w:t>V</w:t>
      </w:r>
      <w:r w:rsidRPr="0057099C">
        <w:rPr>
          <w:rFonts w:ascii="Palatino Linotype" w:hAnsi="Palatino Linotype"/>
          <w:color w:val="auto"/>
          <w:sz w:val="24"/>
          <w:szCs w:val="24"/>
        </w:rPr>
        <w:t xml:space="preserve"> is related by </w:t>
      </w:r>
      <w:r w:rsidRPr="0057099C">
        <w:rPr>
          <w:rFonts w:ascii="Palatino Linotype" w:hAnsi="Palatino Linotype"/>
          <w:i/>
          <w:color w:val="auto"/>
          <w:sz w:val="24"/>
          <w:szCs w:val="24"/>
        </w:rPr>
        <w:t>Nd</w:t>
      </w:r>
      <w:r w:rsidRPr="0057099C">
        <w:rPr>
          <w:rFonts w:ascii="Palatino Linotype" w:hAnsi="Palatino Linotype"/>
          <w:color w:val="auto"/>
          <w:position w:val="4"/>
          <w:sz w:val="24"/>
          <w:szCs w:val="24"/>
          <w:vertAlign w:val="superscript"/>
        </w:rPr>
        <w:t>3</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V</w:t>
      </w:r>
      <w:r w:rsidRPr="0057099C">
        <w:rPr>
          <w:rFonts w:ascii="Palatino Linotype" w:hAnsi="Palatino Linotype"/>
          <w:color w:val="auto"/>
          <w:sz w:val="24"/>
          <w:szCs w:val="24"/>
        </w:rPr>
        <w:t xml:space="preserve">, and the density is </w:t>
      </w:r>
      <w:r w:rsidR="009F4823" w:rsidRPr="0057099C">
        <w:rPr>
          <w:rFonts w:ascii="Palatino Linotype" w:hAnsi="Palatino Linotype"/>
          <w:color w:val="auto"/>
          <w:sz w:val="24"/>
          <w:szCs w:val="24"/>
        </w:rPr>
        <w:object w:dxaOrig="480" w:dyaOrig="620">
          <v:shape id="_x0000_i1321" type="#_x0000_t75" style="width:23.85pt;height:30.8pt" o:ole="">
            <v:imagedata r:id="rId605" o:title=""/>
          </v:shape>
          <o:OLEObject Type="Embed" ProgID="Equation.DSMT4" ShapeID="_x0000_i1321" DrawAspect="Content" ObjectID="_1595936521" r:id="rId606"/>
        </w:object>
      </w:r>
      <w:r w:rsidRPr="0057099C">
        <w:rPr>
          <w:rFonts w:ascii="Palatino Linotype" w:hAnsi="Palatino Linotype"/>
          <w:color w:val="auto"/>
          <w:sz w:val="24"/>
          <w:szCs w:val="24"/>
        </w:rPr>
        <w:t xml:space="preserve">, where </w:t>
      </w:r>
      <w:r w:rsidRPr="0057099C">
        <w:rPr>
          <w:rFonts w:ascii="Palatino Linotype" w:hAnsi="Palatino Linotype"/>
          <w:i/>
          <w:color w:val="auto"/>
          <w:sz w:val="24"/>
          <w:szCs w:val="24"/>
        </w:rPr>
        <w:t>m</w:t>
      </w:r>
      <w:r w:rsidRPr="0057099C">
        <w:rPr>
          <w:rFonts w:ascii="Palatino Linotype" w:hAnsi="Palatino Linotype"/>
          <w:color w:val="auto"/>
          <w:sz w:val="24"/>
          <w:szCs w:val="24"/>
        </w:rPr>
        <w:t xml:space="preserve"> is the mass of one atom. We have:</w:t>
      </w:r>
    </w:p>
    <w:p w:rsidR="00013AEE" w:rsidRPr="0057099C" w:rsidRDefault="00013AEE" w:rsidP="00A44AF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4"/>
          <w:sz w:val="24"/>
          <w:szCs w:val="24"/>
        </w:rPr>
        <w:object w:dxaOrig="2680" w:dyaOrig="620">
          <v:shape id="_x0000_i1322" type="#_x0000_t75" style="width:134pt;height:30.8pt" o:ole="">
            <v:imagedata r:id="rId607" o:title=""/>
          </v:shape>
          <o:OLEObject Type="Embed" ProgID="Equation.DSMT4" ShapeID="_x0000_i1322" DrawAspect="Content" ObjectID="_1595936522" r:id="rId608"/>
        </w:object>
      </w:r>
    </w:p>
    <w:p w:rsidR="00013AEE" w:rsidRPr="0057099C" w:rsidRDefault="00013AEE" w:rsidP="00A44AFE">
      <w:pPr>
        <w:pStyle w:val="Qalpha"/>
        <w:tabs>
          <w:tab w:val="clear" w:pos="1520"/>
          <w:tab w:val="clear" w:pos="3940"/>
          <w:tab w:val="left" w:pos="1080"/>
          <w:tab w:val="left" w:pos="1620"/>
          <w:tab w:val="left" w:pos="2160"/>
          <w:tab w:val="left" w:pos="5895"/>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From which we obtain</w:t>
      </w:r>
      <w:r w:rsidRPr="0057099C">
        <w:rPr>
          <w:rFonts w:ascii="Palatino Linotype" w:hAnsi="Palatino Linotype"/>
          <w:color w:val="auto"/>
          <w:sz w:val="24"/>
          <w:szCs w:val="24"/>
        </w:rPr>
        <w:tab/>
      </w:r>
    </w:p>
    <w:p w:rsidR="00013AEE" w:rsidRPr="0057099C" w:rsidRDefault="00013AEE" w:rsidP="00A44AFE">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220" w:dyaOrig="1740">
          <v:shape id="_x0000_i1323" type="#_x0000_t75" style="width:261.1pt;height:87.2pt" o:ole="">
            <v:imagedata r:id="rId609" o:title=""/>
          </v:shape>
          <o:OLEObject Type="Embed" ProgID="Equation.DSMT4" ShapeID="_x0000_i1323" DrawAspect="Content" ObjectID="_1595936523" r:id="rId610"/>
        </w:object>
      </w:r>
      <w:r w:rsidRPr="0057099C">
        <w:rPr>
          <w:rFonts w:ascii="Palatino Linotype" w:hAnsi="Palatino Linotype"/>
          <w:color w:val="auto"/>
          <w:sz w:val="24"/>
          <w:szCs w:val="24"/>
        </w:rPr>
        <w:t xml:space="preserve"> </w:t>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6880" w:dyaOrig="1160">
          <v:shape id="_x0000_i1324" type="#_x0000_t75" style="width:343.95pt;height:58.1pt" o:ole="">
            <v:imagedata r:id="rId611" o:title=""/>
          </v:shape>
          <o:OLEObject Type="Embed" ProgID="Equation.DSMT4" ShapeID="_x0000_i1324" DrawAspect="Content" ObjectID="_1595936524" r:id="rId612"/>
        </w:object>
      </w:r>
    </w:p>
    <w:p w:rsidR="00BC6FA2" w:rsidRPr="0057099C" w:rsidRDefault="001A762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noProof/>
          <w:lang w:val="en-US"/>
        </w:rPr>
        <mc:AlternateContent>
          <mc:Choice Requires="wpg">
            <w:drawing>
              <wp:anchor distT="0" distB="0" distL="114300" distR="114300" simplePos="0" relativeHeight="251659264" behindDoc="0" locked="0" layoutInCell="1" allowOverlap="1" wp14:anchorId="59191248" wp14:editId="31DF4453">
                <wp:simplePos x="0" y="0"/>
                <wp:positionH relativeFrom="column">
                  <wp:posOffset>3636818</wp:posOffset>
                </wp:positionH>
                <wp:positionV relativeFrom="paragraph">
                  <wp:posOffset>31634</wp:posOffset>
                </wp:positionV>
                <wp:extent cx="1828800" cy="1463040"/>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1828800" cy="1463040"/>
                          <a:chOff x="0" y="0"/>
                          <a:chExt cx="1824990" cy="1458718"/>
                        </a:xfrm>
                      </wpg:grpSpPr>
                      <wps:wsp>
                        <wps:cNvPr id="14" name="Text Box 568"/>
                        <wps:cNvSpPr txBox="1">
                          <a:spLocks noChangeAspect="1" noChangeArrowheads="1"/>
                        </wps:cNvSpPr>
                        <wps:spPr bwMode="auto">
                          <a:xfrm>
                            <a:off x="0" y="1011043"/>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62E" w:rsidRPr="002900F5" w:rsidRDefault="001A762E" w:rsidP="001A762E">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157DB6">
                                <w:rPr>
                                  <w:rFonts w:ascii="Palatino LT Std" w:hAnsi="Palatino LT Std"/>
                                  <w:b/>
                                  <w:color w:val="auto"/>
                                  <w:sz w:val="24"/>
                                  <w:szCs w:val="24"/>
                                </w:rPr>
                                <w:t>ANS. FIG. P40.45(a)</w:t>
                              </w:r>
                            </w:p>
                          </w:txbxContent>
                        </wps:txbx>
                        <wps:bodyPr rot="0" vert="horz" wrap="square" lIns="91440" tIns="91440" rIns="91440" bIns="91440" anchor="t" anchorCtr="0" upright="1">
                          <a:noAutofit/>
                        </wps:bodyPr>
                      </wps:wsp>
                      <pic:pic xmlns:pic="http://schemas.openxmlformats.org/drawingml/2006/picture">
                        <pic:nvPicPr>
                          <pic:cNvPr id="16" name="Picture 16" descr="48573-41-59a"/>
                          <pic:cNvPicPr>
                            <a:picLocks noChangeAspect="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83080" cy="9601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191248" id="Group 13" o:spid="_x0000_s1026" style="position:absolute;left:0;text-align:left;margin-left:286.35pt;margin-top:2.5pt;width:2in;height:115.2pt;z-index:251659264;mso-width-relative:margin;mso-height-relative:margin" coordsize="18249,14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&#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NIAAAAAUmdo&#10;dGxvbmcAAAGG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KPD94cGFja2V0IGVuZD0ndyc/Pv/u&#10;AA5BZG9iZQBkQAAAAAH/2wCEAAQDAwMDAwQDAwQGBAMEBgcFBAQFBwgGBgcGBggKCAkJCQkICgoM&#10;DAwMDAoMDAwMDAwMDAwMDAwMDAwMDAwMDAwBBAUFCAcIDwoKDxQODg4UFA4ODg4UEQwMDAwMEREM&#10;DAwMDAwRDAwMDAwMDAwMDAwMDAwMDAwMDAwMDAwMDAwMDP/AABEIANIBhgMBEQACEQEDEQH/3QAE&#10;ADH/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">
                <v:shapetype id="_x0000_t202" coordsize="21600,21600" o:spt="202" path="m,l,21600r21600,l21600,xe">
                  <v:stroke joinstyle="miter"/>
                  <v:path gradientshapeok="t" o:connecttype="rect"/>
                </v:shapetype>
                <v:shape id="Text Box 568" o:spid="_x0000_s1027" type="#_x0000_t202" style="position:absolute;top:10110;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WFL8A&#10;AADbAAAADwAAAGRycy9kb3ducmV2LnhtbERPTYvCMBC9C/6HMII3TRV3lWoUUYS9rit4HZuxKSaT&#10;0sS266/fLCzsbR7vcza73lnRUhMqzwpm0wwEceF1xaWCy9dpsgIRIrJG65kUfFOA3XY42GCufcef&#10;1J5jKVIIhxwVmBjrXMpQGHIYpr4mTtzdNw5jgk0pdYNdCndWzrPsXTqsODUYrOlgqHicn05B8Xoe&#10;V4fq1nav5XV56419u7NVajzq92sQkfr4L/5zf+g0fwG/v6QD5P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0RYUvwAAANsAAAAPAAAAAAAAAAAAAAAAAJgCAABkcnMvZG93bnJl&#10;di54bWxQSwUGAAAAAAQABAD1AAAAhAMAAAAA&#10;" filled="f" stroked="f">
                  <o:lock v:ext="edit" aspectratio="t"/>
                  <v:textbox inset=",7.2pt,,7.2pt">
                    <w:txbxContent>
                      <w:p w:rsidR="001A762E" w:rsidRPr="002900F5" w:rsidRDefault="001A762E" w:rsidP="001A762E">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157DB6">
                          <w:rPr>
                            <w:rFonts w:ascii="Palatino LT Std" w:hAnsi="Palatino LT Std"/>
                            <w:b/>
                            <w:color w:val="auto"/>
                            <w:sz w:val="24"/>
                            <w:szCs w:val="24"/>
                          </w:rPr>
                          <w:t>ANS. FIG. P40.45(a)</w:t>
                        </w:r>
                      </w:p>
                    </w:txbxContent>
                  </v:textbox>
                </v:shape>
                <v:shape id="Picture 16" o:spid="_x0000_s1028" type="#_x0000_t75" alt="48573-41-59a" style="position:absolute;width:17830;height:9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lTmrAAAAA2wAAAA8AAABkcnMvZG93bnJldi54bWxET02LwjAQvS/4H8IIXhabrohINYq4KHvw&#10;4EYPHsdmbIvNpDRR67/fCMLe5vE+Z77sbC3u1PrKsYKvJAVBnDtTcaHgeNgMpyB8QDZYOyYFT/Kw&#10;XPQ+5pgZ9+BfuutQiBjCPkMFZQhNJqXPS7LoE9cQR+7iWoshwraQpsVHDLe1HKXpRFqsODaU2NC6&#10;pPyqb1bB7jnGsf6u93jSm5TOVm+rT63UoN+tZiACdeFf/Hb/mDh/Aq9f4gFy8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2VOasAAAADbAAAADwAAAAAAAAAAAAAAAACfAgAA&#10;ZHJzL2Rvd25yZXYueG1sUEsFBgAAAAAEAAQA9wAAAIwDAAAAAA==&#10;">
                  <v:imagedata r:id="rId614" o:title="48573-41-59a"/>
                  <v:path arrowok="t"/>
                </v:shape>
                <w10:wrap type="square"/>
              </v:group>
            </w:pict>
          </mc:Fallback>
        </mc:AlternateContent>
      </w:r>
      <w:r w:rsidR="00BC6FA2" w:rsidRPr="0057099C">
        <w:rPr>
          <w:rFonts w:ascii="Palatino Linotype" w:hAnsi="Palatino Linotype"/>
          <w:b/>
          <w:color w:val="auto"/>
          <w:sz w:val="24"/>
          <w:szCs w:val="24"/>
        </w:rPr>
        <w:t>P4</w:t>
      </w:r>
      <w:r w:rsidR="00702130" w:rsidRPr="0057099C">
        <w:rPr>
          <w:rFonts w:ascii="Palatino Linotype" w:hAnsi="Palatino Linotype"/>
          <w:b/>
          <w:color w:val="auto"/>
          <w:sz w:val="24"/>
          <w:szCs w:val="24"/>
        </w:rPr>
        <w:t>0</w:t>
      </w:r>
      <w:r w:rsidR="00BC6FA2" w:rsidRPr="0057099C">
        <w:rPr>
          <w:rFonts w:ascii="Palatino Linotype" w:hAnsi="Palatino Linotype"/>
          <w:b/>
          <w:color w:val="auto"/>
          <w:sz w:val="24"/>
          <w:szCs w:val="24"/>
        </w:rPr>
        <w:t>.</w:t>
      </w:r>
      <w:r w:rsidR="00702130" w:rsidRPr="0057099C">
        <w:rPr>
          <w:rFonts w:ascii="Palatino Linotype" w:hAnsi="Palatino Linotype"/>
          <w:b/>
          <w:color w:val="auto"/>
          <w:sz w:val="24"/>
          <w:szCs w:val="24"/>
        </w:rPr>
        <w:t>45</w:t>
      </w:r>
      <w:r w:rsidR="00BC6FA2" w:rsidRPr="0057099C">
        <w:rPr>
          <w:rFonts w:ascii="Palatino Linotype" w:hAnsi="Palatino Linotype"/>
          <w:color w:val="auto"/>
          <w:sz w:val="24"/>
          <w:szCs w:val="24"/>
        </w:rPr>
        <w:tab/>
        <w:t>(a)</w:t>
      </w:r>
      <w:r w:rsidR="00BC6FA2" w:rsidRPr="0057099C">
        <w:rPr>
          <w:rFonts w:ascii="Palatino Linotype" w:hAnsi="Palatino Linotype"/>
          <w:color w:val="auto"/>
          <w:sz w:val="24"/>
          <w:szCs w:val="24"/>
        </w:rPr>
        <w:tab/>
        <w:t>The claim is that Schr</w:t>
      </w:r>
      <w:r w:rsidR="00B067B6" w:rsidRPr="0057099C">
        <w:rPr>
          <w:rFonts w:ascii="Palatino Linotype" w:hAnsi="Palatino Linotype"/>
          <w:color w:val="auto"/>
          <w:sz w:val="24"/>
          <w:szCs w:val="24"/>
        </w:rPr>
        <w:t>ö</w:t>
      </w:r>
      <w:r w:rsidR="00BC6FA2" w:rsidRPr="0057099C">
        <w:rPr>
          <w:rFonts w:ascii="Palatino Linotype" w:hAnsi="Palatino Linotype"/>
          <w:color w:val="auto"/>
          <w:sz w:val="24"/>
          <w:szCs w:val="24"/>
        </w:rPr>
        <w:t>dinger</w:t>
      </w:r>
      <w:r w:rsidR="00B067B6" w:rsidRPr="0057099C">
        <w:rPr>
          <w:rFonts w:ascii="Palatino Linotype" w:hAnsi="Palatino Linotype"/>
          <w:color w:val="auto"/>
          <w:sz w:val="24"/>
          <w:szCs w:val="24"/>
        </w:rPr>
        <w:t>’</w:t>
      </w:r>
      <w:r w:rsidR="00BC6FA2" w:rsidRPr="0057099C">
        <w:rPr>
          <w:rFonts w:ascii="Palatino Linotype" w:hAnsi="Palatino Linotype"/>
          <w:color w:val="auto"/>
          <w:sz w:val="24"/>
          <w:szCs w:val="24"/>
        </w:rPr>
        <w:t>s equation</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lang w:val="en-US"/>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240" w:dyaOrig="660">
          <v:shape id="_x0000_i1325" type="#_x0000_t75" style="width:111.9pt;height:32.95pt" o:ole="">
            <v:imagedata r:id="rId615" o:title=""/>
          </v:shape>
          <o:OLEObject Type="Embed" ProgID="Equation.DSMT4" ShapeID="_x0000_i1325" DrawAspect="Content" ObjectID="_1595936525" r:id="rId616"/>
        </w:objec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has the solutions</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1940" w:dyaOrig="360">
          <v:shape id="_x0000_i1326" type="#_x0000_t75" style="width:97.15pt;height:18.2pt" o:ole="">
            <v:imagedata r:id="rId617" o:title=""/>
          </v:shape>
          <o:OLEObject Type="Embed" ProgID="Equation.DSMT4" ShapeID="_x0000_i1326" DrawAspect="Content" ObjectID="_1595936526" r:id="rId618"/>
        </w:object>
      </w:r>
      <w:r w:rsidRPr="0057099C">
        <w:rPr>
          <w:rFonts w:ascii="Palatino Linotype" w:hAnsi="Palatino Linotype"/>
          <w:color w:val="auto"/>
          <w:sz w:val="24"/>
          <w:szCs w:val="24"/>
        </w:rPr>
        <w:tab/>
        <w:t xml:space="preserve">[region </w:t>
      </w:r>
      <w:r w:rsidRPr="0057099C">
        <w:rPr>
          <w:rFonts w:ascii="Palatino Linotype" w:hAnsi="Palatino Linotype"/>
          <w:i/>
          <w:color w:val="auto"/>
          <w:sz w:val="24"/>
          <w:szCs w:val="24"/>
        </w:rPr>
        <w:t>I</w:t>
      </w:r>
      <w:r w:rsidRPr="0057099C">
        <w:rPr>
          <w:rFonts w:ascii="Palatino Linotype" w:hAnsi="Palatino Linotype"/>
          <w:color w:val="auto"/>
          <w:sz w:val="24"/>
          <w:szCs w:val="24"/>
        </w:rPr>
        <w:t>]</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1100" w:dyaOrig="360">
          <v:shape id="_x0000_i1327" type="#_x0000_t75" style="width:55.1pt;height:18.2pt" o:ole="">
            <v:imagedata r:id="rId619" o:title=""/>
          </v:shape>
          <o:OLEObject Type="Embed" ProgID="Equation.DSMT4" ShapeID="_x0000_i1327" DrawAspect="Content" ObjectID="_1595936527" r:id="rId620"/>
        </w:object>
      </w: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[region </w:t>
      </w:r>
      <w:r w:rsidRPr="0057099C">
        <w:rPr>
          <w:rFonts w:ascii="Palatino Linotype" w:hAnsi="Palatino Linotype"/>
          <w:i/>
          <w:color w:val="auto"/>
          <w:sz w:val="24"/>
          <w:szCs w:val="24"/>
        </w:rPr>
        <w:t>II</w:t>
      </w:r>
      <w:r w:rsidRPr="0057099C">
        <w:rPr>
          <w:rFonts w:ascii="Palatino Linotype" w:hAnsi="Palatino Linotype"/>
          <w:color w:val="auto"/>
          <w:sz w:val="24"/>
          <w:szCs w:val="24"/>
        </w:rPr>
        <w:t>]</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Check that the solution for region </w:t>
      </w:r>
      <w:r w:rsidRPr="0057099C">
        <w:rPr>
          <w:rFonts w:ascii="Palatino Linotype" w:hAnsi="Palatino Linotype"/>
          <w:i/>
          <w:color w:val="auto"/>
          <w:sz w:val="24"/>
          <w:szCs w:val="24"/>
        </w:rPr>
        <w:t>I</w:t>
      </w:r>
      <w:r w:rsidRPr="0057099C">
        <w:rPr>
          <w:rFonts w:ascii="Palatino Linotype" w:hAnsi="Palatino Linotype"/>
          <w:color w:val="auto"/>
          <w:sz w:val="24"/>
          <w:szCs w:val="24"/>
        </w:rPr>
        <w:t xml:space="preserve"> satisfies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s equation:</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34"/>
          <w:sz w:val="24"/>
          <w:szCs w:val="24"/>
        </w:rPr>
        <w:object w:dxaOrig="5360" w:dyaOrig="2800">
          <v:shape id="_x0000_i1328" type="#_x0000_t75" style="width:268.05pt;height:140.1pt" o:ole="">
            <v:imagedata r:id="rId621" o:title=""/>
          </v:shape>
          <o:OLEObject Type="Embed" ProgID="Equation.DSMT4" ShapeID="_x0000_i1328" DrawAspect="Content" ObjectID="_1595936528" r:id="rId622"/>
        </w:objec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 last line is true if </w:t>
      </w:r>
      <w:r w:rsidR="009F4823" w:rsidRPr="0057099C">
        <w:rPr>
          <w:rFonts w:ascii="Palatino Linotype" w:hAnsi="Palatino Linotype"/>
          <w:color w:val="auto"/>
          <w:position w:val="2"/>
          <w:sz w:val="24"/>
          <w:szCs w:val="24"/>
        </w:rPr>
        <w:object w:dxaOrig="1140" w:dyaOrig="620">
          <v:shape id="_x0000_i1329" type="#_x0000_t75" style="width:56.8pt;height:30.8pt" o:ole="">
            <v:imagedata r:id="rId623" o:title=""/>
          </v:shape>
          <o:OLEObject Type="Embed" ProgID="Equation.DSMT4" ShapeID="_x0000_i1329" DrawAspect="Content" ObjectID="_1595936529" r:id="rId624"/>
        </w:object>
      </w:r>
      <w:r w:rsidRPr="0057099C">
        <w:rPr>
          <w:rFonts w:ascii="Palatino Linotype" w:hAnsi="Palatino Linotype"/>
          <w:color w:val="auto"/>
          <w:sz w:val="24"/>
          <w:szCs w:val="24"/>
        </w:rPr>
        <w:t xml:space="preserve"> which it is because</w: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360" w:dyaOrig="720">
          <v:shape id="_x0000_i1330" type="#_x0000_t75" style="width:167.85pt;height:36pt" o:ole="">
            <v:imagedata r:id="rId625" o:title=""/>
          </v:shape>
          <o:OLEObject Type="Embed" ProgID="Equation.DSMT4" ShapeID="_x0000_i1330" DrawAspect="Content" ObjectID="_1595936530" r:id="rId626"/>
        </w:object>
      </w:r>
    </w:p>
    <w:p w:rsidR="00BC6FA2" w:rsidRPr="0057099C" w:rsidRDefault="00BC6FA2"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Therefore, the equation is satisfied in region </w:t>
      </w:r>
      <w:r w:rsidRPr="0057099C">
        <w:rPr>
          <w:rFonts w:ascii="Palatino Linotype" w:hAnsi="Palatino Linotype"/>
          <w:i/>
          <w:color w:val="auto"/>
          <w:sz w:val="24"/>
          <w:szCs w:val="24"/>
        </w:rPr>
        <w:t>I</w:t>
      </w:r>
      <w:r w:rsidRPr="0057099C">
        <w:rPr>
          <w:rFonts w:ascii="Palatino Linotype" w:hAnsi="Palatino Linotype"/>
          <w:color w:val="auto"/>
          <w:sz w:val="24"/>
          <w:szCs w:val="24"/>
        </w:rPr>
        <w:t>.</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Check that the solution for region </w:t>
      </w:r>
      <w:r w:rsidRPr="0057099C">
        <w:rPr>
          <w:rFonts w:ascii="Palatino Linotype" w:hAnsi="Palatino Linotype"/>
          <w:i/>
          <w:color w:val="auto"/>
          <w:sz w:val="24"/>
          <w:szCs w:val="24"/>
        </w:rPr>
        <w:t>II</w:t>
      </w:r>
      <w:r w:rsidRPr="0057099C">
        <w:rPr>
          <w:rFonts w:ascii="Palatino Linotype" w:hAnsi="Palatino Linotype"/>
          <w:color w:val="auto"/>
          <w:sz w:val="24"/>
          <w:szCs w:val="24"/>
        </w:rPr>
        <w:t xml:space="preserve"> satisfies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w:t>
      </w:r>
      <w:r w:rsidR="00B067B6" w:rsidRPr="0057099C">
        <w:rPr>
          <w:rFonts w:ascii="Palatino Linotype" w:hAnsi="Palatino Linotype"/>
          <w:color w:val="auto"/>
          <w:sz w:val="24"/>
          <w:szCs w:val="24"/>
        </w:rPr>
        <w:t>’</w:t>
      </w:r>
      <w:r w:rsidRPr="0057099C">
        <w:rPr>
          <w:rFonts w:ascii="Palatino Linotype" w:hAnsi="Palatino Linotype"/>
          <w:color w:val="auto"/>
          <w:sz w:val="24"/>
          <w:szCs w:val="24"/>
        </w:rPr>
        <w:t>s equation:</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420" w:dyaOrig="1980">
          <v:shape id="_x0000_i1331" type="#_x0000_t75" style="width:170.9pt;height:98.9pt" o:ole="">
            <v:imagedata r:id="rId627" o:title=""/>
          </v:shape>
          <o:OLEObject Type="Embed" ProgID="Equation.DSMT4" ShapeID="_x0000_i1331" DrawAspect="Content" ObjectID="_1595936531" r:id="rId628"/>
        </w:objec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 last line is true if </w:t>
      </w:r>
      <w:r w:rsidR="009F4823" w:rsidRPr="0057099C">
        <w:rPr>
          <w:rFonts w:ascii="Palatino Linotype" w:hAnsi="Palatino Linotype"/>
          <w:color w:val="auto"/>
          <w:position w:val="2"/>
          <w:sz w:val="24"/>
          <w:szCs w:val="24"/>
        </w:rPr>
        <w:object w:dxaOrig="1740" w:dyaOrig="620">
          <v:shape id="_x0000_i1332" type="#_x0000_t75" style="width:87.2pt;height:30.8pt" o:ole="">
            <v:imagedata r:id="rId629" o:title=""/>
          </v:shape>
          <o:OLEObject Type="Embed" ProgID="Equation.DSMT4" ShapeID="_x0000_i1332" DrawAspect="Content" ObjectID="_1595936532" r:id="rId630"/>
        </w:object>
      </w:r>
      <w:r w:rsidRPr="0057099C">
        <w:rPr>
          <w:rFonts w:ascii="Palatino Linotype" w:hAnsi="Palatino Linotype"/>
          <w:color w:val="auto"/>
          <w:sz w:val="24"/>
          <w:szCs w:val="24"/>
        </w:rPr>
        <w:t xml:space="preserve"> which it is because</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400" w:dyaOrig="720">
          <v:shape id="_x0000_i1333" type="#_x0000_t75" style="width:219.9pt;height:36pt" o:ole="">
            <v:imagedata r:id="rId631" o:title=""/>
          </v:shape>
          <o:OLEObject Type="Embed" ProgID="Equation.DSMT4" ShapeID="_x0000_i1333" DrawAspect="Content" ObjectID="_1595936533" r:id="rId632"/>
        </w:object>
      </w:r>
    </w:p>
    <w:p w:rsidR="00BC6FA2" w:rsidRPr="0057099C" w:rsidRDefault="00BC6FA2" w:rsidP="00E6375D">
      <w:pPr>
        <w:pStyle w:val="Qalpha"/>
        <w:widowControl/>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pacing w:val="-4"/>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pacing w:val="-4"/>
          <w:sz w:val="24"/>
          <w:szCs w:val="24"/>
        </w:rPr>
        <w:t xml:space="preserve">Therefore, the equation is satisfied in region </w:t>
      </w:r>
      <w:r w:rsidRPr="0057099C">
        <w:rPr>
          <w:rFonts w:ascii="Palatino Linotype" w:hAnsi="Palatino Linotype"/>
          <w:i/>
          <w:color w:val="auto"/>
          <w:spacing w:val="-4"/>
          <w:sz w:val="24"/>
          <w:szCs w:val="24"/>
        </w:rPr>
        <w:t>II</w:t>
      </w:r>
      <w:r w:rsidRPr="0057099C">
        <w:rPr>
          <w:rFonts w:ascii="Palatino Linotype" w:hAnsi="Palatino Linotype"/>
          <w:color w:val="auto"/>
          <w:spacing w:val="-4"/>
          <w:sz w:val="24"/>
          <w:szCs w:val="24"/>
        </w:rPr>
        <w:t>.</w:t>
      </w:r>
      <w:r w:rsidR="00F27972" w:rsidRPr="0057099C">
        <w:rPr>
          <w:rFonts w:ascii="Palatino Linotype" w:hAnsi="Palatino Linotype"/>
          <w:color w:val="auto"/>
          <w:spacing w:val="-4"/>
          <w:sz w:val="24"/>
          <w:szCs w:val="24"/>
        </w:rPr>
        <w:t xml:space="preserve"> We a</w:t>
      </w:r>
      <w:r w:rsidRPr="0057099C">
        <w:rPr>
          <w:rFonts w:ascii="Palatino Linotype" w:hAnsi="Palatino Linotype"/>
          <w:color w:val="auto"/>
          <w:spacing w:val="-4"/>
          <w:sz w:val="24"/>
          <w:szCs w:val="24"/>
        </w:rPr>
        <w:t xml:space="preserve">pply boundary conditions. Matching functions and derivatives at </w:t>
      </w:r>
      <w:r w:rsidRPr="0057099C">
        <w:rPr>
          <w:rFonts w:ascii="Palatino Linotype" w:hAnsi="Palatino Linotype"/>
          <w:i/>
          <w:color w:val="auto"/>
          <w:spacing w:val="-4"/>
          <w:sz w:val="24"/>
          <w:szCs w:val="24"/>
        </w:rPr>
        <w:t>x</w:t>
      </w:r>
      <w:r w:rsidRPr="0057099C">
        <w:rPr>
          <w:rFonts w:ascii="Palatino Linotype" w:hAnsi="Palatino Linotype"/>
          <w:color w:val="auto"/>
          <w:spacing w:val="-4"/>
          <w:sz w:val="24"/>
          <w:szCs w:val="24"/>
        </w:rPr>
        <w:t xml:space="preserve"> = 0, we find that</w:t>
      </w:r>
    </w:p>
    <w:p w:rsidR="00BC6FA2" w:rsidRPr="0057099C" w:rsidRDefault="00BC6FA2" w:rsidP="00A44AFE">
      <w:pPr>
        <w:pStyle w:val="Qalpha"/>
        <w:tabs>
          <w:tab w:val="clear" w:pos="1520"/>
          <w:tab w:val="clear" w:pos="3940"/>
          <w:tab w:val="left" w:pos="1080"/>
          <w:tab w:val="left" w:pos="1620"/>
          <w:tab w:val="left" w:pos="2160"/>
          <w:tab w:val="left" w:pos="432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380" w:dyaOrig="400">
          <v:shape id="_x0000_i1334" type="#_x0000_t75" style="width:68.95pt;height:19.95pt" o:ole="">
            <v:imagedata r:id="rId633" o:title=""/>
          </v:shape>
          <o:OLEObject Type="Embed" ProgID="Equation.DSMT4" ShapeID="_x0000_i1334" DrawAspect="Content" ObjectID="_1595936534" r:id="rId634"/>
        </w:object>
      </w:r>
      <w:r w:rsidRPr="0057099C">
        <w:rPr>
          <w:rFonts w:ascii="Palatino Linotype" w:hAnsi="Palatino Linotype"/>
          <w:color w:val="auto"/>
          <w:sz w:val="24"/>
          <w:szCs w:val="24"/>
        </w:rPr>
        <w:tab/>
        <w:t xml:space="preserve">gives     </w:t>
      </w:r>
      <w:r w:rsidRPr="0057099C">
        <w:rPr>
          <w:rFonts w:ascii="Palatino Linotype" w:hAnsi="Palatino Linotype"/>
          <w:i/>
          <w:color w:val="auto"/>
          <w:sz w:val="24"/>
          <w:szCs w:val="24"/>
        </w:rPr>
        <w:t>A</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B</w:t>
      </w:r>
      <w:r w:rsidRPr="0057099C">
        <w:rPr>
          <w:rFonts w:ascii="Palatino Linotype" w:hAnsi="Palatino Linotype"/>
          <w:color w:val="auto"/>
          <w:sz w:val="24"/>
          <w:szCs w:val="24"/>
        </w:rPr>
        <w:t xml:space="preserve"> = </w:t>
      </w:r>
      <w:r w:rsidRPr="0057099C">
        <w:rPr>
          <w:rFonts w:ascii="Palatino Linotype" w:hAnsi="Palatino Linotype"/>
          <w:i/>
          <w:color w:val="auto"/>
          <w:sz w:val="24"/>
          <w:szCs w:val="24"/>
        </w:rPr>
        <w:t>C,</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and</w:t>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1860" w:dyaOrig="680">
          <v:shape id="_x0000_i1335" type="#_x0000_t75" style="width:92.8pt;height:33.85pt" o:ole="">
            <v:imagedata r:id="rId635" o:title=""/>
          </v:shape>
          <o:OLEObject Type="Embed" ProgID="Equation.DSMT4" ShapeID="_x0000_i1335" DrawAspect="Content" ObjectID="_1595936535" r:id="rId636"/>
        </w:object>
      </w:r>
      <w:r w:rsidRPr="0057099C">
        <w:rPr>
          <w:rFonts w:ascii="Palatino Linotype" w:hAnsi="Palatino Linotype"/>
          <w:color w:val="auto"/>
          <w:sz w:val="24"/>
          <w:szCs w:val="24"/>
        </w:rPr>
        <w:tab/>
        <w:t xml:space="preserve">gives     </w:t>
      </w:r>
      <w:r w:rsidR="009F4823" w:rsidRPr="0057099C">
        <w:rPr>
          <w:rFonts w:ascii="Palatino Linotype" w:hAnsi="Palatino Linotype"/>
          <w:color w:val="auto"/>
          <w:sz w:val="24"/>
          <w:szCs w:val="24"/>
        </w:rPr>
        <w:object w:dxaOrig="1680" w:dyaOrig="360">
          <v:shape id="_x0000_i1336" type="#_x0000_t75" style="width:84.15pt;height:18.2pt" o:ole="">
            <v:imagedata r:id="rId637" o:title=""/>
          </v:shape>
          <o:OLEObject Type="Embed" ProgID="Equation.DSMT4" ShapeID="_x0000_i1336" DrawAspect="Content" ObjectID="_1595936536" r:id="rId638"/>
        </w:objec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t xml:space="preserve">Then    </w:t>
      </w:r>
      <w:r w:rsidR="009F4823" w:rsidRPr="0057099C">
        <w:rPr>
          <w:rFonts w:ascii="Palatino Linotype" w:hAnsi="Palatino Linotype"/>
          <w:color w:val="auto"/>
          <w:position w:val="-1"/>
          <w:sz w:val="24"/>
          <w:szCs w:val="24"/>
        </w:rPr>
        <w:object w:dxaOrig="1580" w:dyaOrig="680">
          <v:shape id="_x0000_i1337" type="#_x0000_t75" style="width:78.95pt;height:33.85pt" o:ole="">
            <v:imagedata r:id="rId639" o:title=""/>
          </v:shape>
          <o:OLEObject Type="Embed" ProgID="Equation.DSMT4" ShapeID="_x0000_i1337" DrawAspect="Content" ObjectID="_1595936537" r:id="rId640"/>
        </w:object>
      </w:r>
      <w:r w:rsidRPr="0057099C">
        <w:rPr>
          <w:rFonts w:ascii="Palatino Linotype" w:hAnsi="Palatino Linotype"/>
          <w:color w:val="auto"/>
          <w:sz w:val="24"/>
          <w:szCs w:val="24"/>
        </w:rPr>
        <w:t xml:space="preserve">    and    </w:t>
      </w:r>
      <w:r w:rsidR="009F4823" w:rsidRPr="0057099C">
        <w:rPr>
          <w:rFonts w:ascii="Palatino Linotype" w:hAnsi="Palatino Linotype"/>
          <w:color w:val="auto"/>
          <w:sz w:val="24"/>
          <w:szCs w:val="24"/>
        </w:rPr>
        <w:object w:dxaOrig="1580" w:dyaOrig="680">
          <v:shape id="_x0000_i1338" type="#_x0000_t75" style="width:78.95pt;height:33.85pt" o:ole="">
            <v:imagedata r:id="rId641" o:title=""/>
          </v:shape>
          <o:OLEObject Type="Embed" ProgID="Equation.DSMT4" ShapeID="_x0000_i1338" DrawAspect="Content" ObjectID="_1595936538" r:id="rId642"/>
        </w:object>
      </w:r>
      <w:r w:rsidRPr="0057099C">
        <w:rPr>
          <w:rFonts w:ascii="Palatino Linotype" w:hAnsi="Palatino Linotype"/>
          <w:color w:val="auto"/>
          <w:sz w:val="24"/>
          <w:szCs w:val="24"/>
        </w:rPr>
        <w:t>.</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Incident wave </w:t>
      </w:r>
      <w:r w:rsidRPr="0057099C">
        <w:rPr>
          <w:rFonts w:ascii="Palatino Linotype" w:hAnsi="Palatino Linotype"/>
          <w:i/>
          <w:color w:val="auto"/>
          <w:sz w:val="24"/>
          <w:szCs w:val="24"/>
        </w:rPr>
        <w:t>Ae</w:t>
      </w:r>
      <w:r w:rsidRPr="0057099C">
        <w:rPr>
          <w:rFonts w:ascii="Palatino Linotype" w:hAnsi="Palatino Linotype"/>
          <w:i/>
          <w:color w:val="auto"/>
          <w:position w:val="4"/>
          <w:sz w:val="24"/>
          <w:szCs w:val="24"/>
          <w:vertAlign w:val="superscript"/>
        </w:rPr>
        <w:t>ikx</w:t>
      </w:r>
      <w:r w:rsidRPr="0057099C">
        <w:rPr>
          <w:rFonts w:ascii="Palatino Linotype" w:hAnsi="Palatino Linotype"/>
          <w:color w:val="auto"/>
          <w:sz w:val="24"/>
          <w:szCs w:val="24"/>
        </w:rPr>
        <w:t xml:space="preserve"> reflects </w:t>
      </w:r>
      <w:r w:rsidRPr="0057099C">
        <w:rPr>
          <w:rFonts w:ascii="Palatino Linotype" w:hAnsi="Palatino Linotype"/>
          <w:i/>
          <w:color w:val="auto"/>
          <w:sz w:val="24"/>
          <w:szCs w:val="24"/>
        </w:rPr>
        <w:t>Be</w:t>
      </w:r>
      <w:r w:rsidR="00B067B6" w:rsidRPr="0057099C">
        <w:rPr>
          <w:rFonts w:ascii="Palatino Linotype" w:hAnsi="Palatino Linotype"/>
          <w:color w:val="auto"/>
          <w:position w:val="4"/>
          <w:sz w:val="24"/>
          <w:szCs w:val="24"/>
          <w:vertAlign w:val="superscript"/>
        </w:rPr>
        <w:t>–</w:t>
      </w:r>
      <w:r w:rsidRPr="0057099C">
        <w:rPr>
          <w:rFonts w:ascii="Palatino Linotype" w:hAnsi="Palatino Linotype"/>
          <w:i/>
          <w:color w:val="auto"/>
          <w:position w:val="4"/>
          <w:sz w:val="24"/>
          <w:szCs w:val="24"/>
          <w:vertAlign w:val="superscript"/>
        </w:rPr>
        <w:t>ikx</w:t>
      </w:r>
      <w:r w:rsidRPr="0057099C">
        <w:rPr>
          <w:rFonts w:ascii="Palatino Linotype" w:hAnsi="Palatino Linotype"/>
          <w:color w:val="auto"/>
          <w:sz w:val="24"/>
          <w:szCs w:val="24"/>
        </w:rPr>
        <w:t>, with probability</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540" w:dyaOrig="920">
          <v:shape id="_x0000_i1339" type="#_x0000_t75" style="width:176.95pt;height:46pt" o:ole="">
            <v:imagedata r:id="rId643" o:title=""/>
          </v:shape>
          <o:OLEObject Type="Embed" ProgID="Equation.DSMT4" ShapeID="_x0000_i1339" DrawAspect="Content" ObjectID="_1595936539" r:id="rId644"/>
        </w:objec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With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 7.00 eV and </w:t>
      </w:r>
      <w:r w:rsidRPr="0057099C">
        <w:rPr>
          <w:rFonts w:ascii="Palatino Linotype" w:hAnsi="Palatino Linotype"/>
          <w:i/>
          <w:color w:val="auto"/>
          <w:sz w:val="24"/>
          <w:szCs w:val="24"/>
        </w:rPr>
        <w:t>U</w:t>
      </w:r>
      <w:r w:rsidRPr="0057099C">
        <w:rPr>
          <w:rFonts w:ascii="Palatino Linotype" w:hAnsi="Palatino Linotype"/>
          <w:color w:val="auto"/>
          <w:sz w:val="24"/>
          <w:szCs w:val="24"/>
        </w:rPr>
        <w:t xml:space="preserve"> = 5.00 eV:</w: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00F27972"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400" w:dyaOrig="740">
          <v:shape id="_x0000_i1340" type="#_x0000_t75" style="width:170pt;height:36.85pt" o:ole="">
            <v:imagedata r:id="rId645" o:title=""/>
          </v:shape>
          <o:OLEObject Type="Embed" ProgID="Equation.DSMT4" ShapeID="_x0000_i1340" DrawAspect="Content" ObjectID="_1595936540" r:id="rId646"/>
        </w:objec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 reflection probability is    </w:t>
      </w:r>
      <w:r w:rsidR="009F4823" w:rsidRPr="0057099C">
        <w:rPr>
          <w:rFonts w:ascii="Palatino Linotype" w:hAnsi="Palatino Linotype"/>
          <w:color w:val="auto"/>
          <w:sz w:val="24"/>
          <w:szCs w:val="24"/>
        </w:rPr>
        <w:object w:dxaOrig="2840" w:dyaOrig="760">
          <v:shape id="_x0000_i1341" type="#_x0000_t75" style="width:141.85pt;height:38.15pt" o:ole="">
            <v:imagedata r:id="rId647" o:title=""/>
          </v:shape>
          <o:OLEObject Type="Embed" ProgID="Equation.DSMT4" ShapeID="_x0000_i1341" DrawAspect="Content" ObjectID="_1595936541" r:id="rId648"/>
        </w:object>
      </w:r>
    </w:p>
    <w:p w:rsidR="00BC6FA2" w:rsidRPr="0057099C" w:rsidRDefault="00BC6FA2" w:rsidP="00A44AFE">
      <w:pPr>
        <w:pStyle w:val="Qalpha"/>
        <w:tabs>
          <w:tab w:val="clear" w:pos="1520"/>
          <w:tab w:val="clear" w:pos="3940"/>
          <w:tab w:val="left" w:pos="1080"/>
          <w:tab w:val="left" w:pos="1620"/>
          <w:tab w:val="left" w:pos="2160"/>
        </w:tabs>
        <w:spacing w:before="90" w:after="90" w:line="360" w:lineRule="auto"/>
        <w:ind w:left="1627" w:hanging="1627"/>
        <w:rPr>
          <w:rFonts w:ascii="Palatino Linotype" w:hAnsi="Palatino Linotype"/>
          <w:color w:val="auto"/>
          <w:position w:val="2"/>
          <w:sz w:val="24"/>
          <w:szCs w:val="24"/>
        </w:rPr>
      </w:pPr>
      <w:r w:rsidRPr="0057099C">
        <w:rPr>
          <w:rFonts w:ascii="Palatino Linotype" w:hAnsi="Palatino Linotype"/>
          <w:color w:val="auto"/>
          <w:sz w:val="24"/>
          <w:szCs w:val="24"/>
        </w:rPr>
        <w:tab/>
        <w:t>(c)</w:t>
      </w:r>
      <w:r w:rsidRPr="0057099C">
        <w:rPr>
          <w:rFonts w:ascii="Palatino Linotype" w:hAnsi="Palatino Linotype"/>
          <w:color w:val="auto"/>
          <w:sz w:val="24"/>
          <w:szCs w:val="24"/>
        </w:rPr>
        <w:tab/>
        <w:t xml:space="preserve">The probability of transmission is    </w:t>
      </w:r>
      <w:r w:rsidR="009F4823" w:rsidRPr="0057099C">
        <w:rPr>
          <w:rFonts w:ascii="Palatino Linotype" w:hAnsi="Palatino Linotype"/>
          <w:color w:val="auto"/>
          <w:position w:val="2"/>
          <w:sz w:val="24"/>
          <w:szCs w:val="24"/>
        </w:rPr>
        <w:object w:dxaOrig="1940" w:dyaOrig="400">
          <v:shape id="_x0000_i1342" type="#_x0000_t75" style="width:97.15pt;height:19.95pt" o:ole="">
            <v:imagedata r:id="rId649" o:title=""/>
          </v:shape>
          <o:OLEObject Type="Embed" ProgID="Equation.DSMT4" ShapeID="_x0000_i1342" DrawAspect="Content" ObjectID="_1595936542" r:id="rId650"/>
        </w:object>
      </w:r>
    </w:p>
    <w:p w:rsidR="00F90C8E" w:rsidRPr="0057099C" w:rsidRDefault="00F90C8E" w:rsidP="00ED2814">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57099C">
        <w:rPr>
          <w:rFonts w:ascii="Palatino Linotype" w:hAnsi="Palatino Linotype"/>
          <w:b/>
          <w:color w:val="auto"/>
          <w:sz w:val="24"/>
          <w:szCs w:val="24"/>
        </w:rPr>
        <w:t>P40.46</w:t>
      </w:r>
      <w:r w:rsidRPr="0057099C">
        <w:rPr>
          <w:rFonts w:ascii="Palatino Linotype" w:hAnsi="Palatino Linotype"/>
          <w:color w:val="auto"/>
          <w:sz w:val="24"/>
          <w:szCs w:val="24"/>
        </w:rPr>
        <w:tab/>
        <w:t>(a) and (b) The Wave functions are shown in ANS. FIG. P40.46(a) and ANS. FIG. P40.46(b).</w: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57099C">
        <w:rPr>
          <w:rFonts w:ascii="Palatino Linotype" w:hAnsi="Palatino Linotype"/>
          <w:color w:val="auto"/>
          <w:sz w:val="24"/>
          <w:szCs w:val="24"/>
        </w:rPr>
        <w:tab/>
      </w:r>
      <w:r w:rsidR="00F34BC4" w:rsidRPr="0057099C">
        <w:rPr>
          <w:rFonts w:ascii="Palatino Linotype" w:hAnsi="Palatino Linotype"/>
          <w:noProof/>
          <w:color w:val="auto"/>
          <w:sz w:val="24"/>
          <w:szCs w:val="24"/>
          <w:lang w:val="en-US"/>
        </w:rPr>
        <w:drawing>
          <wp:inline distT="0" distB="0" distL="0" distR="0">
            <wp:extent cx="1842770" cy="1115060"/>
            <wp:effectExtent l="0" t="0" r="5080" b="8890"/>
            <wp:docPr id="325" name="Picture 325" descr="48573-41-5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48573-41-58a"/>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842770" cy="1115060"/>
                    </a:xfrm>
                    <a:prstGeom prst="rect">
                      <a:avLst/>
                    </a:prstGeom>
                    <a:noFill/>
                    <a:ln>
                      <a:noFill/>
                    </a:ln>
                  </pic:spPr>
                </pic:pic>
              </a:graphicData>
            </a:graphic>
          </wp:inline>
        </w:drawing>
      </w:r>
      <w:r w:rsidRPr="0057099C">
        <w:rPr>
          <w:rFonts w:ascii="Palatino Linotype" w:hAnsi="Palatino Linotype"/>
          <w:color w:val="auto"/>
          <w:sz w:val="24"/>
          <w:szCs w:val="24"/>
        </w:rPr>
        <w:tab/>
      </w:r>
      <w:r w:rsidR="00F34BC4" w:rsidRPr="0057099C">
        <w:rPr>
          <w:rFonts w:ascii="Palatino Linotype" w:hAnsi="Palatino Linotype"/>
          <w:noProof/>
          <w:color w:val="auto"/>
          <w:sz w:val="24"/>
          <w:szCs w:val="24"/>
          <w:lang w:val="en-US"/>
        </w:rPr>
        <w:drawing>
          <wp:inline distT="0" distB="0" distL="0" distR="0">
            <wp:extent cx="1787525" cy="1129030"/>
            <wp:effectExtent l="0" t="0" r="3175" b="0"/>
            <wp:docPr id="326" name="Picture 326" descr="48573-41-5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48573-41-58b"/>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787525" cy="1129030"/>
                    </a:xfrm>
                    <a:prstGeom prst="rect">
                      <a:avLst/>
                    </a:prstGeom>
                    <a:noFill/>
                    <a:ln>
                      <a:noFill/>
                    </a:ln>
                  </pic:spPr>
                </pic:pic>
              </a:graphicData>
            </a:graphic>
          </wp:inline>
        </w:drawing>
      </w:r>
    </w:p>
    <w:p w:rsidR="00F90C8E" w:rsidRPr="0057099C" w:rsidRDefault="00F90C8E" w:rsidP="00A44AFE">
      <w:pPr>
        <w:pStyle w:val="Q"/>
        <w:tabs>
          <w:tab w:val="clear" w:pos="1280"/>
          <w:tab w:val="clear" w:pos="3940"/>
          <w:tab w:val="left" w:pos="1080"/>
          <w:tab w:val="left" w:pos="1620"/>
          <w:tab w:val="left" w:pos="2160"/>
          <w:tab w:val="left" w:pos="5400"/>
        </w:tabs>
        <w:spacing w:before="120" w:after="120" w:line="360" w:lineRule="auto"/>
        <w:ind w:left="1620" w:hanging="1620"/>
        <w:rPr>
          <w:rFonts w:ascii="Palatino Linotype" w:hAnsi="Palatino Linotype"/>
          <w:b/>
          <w:color w:val="auto"/>
          <w:sz w:val="24"/>
          <w:szCs w:val="24"/>
        </w:rPr>
      </w:pPr>
      <w:r w:rsidRPr="0057099C">
        <w:rPr>
          <w:rFonts w:ascii="Palatino Linotype" w:hAnsi="Palatino Linotype"/>
          <w:b/>
          <w:color w:val="auto"/>
          <w:sz w:val="24"/>
          <w:szCs w:val="24"/>
        </w:rPr>
        <w:tab/>
      </w:r>
      <w:r w:rsidRPr="0057099C">
        <w:rPr>
          <w:rFonts w:ascii="Palatino Linotype" w:hAnsi="Palatino Linotype"/>
          <w:b/>
          <w:color w:val="auto"/>
          <w:sz w:val="24"/>
          <w:szCs w:val="24"/>
        </w:rPr>
        <w:tab/>
      </w:r>
      <w:r w:rsidRPr="0057099C">
        <w:rPr>
          <w:rFonts w:ascii="Palatino Linotype" w:hAnsi="Palatino Linotype"/>
          <w:b/>
          <w:color w:val="auto"/>
          <w:sz w:val="24"/>
          <w:szCs w:val="24"/>
        </w:rPr>
        <w:tab/>
        <w:t>ANS. FIG. P40.46(a)</w:t>
      </w:r>
      <w:r w:rsidRPr="0057099C">
        <w:rPr>
          <w:rFonts w:ascii="Palatino Linotype" w:hAnsi="Palatino Linotype"/>
          <w:b/>
          <w:color w:val="auto"/>
          <w:sz w:val="24"/>
          <w:szCs w:val="24"/>
        </w:rPr>
        <w:tab/>
        <w:t>ANS. FIG. P40.46(b)</w:t>
      </w:r>
    </w:p>
    <w:p w:rsidR="00F90C8E" w:rsidRPr="0057099C" w:rsidRDefault="00F90C8E" w:rsidP="00E637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(c)</w:t>
      </w:r>
      <w:r w:rsidRPr="0057099C">
        <w:rPr>
          <w:rFonts w:ascii="Palatino Linotype" w:hAnsi="Palatino Linotype"/>
          <w:color w:val="auto"/>
          <w:sz w:val="24"/>
          <w:szCs w:val="24"/>
        </w:rPr>
        <w:tab/>
      </w:r>
      <w:r w:rsidR="00B067B6" w:rsidRPr="0057099C">
        <w:rPr>
          <w:rFonts w:ascii="Palatino Linotype" w:hAnsi="Palatino Linotype"/>
          <w:i/>
          <w:iCs/>
          <w:color w:val="auto"/>
          <w:position w:val="4"/>
          <w:sz w:val="24"/>
          <w:szCs w:val="24"/>
        </w:rPr>
        <w:sym w:font="Symbol" w:char="F079"/>
      </w:r>
      <w:r w:rsidRPr="0057099C">
        <w:rPr>
          <w:rFonts w:ascii="Palatino Linotype" w:hAnsi="Palatino Linotype"/>
          <w:color w:val="auto"/>
          <w:sz w:val="24"/>
          <w:szCs w:val="24"/>
        </w:rPr>
        <w:t xml:space="preserve">  is continuous and </w:t>
      </w:r>
      <w:r w:rsidR="009F4823" w:rsidRPr="0057099C">
        <w:rPr>
          <w:rFonts w:ascii="Palatino Linotype" w:hAnsi="Palatino Linotype"/>
          <w:color w:val="auto"/>
          <w:sz w:val="24"/>
          <w:szCs w:val="24"/>
        </w:rPr>
        <w:object w:dxaOrig="720" w:dyaOrig="320">
          <v:shape id="_x0000_i1343" type="#_x0000_t75" style="width:36pt;height:16.05pt" o:ole="">
            <v:imagedata r:id="rId653" o:title=""/>
          </v:shape>
          <o:OLEObject Type="Embed" ProgID="Equation.DSMT4" ShapeID="_x0000_i1343" DrawAspect="Content" ObjectID="_1595936543" r:id="rId654"/>
        </w:object>
      </w:r>
      <w:r w:rsidRPr="0057099C">
        <w:rPr>
          <w:rFonts w:ascii="Palatino Linotype" w:hAnsi="Palatino Linotype"/>
          <w:color w:val="auto"/>
          <w:sz w:val="24"/>
          <w:szCs w:val="24"/>
        </w:rPr>
        <w:t xml:space="preserve"> as </w:t>
      </w:r>
      <w:r w:rsidR="009F4823" w:rsidRPr="0057099C">
        <w:rPr>
          <w:rFonts w:ascii="Palatino Linotype" w:hAnsi="Palatino Linotype"/>
          <w:color w:val="auto"/>
          <w:position w:val="1"/>
          <w:sz w:val="24"/>
          <w:szCs w:val="24"/>
        </w:rPr>
        <w:object w:dxaOrig="900" w:dyaOrig="260">
          <v:shape id="_x0000_i1344" type="#_x0000_t75" style="width:45.1pt;height:13pt" o:ole="">
            <v:imagedata r:id="rId655" o:title=""/>
          </v:shape>
          <o:OLEObject Type="Embed" ProgID="Equation.DSMT4" ShapeID="_x0000_i1344" DrawAspect="Content" ObjectID="_1595936544" r:id="rId656"/>
        </w:object>
      </w:r>
      <w:r w:rsidRPr="0057099C">
        <w:rPr>
          <w:rFonts w:ascii="Palatino Linotype" w:hAnsi="Palatino Linotype"/>
          <w:color w:val="auto"/>
          <w:sz w:val="24"/>
          <w:szCs w:val="24"/>
        </w:rPr>
        <w:t xml:space="preserve"> The function can be normalized. It describes a particle bound near </w:t>
      </w:r>
      <w:r w:rsidRPr="0057099C">
        <w:rPr>
          <w:rFonts w:ascii="Palatino Linotype" w:hAnsi="Palatino Linotype"/>
          <w:i/>
          <w:color w:val="auto"/>
          <w:sz w:val="24"/>
          <w:szCs w:val="24"/>
        </w:rPr>
        <w:t>x</w:t>
      </w:r>
      <w:r w:rsidRPr="0057099C">
        <w:rPr>
          <w:rFonts w:ascii="Palatino Linotype" w:hAnsi="Palatino Linotype"/>
          <w:color w:val="auto"/>
          <w:sz w:val="24"/>
          <w:szCs w:val="24"/>
        </w:rPr>
        <w:t xml:space="preserve"> = 0.</w: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t xml:space="preserve">Since </w:t>
      </w:r>
      <w:r w:rsidR="00B067B6" w:rsidRPr="0057099C">
        <w:rPr>
          <w:rFonts w:ascii="Palatino Linotype" w:hAnsi="Palatino Linotype"/>
          <w:i/>
          <w:iCs/>
          <w:color w:val="auto"/>
          <w:position w:val="4"/>
          <w:sz w:val="24"/>
          <w:szCs w:val="24"/>
        </w:rPr>
        <w:sym w:font="Symbol" w:char="F079"/>
      </w:r>
      <w:r w:rsidRPr="0057099C">
        <w:rPr>
          <w:rFonts w:ascii="Palatino Linotype" w:hAnsi="Palatino Linotype"/>
          <w:color w:val="auto"/>
          <w:sz w:val="24"/>
          <w:szCs w:val="24"/>
        </w:rPr>
        <w:t xml:space="preserve">  is symmetric,</w: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440" w:dyaOrig="660">
          <v:shape id="_x0000_i1345" type="#_x0000_t75" style="width:121.9pt;height:32.95pt" o:ole="">
            <v:imagedata r:id="rId657" o:title=""/>
          </v:shape>
          <o:OLEObject Type="Embed" ProgID="Equation.DSMT4" ShapeID="_x0000_i1345" DrawAspect="Content" ObjectID="_1595936545" r:id="rId658"/>
        </w:objec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or</w:t>
      </w:r>
      <w:r w:rsidRPr="0057099C">
        <w:rPr>
          <w:rFonts w:ascii="Palatino Linotype" w:hAnsi="Palatino Linotype"/>
          <w:color w:val="auto"/>
          <w:sz w:val="24"/>
          <w:szCs w:val="24"/>
        </w:rPr>
        <w:tab/>
      </w:r>
      <w:r w:rsidR="009F4823" w:rsidRPr="0057099C">
        <w:rPr>
          <w:rFonts w:ascii="Palatino Linotype" w:hAnsi="Palatino Linotype"/>
          <w:color w:val="auto"/>
          <w:position w:val="2"/>
          <w:sz w:val="24"/>
          <w:szCs w:val="24"/>
        </w:rPr>
        <w:object w:dxaOrig="3680" w:dyaOrig="740">
          <v:shape id="_x0000_i1346" type="#_x0000_t75" style="width:183.9pt;height:36.85pt" o:ole="">
            <v:imagedata r:id="rId659" o:title=""/>
          </v:shape>
          <o:OLEObject Type="Embed" ProgID="Equation.DSMT4" ShapeID="_x0000_i1346" DrawAspect="Content" ObjectID="_1595936546" r:id="rId660"/>
        </w:objec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This gives </w:t>
      </w:r>
      <w:r w:rsidR="009F4823" w:rsidRPr="0057099C">
        <w:rPr>
          <w:rFonts w:ascii="Palatino Linotype" w:hAnsi="Palatino Linotype"/>
          <w:color w:val="auto"/>
          <w:position w:val="5"/>
          <w:sz w:val="24"/>
          <w:szCs w:val="24"/>
        </w:rPr>
        <w:object w:dxaOrig="1020" w:dyaOrig="480">
          <v:shape id="_x0000_i1347" type="#_x0000_t75" style="width:51.2pt;height:23.85pt" o:ole="">
            <v:imagedata r:id="rId661" o:title=""/>
          </v:shape>
          <o:OLEObject Type="Embed" ProgID="Equation.DSMT4" ShapeID="_x0000_i1347" DrawAspect="Content" ObjectID="_1595936547" r:id="rId662"/>
        </w:objec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sz w:val="24"/>
          <w:szCs w:val="24"/>
          <w:lang w:val="en-US"/>
        </w:rPr>
      </w:pPr>
      <w:r w:rsidRPr="0057099C">
        <w:rPr>
          <w:rFonts w:ascii="Palatino Linotype" w:hAnsi="Palatino Linotype"/>
          <w:sz w:val="24"/>
          <w:szCs w:val="24"/>
          <w:lang w:val="en-US"/>
        </w:rPr>
        <w:tab/>
        <w:t>(e)</w:t>
      </w:r>
      <w:r w:rsidRPr="0057099C">
        <w:rPr>
          <w:rFonts w:ascii="Palatino Linotype" w:hAnsi="Palatino Linotype"/>
          <w:sz w:val="24"/>
          <w:szCs w:val="24"/>
          <w:lang w:val="en-US"/>
        </w:rPr>
        <w:tab/>
        <w:t xml:space="preserve">The probability of finding the particle between </w:t>
      </w:r>
      <w:r w:rsidR="00B067B6" w:rsidRPr="0057099C">
        <w:rPr>
          <w:rFonts w:ascii="Palatino Linotype" w:hAnsi="Palatino Linotype"/>
          <w:sz w:val="24"/>
          <w:szCs w:val="24"/>
          <w:lang w:val="en-US"/>
        </w:rPr>
        <w:t>–</w:t>
      </w:r>
      <w:r w:rsidRPr="0057099C">
        <w:rPr>
          <w:rFonts w:ascii="Palatino Linotype" w:hAnsi="Palatino Linotype"/>
          <w:sz w:val="24"/>
          <w:szCs w:val="24"/>
          <w:lang w:val="en-US"/>
        </w:rPr>
        <w:t>1/2</w:t>
      </w:r>
      <w:r w:rsidR="009F4823" w:rsidRPr="0057099C">
        <w:rPr>
          <w:rFonts w:ascii="Palatino Linotype" w:hAnsi="Palatino Linotype"/>
          <w:sz w:val="24"/>
          <w:szCs w:val="24"/>
        </w:rPr>
        <w:object w:dxaOrig="240" w:dyaOrig="220">
          <v:shape id="_x0000_i1348" type="#_x0000_t75" style="width:12.15pt;height:10.85pt" o:ole="">
            <v:imagedata r:id="rId663" o:title=""/>
          </v:shape>
          <o:OLEObject Type="Embed" ProgID="Equation.DSMT4" ShapeID="_x0000_i1348" DrawAspect="Content" ObjectID="_1595936548" r:id="rId664"/>
        </w:object>
      </w:r>
      <w:r w:rsidRPr="0057099C">
        <w:rPr>
          <w:rFonts w:ascii="Palatino Linotype" w:hAnsi="Palatino Linotype"/>
          <w:sz w:val="24"/>
          <w:szCs w:val="24"/>
          <w:lang w:val="en-US"/>
        </w:rPr>
        <w:t xml:space="preserve"> and +1/2</w:t>
      </w:r>
      <w:r w:rsidR="009F4823" w:rsidRPr="0057099C">
        <w:rPr>
          <w:rFonts w:ascii="Palatino Linotype" w:hAnsi="Palatino Linotype"/>
          <w:sz w:val="24"/>
          <w:szCs w:val="24"/>
        </w:rPr>
        <w:object w:dxaOrig="240" w:dyaOrig="220">
          <v:shape id="_x0000_i1349" type="#_x0000_t75" style="width:12.15pt;height:10.85pt" o:ole="">
            <v:imagedata r:id="rId665" o:title=""/>
          </v:shape>
          <o:OLEObject Type="Embed" ProgID="Equation.DSMT4" ShapeID="_x0000_i1349" DrawAspect="Content" ObjectID="_1595936549" r:id="rId666"/>
        </w:object>
      </w:r>
      <w:r w:rsidRPr="0057099C">
        <w:rPr>
          <w:rFonts w:ascii="Palatino Linotype" w:hAnsi="Palatino Linotype"/>
          <w:sz w:val="24"/>
          <w:szCs w:val="24"/>
          <w:lang w:val="en-US"/>
        </w:rPr>
        <w:t xml:space="preserve"> is </w:t>
      </w:r>
    </w:p>
    <w:p w:rsidR="00F90C8E" w:rsidRPr="0057099C" w:rsidRDefault="00F90C8E" w:rsidP="00A44AFE">
      <w:pPr>
        <w:pStyle w:val="Qalpha"/>
        <w:tabs>
          <w:tab w:val="clear" w:pos="1520"/>
          <w:tab w:val="clear" w:pos="3940"/>
          <w:tab w:val="left" w:pos="1080"/>
          <w:tab w:val="left" w:pos="1620"/>
          <w:tab w:val="left" w:pos="2160"/>
        </w:tabs>
        <w:spacing w:before="120" w:after="120" w:line="360" w:lineRule="auto"/>
        <w:ind w:left="1440" w:firstLine="0"/>
        <w:rPr>
          <w:rFonts w:ascii="Palatino Linotype" w:hAnsi="Palatino Linotype"/>
          <w:color w:val="auto"/>
          <w:sz w:val="24"/>
          <w:szCs w:val="24"/>
        </w:rPr>
      </w:pPr>
      <w:r w:rsidRPr="0057099C">
        <w:rPr>
          <w:rFonts w:ascii="Palatino Linotype" w:hAnsi="Palatino Linotype"/>
          <w:sz w:val="24"/>
          <w:szCs w:val="24"/>
          <w:lang w:val="en-US"/>
        </w:rPr>
        <w:tab/>
      </w:r>
      <w:r w:rsidRPr="0057099C">
        <w:rPr>
          <w:rFonts w:ascii="Palatino Linotype" w:hAnsi="Palatino Linotype"/>
          <w:sz w:val="24"/>
          <w:szCs w:val="24"/>
          <w:lang w:val="en-US"/>
        </w:rPr>
        <w:tab/>
      </w:r>
      <w:r w:rsidR="009F4823" w:rsidRPr="0057099C">
        <w:rPr>
          <w:rFonts w:ascii="Palatino Linotype" w:hAnsi="Palatino Linotype"/>
          <w:color w:val="auto"/>
          <w:position w:val="-22"/>
          <w:sz w:val="24"/>
          <w:szCs w:val="24"/>
        </w:rPr>
        <w:object w:dxaOrig="5420" w:dyaOrig="1140">
          <v:shape id="_x0000_i1350" type="#_x0000_t75" style="width:271.1pt;height:56.8pt" o:ole="">
            <v:imagedata r:id="rId667" o:title=""/>
          </v:shape>
          <o:OLEObject Type="Embed" ProgID="Equation.DSMT4" ShapeID="_x0000_i1350" DrawAspect="Content" ObjectID="_1595936550" r:id="rId668"/>
        </w:objec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P40.47</w:t>
      </w:r>
      <w:r w:rsidRPr="0057099C">
        <w:rPr>
          <w:rFonts w:ascii="Palatino Linotype" w:hAnsi="Palatino Linotype"/>
          <w:color w:val="auto"/>
          <w:sz w:val="24"/>
          <w:szCs w:val="24"/>
        </w:rPr>
        <w:tab/>
        <w:t>(a)</w:t>
      </w:r>
      <w:r w:rsidRPr="0057099C">
        <w:rPr>
          <w:rFonts w:ascii="Palatino Linotype" w:hAnsi="Palatino Linotype"/>
          <w:color w:val="auto"/>
          <w:sz w:val="24"/>
          <w:szCs w:val="24"/>
        </w:rPr>
        <w:tab/>
        <w:t>Recall from Section 4</w:t>
      </w:r>
      <w:r w:rsidR="00C254B7" w:rsidRPr="0057099C">
        <w:rPr>
          <w:rFonts w:ascii="Palatino Linotype" w:hAnsi="Palatino Linotype"/>
          <w:color w:val="auto"/>
          <w:sz w:val="24"/>
          <w:szCs w:val="24"/>
        </w:rPr>
        <w:t>0</w:t>
      </w:r>
      <w:r w:rsidRPr="0057099C">
        <w:rPr>
          <w:rFonts w:ascii="Palatino Linotype" w:hAnsi="Palatino Linotype"/>
          <w:color w:val="auto"/>
          <w:sz w:val="24"/>
          <w:szCs w:val="24"/>
        </w:rPr>
        <w:t xml:space="preserve">.7 that the potential energy of a harmonic oscillator is </w:t>
      </w:r>
      <w:r w:rsidR="009F4823" w:rsidRPr="0057099C">
        <w:rPr>
          <w:rFonts w:ascii="Palatino Linotype" w:hAnsi="Palatino Linotype"/>
          <w:color w:val="auto"/>
          <w:position w:val="2"/>
          <w:sz w:val="24"/>
          <w:szCs w:val="24"/>
        </w:rPr>
        <w:object w:dxaOrig="1700" w:dyaOrig="620">
          <v:shape id="_x0000_i1351" type="#_x0000_t75" style="width:85pt;height:30.8pt" o:ole="">
            <v:imagedata r:id="rId669" o:title=""/>
          </v:shape>
          <o:OLEObject Type="Embed" ProgID="Equation.DSMT4" ShapeID="_x0000_i1351" DrawAspect="Content" ObjectID="_1595936551" r:id="rId670"/>
        </w:object>
      </w:r>
      <w:r w:rsidRPr="0057099C">
        <w:rPr>
          <w:rFonts w:ascii="Palatino Linotype" w:hAnsi="Palatino Linotype"/>
          <w:color w:val="auto"/>
          <w:sz w:val="24"/>
          <w:szCs w:val="24"/>
        </w:rPr>
        <w:t xml:space="preserve">. We can find the energy of the oscillator </w:t>
      </w:r>
      <w:r w:rsidRPr="0057099C">
        <w:rPr>
          <w:rFonts w:ascii="Palatino Linotype" w:hAnsi="Palatino Linotype"/>
          <w:i/>
          <w:color w:val="auto"/>
          <w:sz w:val="24"/>
          <w:szCs w:val="24"/>
        </w:rPr>
        <w:t>E</w:t>
      </w:r>
      <w:r w:rsidRPr="0057099C">
        <w:rPr>
          <w:rFonts w:ascii="Palatino Linotype" w:hAnsi="Palatino Linotype"/>
          <w:color w:val="auto"/>
          <w:sz w:val="24"/>
          <w:szCs w:val="24"/>
        </w:rPr>
        <w:t xml:space="preserve"> by substituting the wave function into the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 equation.</w: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500" w:dyaOrig="660">
          <v:shape id="_x0000_i1352" type="#_x0000_t75" style="width:275pt;height:32.95pt" o:ole="">
            <v:imagedata r:id="rId671" o:title=""/>
          </v:shape>
          <o:OLEObject Type="Embed" ProgID="Equation.DSMT4" ShapeID="_x0000_i1352" DrawAspect="Content" ObjectID="_1595936552" r:id="rId672"/>
        </w:objec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From </w:t>
      </w:r>
      <w:r w:rsidR="009F4823" w:rsidRPr="0057099C">
        <w:rPr>
          <w:rFonts w:ascii="Palatino Linotype" w:hAnsi="Palatino Linotype"/>
          <w:color w:val="auto"/>
          <w:position w:val="5"/>
          <w:sz w:val="24"/>
          <w:szCs w:val="24"/>
        </w:rPr>
        <w:object w:dxaOrig="1660" w:dyaOrig="400">
          <v:shape id="_x0000_i1353" type="#_x0000_t75" style="width:82.85pt;height:19.95pt" o:ole="">
            <v:imagedata r:id="rId673" o:title=""/>
          </v:shape>
          <o:OLEObject Type="Embed" ProgID="Equation.DSMT4" ShapeID="_x0000_i1353" DrawAspect="Content" ObjectID="_1595936553" r:id="rId674"/>
        </w:object>
      </w:r>
      <w:r w:rsidRPr="0057099C">
        <w:rPr>
          <w:rFonts w:ascii="Palatino Linotype" w:hAnsi="Palatino Linotype"/>
          <w:color w:val="auto"/>
          <w:sz w:val="24"/>
          <w:szCs w:val="24"/>
        </w:rPr>
        <w:t>, we have</w: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176"/>
          <w:sz w:val="24"/>
          <w:szCs w:val="24"/>
        </w:rPr>
        <w:object w:dxaOrig="5780" w:dyaOrig="3580">
          <v:shape id="_x0000_i1354" type="#_x0000_t75" style="width:288.85pt;height:177.85pt" o:ole="">
            <v:imagedata r:id="rId675" o:title=""/>
          </v:shape>
          <o:OLEObject Type="Embed" ProgID="Equation.DSMT4" ShapeID="_x0000_i1354" DrawAspect="Content" ObjectID="_1595936554" r:id="rId676"/>
        </w:objec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Substituting the above into the Schr</w:t>
      </w:r>
      <w:r w:rsidR="00B067B6" w:rsidRPr="0057099C">
        <w:rPr>
          <w:rFonts w:ascii="Palatino Linotype" w:hAnsi="Palatino Linotype"/>
          <w:color w:val="auto"/>
          <w:sz w:val="24"/>
          <w:szCs w:val="24"/>
        </w:rPr>
        <w:t>ö</w:t>
      </w:r>
      <w:r w:rsidRPr="0057099C">
        <w:rPr>
          <w:rFonts w:ascii="Palatino Linotype" w:hAnsi="Palatino Linotype"/>
          <w:color w:val="auto"/>
          <w:sz w:val="24"/>
          <w:szCs w:val="24"/>
        </w:rPr>
        <w:t>dinger equation, we have</w:t>
      </w:r>
    </w:p>
    <w:p w:rsidR="0077391D" w:rsidRPr="0057099C" w:rsidRDefault="0077391D"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78"/>
          <w:sz w:val="24"/>
          <w:szCs w:val="24"/>
        </w:rPr>
        <w:object w:dxaOrig="5820" w:dyaOrig="5700">
          <v:shape id="_x0000_i1355" type="#_x0000_t75" style="width:291.05pt;height:284.95pt" o:ole="">
            <v:imagedata r:id="rId677" o:title=""/>
          </v:shape>
          <o:OLEObject Type="Embed" ProgID="Equation.DSMT4" ShapeID="_x0000_i1355" DrawAspect="Content" ObjectID="_1595936555" r:id="rId678"/>
        </w:objec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 last line is true if </w:t>
      </w:r>
      <w:r w:rsidR="009F4823" w:rsidRPr="0057099C">
        <w:rPr>
          <w:rFonts w:ascii="Palatino Linotype" w:hAnsi="Palatino Linotype"/>
          <w:color w:val="auto"/>
          <w:position w:val="3"/>
          <w:sz w:val="24"/>
          <w:szCs w:val="24"/>
        </w:rPr>
        <w:object w:dxaOrig="1040" w:dyaOrig="720">
          <v:shape id="_x0000_i1356" type="#_x0000_t75" style="width:52.05pt;height:36pt" o:ole="">
            <v:imagedata r:id="rId679" o:title=""/>
          </v:shape>
          <o:OLEObject Type="Embed" ProgID="Equation.DSMT4" ShapeID="_x0000_i1356" DrawAspect="Content" ObjectID="_1595936556" r:id="rId680"/>
        </w:object>
      </w:r>
      <w:r w:rsidRPr="0057099C">
        <w:rPr>
          <w:rFonts w:ascii="Palatino Linotype" w:hAnsi="Palatino Linotype"/>
          <w:color w:val="auto"/>
          <w:sz w:val="24"/>
          <w:szCs w:val="24"/>
        </w:rPr>
        <w:t>.</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(b)</w:t>
      </w:r>
      <w:r w:rsidRPr="0057099C">
        <w:rPr>
          <w:rFonts w:ascii="Palatino Linotype" w:hAnsi="Palatino Linotype"/>
          <w:color w:val="auto"/>
          <w:sz w:val="24"/>
          <w:szCs w:val="24"/>
        </w:rPr>
        <w:tab/>
        <w:t xml:space="preserve">We never find the particle at </w:t>
      </w:r>
      <w:r w:rsidR="009F4823" w:rsidRPr="0057099C">
        <w:rPr>
          <w:rFonts w:ascii="Palatino Linotype" w:hAnsi="Palatino Linotype"/>
          <w:color w:val="auto"/>
          <w:position w:val="4"/>
          <w:sz w:val="24"/>
          <w:szCs w:val="24"/>
        </w:rPr>
        <w:object w:dxaOrig="680" w:dyaOrig="380">
          <v:shape id="_x0000_i1357" type="#_x0000_t75" style="width:33.85pt;height:19.1pt" o:ole="">
            <v:imagedata r:id="rId681" o:title=""/>
          </v:shape>
          <o:OLEObject Type="Embed" ProgID="Equation.DSMT4" ShapeID="_x0000_i1357" DrawAspect="Content" ObjectID="_1595936557" r:id="rId682"/>
        </w:object>
      </w:r>
      <w:r w:rsidRPr="0057099C">
        <w:rPr>
          <w:rFonts w:ascii="Palatino Linotype" w:hAnsi="Palatino Linotype"/>
          <w:color w:val="auto"/>
          <w:sz w:val="24"/>
          <w:szCs w:val="24"/>
        </w:rPr>
        <w:t xml:space="preserve"> because </w:t>
      </w:r>
      <w:r w:rsidR="00B067B6" w:rsidRPr="0057099C">
        <w:rPr>
          <w:rFonts w:ascii="Palatino Linotype" w:hAnsi="Palatino Linotype"/>
          <w:i/>
          <w:iCs/>
          <w:color w:val="auto"/>
          <w:position w:val="4"/>
          <w:sz w:val="24"/>
          <w:szCs w:val="24"/>
        </w:rPr>
        <w:sym w:font="Symbol" w:char="F079"/>
      </w:r>
      <w:r w:rsidRPr="0057099C">
        <w:rPr>
          <w:rFonts w:ascii="Palatino Linotype" w:hAnsi="Palatino Linotype"/>
          <w:color w:val="auto"/>
          <w:sz w:val="24"/>
          <w:szCs w:val="24"/>
        </w:rPr>
        <w:t xml:space="preserve"> = 0 there.</w:t>
      </w:r>
    </w:p>
    <w:p w:rsidR="0077391D" w:rsidRPr="0057099C" w:rsidRDefault="0077391D" w:rsidP="00E6375D">
      <w:pPr>
        <w:pStyle w:val="Qalpha"/>
        <w:keepNext/>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(c)</w:t>
      </w:r>
      <w:r w:rsidRPr="0057099C">
        <w:rPr>
          <w:rFonts w:ascii="Palatino Linotype" w:hAnsi="Palatino Linotype"/>
          <w:color w:val="auto"/>
          <w:sz w:val="24"/>
          <w:szCs w:val="24"/>
        </w:rPr>
        <w:tab/>
      </w:r>
      <w:r w:rsidR="00B067B6" w:rsidRPr="0057099C">
        <w:rPr>
          <w:rFonts w:ascii="Palatino Linotype" w:hAnsi="Palatino Linotype"/>
          <w:i/>
          <w:iCs/>
          <w:color w:val="auto"/>
          <w:position w:val="4"/>
          <w:sz w:val="24"/>
          <w:szCs w:val="24"/>
        </w:rPr>
        <w:sym w:font="Symbol" w:char="F079"/>
      </w:r>
      <w:r w:rsidRPr="0057099C">
        <w:rPr>
          <w:rFonts w:ascii="Palatino Linotype" w:hAnsi="Palatino Linotype"/>
          <w:color w:val="auto"/>
          <w:sz w:val="24"/>
          <w:szCs w:val="24"/>
        </w:rPr>
        <w:t xml:space="preserve">  is maximized if</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280" w:dyaOrig="1360">
          <v:shape id="_x0000_i1358" type="#_x0000_t75" style="width:213.85pt;height:68.1pt" o:ole="">
            <v:imagedata r:id="rId683" o:title=""/>
          </v:shape>
          <o:OLEObject Type="Embed" ProgID="Equation.DSMT4" ShapeID="_x0000_i1358" DrawAspect="Content" ObjectID="_1595936558" r:id="rId684"/>
        </w:objec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which is true at </w:t>
      </w:r>
      <w:r w:rsidR="009F4823" w:rsidRPr="0057099C">
        <w:rPr>
          <w:rFonts w:ascii="Palatino Linotype" w:hAnsi="Palatino Linotype"/>
          <w:color w:val="auto"/>
          <w:position w:val="2"/>
          <w:sz w:val="24"/>
          <w:szCs w:val="24"/>
        </w:rPr>
        <w:object w:dxaOrig="1280" w:dyaOrig="800">
          <v:shape id="_x0000_i1359" type="#_x0000_t75" style="width:64.2pt;height:39.9pt" o:ole="">
            <v:imagedata r:id="rId685" o:title=""/>
          </v:shape>
          <o:OLEObject Type="Embed" ProgID="Equation.DSMT4" ShapeID="_x0000_i1359" DrawAspect="Content" ObjectID="_1595936559" r:id="rId686"/>
        </w:object>
      </w:r>
      <w:r w:rsidRPr="0057099C">
        <w:rPr>
          <w:rFonts w:ascii="Palatino Linotype" w:hAnsi="Palatino Linotype"/>
          <w:color w:val="auto"/>
          <w:sz w:val="24"/>
          <w:szCs w:val="24"/>
        </w:rPr>
        <w:t>.</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(d)</w:t>
      </w:r>
      <w:r w:rsidRPr="0057099C">
        <w:rPr>
          <w:rFonts w:ascii="Palatino Linotype" w:hAnsi="Palatino Linotype"/>
          <w:color w:val="auto"/>
          <w:sz w:val="24"/>
          <w:szCs w:val="24"/>
        </w:rPr>
        <w:tab/>
        <w:t xml:space="preserve">We require   </w:t>
      </w:r>
      <w:r w:rsidR="009F4823" w:rsidRPr="0057099C">
        <w:rPr>
          <w:rFonts w:ascii="Palatino Linotype" w:hAnsi="Palatino Linotype"/>
          <w:color w:val="auto"/>
          <w:position w:val="2"/>
          <w:sz w:val="24"/>
          <w:szCs w:val="24"/>
        </w:rPr>
        <w:object w:dxaOrig="1280" w:dyaOrig="660">
          <v:shape id="_x0000_i1360" type="#_x0000_t75" style="width:64.2pt;height:32.95pt" o:ole="">
            <v:imagedata r:id="rId687" o:title=""/>
          </v:shape>
          <o:OLEObject Type="Embed" ProgID="Equation.DSMT4" ShapeID="_x0000_i1360" DrawAspect="Content" ObjectID="_1595936560" r:id="rId688"/>
        </w:object>
      </w:r>
      <w:r w:rsidRPr="0057099C">
        <w:rPr>
          <w:rFonts w:ascii="Palatino Linotype" w:hAnsi="Palatino Linotype"/>
          <w:color w:val="auto"/>
          <w:sz w:val="24"/>
          <w:szCs w:val="24"/>
        </w:rPr>
        <w:t>:</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4160" w:dyaOrig="1500">
          <v:shape id="_x0000_i1361" type="#_x0000_t75" style="width:208.2pt;height:75.05pt" o:ole="">
            <v:imagedata r:id="rId689" o:title=""/>
          </v:shape>
          <o:OLEObject Type="Embed" ProgID="Equation.DSMT4" ShapeID="_x0000_i1361" DrawAspect="Content" ObjectID="_1595936561" r:id="rId690"/>
        </w:objec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 xml:space="preserve">Then,     </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3420" w:dyaOrig="920">
          <v:shape id="_x0000_i1362" type="#_x0000_t75" style="width:170.9pt;height:46pt" o:ole="">
            <v:imagedata r:id="rId691" o:title=""/>
          </v:shape>
          <o:OLEObject Type="Embed" ProgID="Equation.DSMT4" ShapeID="_x0000_i1362" DrawAspect="Content" ObjectID="_1595936562" r:id="rId692"/>
        </w:objec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t>(e)</w:t>
      </w:r>
      <w:r w:rsidRPr="0057099C">
        <w:rPr>
          <w:rFonts w:ascii="Palatino Linotype" w:hAnsi="Palatino Linotype"/>
          <w:color w:val="auto"/>
          <w:sz w:val="24"/>
          <w:szCs w:val="24"/>
        </w:rPr>
        <w:tab/>
        <w:t xml:space="preserve">At </w:t>
      </w:r>
      <w:r w:rsidR="009F4823" w:rsidRPr="0057099C">
        <w:rPr>
          <w:rFonts w:ascii="Palatino Linotype" w:hAnsi="Palatino Linotype"/>
          <w:color w:val="auto"/>
          <w:position w:val="2"/>
          <w:sz w:val="24"/>
          <w:szCs w:val="24"/>
        </w:rPr>
        <w:object w:dxaOrig="1540" w:dyaOrig="440">
          <v:shape id="_x0000_i1363" type="#_x0000_t75" style="width:77.2pt;height:22.1pt" o:ole="">
            <v:imagedata r:id="rId693" o:title=""/>
          </v:shape>
          <o:OLEObject Type="Embed" ProgID="Equation.DSMT4" ShapeID="_x0000_i1363" DrawAspect="Content" ObjectID="_1595936563" r:id="rId694"/>
        </w:object>
      </w:r>
      <w:r w:rsidRPr="0057099C">
        <w:rPr>
          <w:rFonts w:ascii="Palatino Linotype" w:hAnsi="Palatino Linotype"/>
          <w:color w:val="auto"/>
          <w:sz w:val="24"/>
          <w:szCs w:val="24"/>
        </w:rPr>
        <w:t xml:space="preserve">, the potential energy is </w:t>
      </w:r>
    </w:p>
    <w:p w:rsidR="0077391D" w:rsidRPr="0057099C" w:rsidRDefault="0077391D" w:rsidP="00A44AFE">
      <w:pPr>
        <w:pStyle w:val="Qalpha"/>
        <w:tabs>
          <w:tab w:val="clear" w:pos="1520"/>
          <w:tab w:val="clear" w:pos="3940"/>
          <w:tab w:val="left" w:pos="1080"/>
          <w:tab w:val="left" w:pos="1620"/>
          <w:tab w:val="left" w:pos="2160"/>
        </w:tabs>
        <w:spacing w:before="100" w:after="100" w:line="360" w:lineRule="auto"/>
        <w:ind w:left="1440" w:firstLine="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6"/>
          <w:sz w:val="24"/>
          <w:szCs w:val="24"/>
        </w:rPr>
        <w:object w:dxaOrig="3180" w:dyaOrig="660">
          <v:shape id="_x0000_i1364" type="#_x0000_t75" style="width:159.2pt;height:32.95pt" o:ole="">
            <v:imagedata r:id="rId695" o:title=""/>
          </v:shape>
          <o:OLEObject Type="Embed" ProgID="Equation.DSMT4" ShapeID="_x0000_i1364" DrawAspect="Content" ObjectID="_1595936564" r:id="rId696"/>
        </w:object>
      </w:r>
    </w:p>
    <w:p w:rsidR="0077391D" w:rsidRPr="0057099C" w:rsidRDefault="001A762E" w:rsidP="001A762E">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77391D" w:rsidRPr="0057099C">
        <w:rPr>
          <w:rFonts w:ascii="Palatino Linotype" w:hAnsi="Palatino Linotype"/>
          <w:color w:val="auto"/>
          <w:sz w:val="24"/>
          <w:szCs w:val="24"/>
        </w:rPr>
        <w:t xml:space="preserve">This is larger than the total energy </w:t>
      </w:r>
      <w:r w:rsidR="009F4823" w:rsidRPr="0057099C">
        <w:rPr>
          <w:rFonts w:ascii="Palatino Linotype" w:hAnsi="Palatino Linotype"/>
          <w:color w:val="auto"/>
          <w:sz w:val="24"/>
          <w:szCs w:val="24"/>
        </w:rPr>
        <w:object w:dxaOrig="540" w:dyaOrig="620">
          <v:shape id="_x0000_i1365" type="#_x0000_t75" style="width:26.9pt;height:30.8pt" o:ole="">
            <v:imagedata r:id="rId697" o:title=""/>
          </v:shape>
          <o:OLEObject Type="Embed" ProgID="Equation.DSMT4" ShapeID="_x0000_i1365" DrawAspect="Content" ObjectID="_1595936565" r:id="rId698"/>
        </w:object>
      </w:r>
      <w:r w:rsidR="0077391D" w:rsidRPr="0057099C">
        <w:rPr>
          <w:rFonts w:ascii="Palatino Linotype" w:hAnsi="Palatino Linotype"/>
          <w:color w:val="auto"/>
          <w:sz w:val="24"/>
          <w:szCs w:val="24"/>
        </w:rPr>
        <w:t xml:space="preserve">, so there is </w:t>
      </w:r>
      <w:r w:rsidR="009F4823" w:rsidRPr="0057099C">
        <w:rPr>
          <w:rFonts w:ascii="Palatino Linotype" w:hAnsi="Palatino Linotype"/>
          <w:color w:val="auto"/>
          <w:position w:val="4"/>
          <w:sz w:val="24"/>
          <w:szCs w:val="24"/>
        </w:rPr>
        <w:object w:dxaOrig="640" w:dyaOrig="380">
          <v:shape id="_x0000_i1366" type="#_x0000_t75" style="width:32.1pt;height:19.1pt" o:ole="">
            <v:imagedata r:id="rId699" o:title=""/>
          </v:shape>
          <o:OLEObject Type="Embed" ProgID="Equation.DSMT4" ShapeID="_x0000_i1366" DrawAspect="Content" ObjectID="_1595936566" r:id="rId700"/>
        </w:object>
      </w:r>
      <w:r w:rsidR="0077391D" w:rsidRPr="0057099C">
        <w:rPr>
          <w:rFonts w:ascii="Palatino Linotype" w:hAnsi="Palatino Linotype"/>
          <w:color w:val="auto"/>
          <w:sz w:val="24"/>
          <w:szCs w:val="24"/>
        </w:rPr>
        <w:t xml:space="preserve"> classical probability of finding the particle here.</w:t>
      </w:r>
    </w:p>
    <w:p w:rsidR="0077391D" w:rsidRPr="0057099C" w:rsidRDefault="0077391D" w:rsidP="00A44AFE">
      <w:pPr>
        <w:pStyle w:val="Qalpha"/>
        <w:tabs>
          <w:tab w:val="clear" w:pos="1520"/>
          <w:tab w:val="clear" w:pos="3940"/>
          <w:tab w:val="left" w:pos="1080"/>
          <w:tab w:val="left" w:pos="1620"/>
          <w:tab w:val="left" w:pos="2160"/>
          <w:tab w:val="left" w:pos="3360"/>
        </w:tabs>
        <w:spacing w:before="100" w:after="100" w:line="360" w:lineRule="auto"/>
        <w:ind w:left="1080" w:hanging="1080"/>
        <w:rPr>
          <w:rFonts w:ascii="Palatino Linotype" w:hAnsi="Palatino Linotype"/>
          <w:color w:val="auto"/>
          <w:sz w:val="24"/>
          <w:szCs w:val="24"/>
        </w:rPr>
      </w:pPr>
      <w:r w:rsidRPr="0057099C">
        <w:rPr>
          <w:rFonts w:ascii="Palatino Linotype" w:hAnsi="Palatino Linotype"/>
          <w:color w:val="auto"/>
          <w:sz w:val="24"/>
          <w:szCs w:val="24"/>
        </w:rPr>
        <w:tab/>
        <w:t>(f)</w:t>
      </w:r>
      <w:r w:rsidRPr="0057099C">
        <w:rPr>
          <w:rFonts w:ascii="Palatino Linotype" w:hAnsi="Palatino Linotype"/>
          <w:color w:val="auto"/>
          <w:sz w:val="24"/>
          <w:szCs w:val="24"/>
        </w:rPr>
        <w:tab/>
        <w:t>The actual probability is given by</w:t>
      </w:r>
    </w:p>
    <w:p w:rsidR="0077391D" w:rsidRPr="0057099C" w:rsidRDefault="0077391D" w:rsidP="00A44AFE">
      <w:pPr>
        <w:pStyle w:val="Qalpha"/>
        <w:tabs>
          <w:tab w:val="clear" w:pos="1520"/>
          <w:tab w:val="clear" w:pos="3940"/>
          <w:tab w:val="left" w:pos="1080"/>
          <w:tab w:val="left" w:pos="1620"/>
          <w:tab w:val="left" w:pos="2160"/>
          <w:tab w:val="left" w:pos="3360"/>
        </w:tabs>
        <w:spacing w:before="100" w:after="100" w:line="360" w:lineRule="auto"/>
        <w:ind w:left="1620" w:firstLine="0"/>
        <w:rPr>
          <w:rFonts w:ascii="Palatino Linotype" w:hAnsi="Palatino Linotype"/>
          <w:color w:val="auto"/>
          <w:sz w:val="24"/>
          <w:szCs w:val="24"/>
        </w:rPr>
      </w:pP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2960" w:dyaOrig="560">
          <v:shape id="_x0000_i1367" type="#_x0000_t75" style="width:147.9pt;height:28.2pt" o:ole="">
            <v:imagedata r:id="rId701" o:title=""/>
          </v:shape>
          <o:OLEObject Type="Embed" ProgID="Equation.DSMT4" ShapeID="_x0000_i1367" DrawAspect="Content" ObjectID="_1595936567" r:id="rId702"/>
        </w:object>
      </w:r>
    </w:p>
    <w:p w:rsidR="00F27972" w:rsidRPr="0057099C" w:rsidRDefault="0077391D" w:rsidP="00A44AFE">
      <w:pPr>
        <w:pStyle w:val="Qalpha"/>
        <w:tabs>
          <w:tab w:val="clear" w:pos="1520"/>
          <w:tab w:val="clear" w:pos="3940"/>
          <w:tab w:val="left" w:pos="1080"/>
          <w:tab w:val="left" w:pos="1620"/>
          <w:tab w:val="left" w:pos="2160"/>
          <w:tab w:val="left" w:pos="33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lastRenderedPageBreak/>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5780" w:dyaOrig="1640">
          <v:shape id="_x0000_i1368" type="#_x0000_t75" style="width:288.85pt;height:82pt" o:ole="">
            <v:imagedata r:id="rId703" o:title=""/>
          </v:shape>
          <o:OLEObject Type="Embed" ProgID="Equation.DSMT4" ShapeID="_x0000_i1368" DrawAspect="Content" ObjectID="_1595936568" r:id="rId704"/>
        </w:objec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b/>
          <w:color w:val="auto"/>
          <w:sz w:val="24"/>
          <w:szCs w:val="24"/>
        </w:rPr>
        <w:t>P4</w:t>
      </w:r>
      <w:r w:rsidR="0077391D" w:rsidRPr="0057099C">
        <w:rPr>
          <w:rFonts w:ascii="Palatino Linotype" w:hAnsi="Palatino Linotype"/>
          <w:b/>
          <w:color w:val="auto"/>
          <w:sz w:val="24"/>
          <w:szCs w:val="24"/>
        </w:rPr>
        <w:t>0.48</w:t>
      </w:r>
      <w:r w:rsidRPr="0057099C">
        <w:rPr>
          <w:rFonts w:ascii="Palatino Linotype" w:hAnsi="Palatino Linotype"/>
          <w:color w:val="auto"/>
          <w:sz w:val="24"/>
          <w:szCs w:val="24"/>
        </w:rPr>
        <w:tab/>
        <w:t>(a)</w:t>
      </w:r>
      <w:r w:rsidRPr="0057099C">
        <w:rPr>
          <w:rFonts w:ascii="Palatino Linotype" w:hAnsi="Palatino Linotype"/>
          <w:color w:val="auto"/>
          <w:sz w:val="24"/>
          <w:szCs w:val="24"/>
        </w:rPr>
        <w:tab/>
        <w:t xml:space="preserve">To find the normalization constant, we note that </w:t>
      </w:r>
      <w:r w:rsidR="009F4823" w:rsidRPr="0057099C">
        <w:rPr>
          <w:rFonts w:ascii="Palatino Linotype" w:hAnsi="Palatino Linotype"/>
          <w:color w:val="auto"/>
          <w:position w:val="2"/>
          <w:sz w:val="24"/>
          <w:szCs w:val="24"/>
        </w:rPr>
        <w:object w:dxaOrig="1200" w:dyaOrig="660">
          <v:shape id="_x0000_i1369" type="#_x0000_t75" style="width:59.85pt;height:32.95pt" o:ole="">
            <v:imagedata r:id="rId705" o:title=""/>
          </v:shape>
          <o:OLEObject Type="Embed" ProgID="Equation.DSMT4" ShapeID="_x0000_i1369" DrawAspect="Content" ObjectID="_1595936569" r:id="rId706"/>
        </w:object>
      </w:r>
      <w:r w:rsidRPr="0057099C">
        <w:rPr>
          <w:rFonts w:ascii="Palatino Linotype" w:hAnsi="Palatino Linotype"/>
          <w:color w:val="auto"/>
          <w:sz w:val="24"/>
          <w:szCs w:val="24"/>
        </w:rPr>
        <w:t>, or</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sz w:val="24"/>
          <w:szCs w:val="24"/>
        </w:rPr>
        <w:object w:dxaOrig="6440" w:dyaOrig="760">
          <v:shape id="_x0000_i1370" type="#_x0000_t75" style="width:321.85pt;height:38.15pt" o:ole="">
            <v:imagedata r:id="rId707" o:title=""/>
          </v:shape>
          <o:OLEObject Type="Embed" ProgID="Equation.DSMT4" ShapeID="_x0000_i1370" DrawAspect="Content" ObjectID="_1595936570" r:id="rId708"/>
        </w:objec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Noting that</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80"/>
          <w:sz w:val="24"/>
          <w:szCs w:val="24"/>
        </w:rPr>
        <w:object w:dxaOrig="4360" w:dyaOrig="1720">
          <v:shape id="_x0000_i1371" type="#_x0000_t75" style="width:218.15pt;height:85.9pt" o:ole="">
            <v:imagedata r:id="rId709" o:title=""/>
          </v:shape>
          <o:OLEObject Type="Embed" ProgID="Equation.DSMT4" ShapeID="_x0000_i1371" DrawAspect="Content" ObjectID="_1595936571" r:id="rId710"/>
        </w:objec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t>the integral becomes</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246"/>
          <w:sz w:val="24"/>
          <w:szCs w:val="24"/>
        </w:rPr>
        <w:object w:dxaOrig="6240" w:dyaOrig="5040">
          <v:shape id="_x0000_i1372" type="#_x0000_t75" style="width:311.85pt;height:252pt" o:ole="">
            <v:imagedata r:id="rId711" o:title=""/>
          </v:shape>
          <o:OLEObject Type="Embed" ProgID="Equation.DSMT4" ShapeID="_x0000_i1372" DrawAspect="Content" ObjectID="_1595936572" r:id="rId712"/>
        </w:object>
      </w:r>
    </w:p>
    <w:p w:rsidR="00261755" w:rsidRPr="0057099C" w:rsidRDefault="00261755" w:rsidP="00E6375D">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57099C">
        <w:rPr>
          <w:rFonts w:ascii="Palatino Linotype" w:hAnsi="Palatino Linotype"/>
          <w:color w:val="auto"/>
          <w:sz w:val="24"/>
          <w:szCs w:val="24"/>
        </w:rPr>
        <w:lastRenderedPageBreak/>
        <w:tab/>
        <w:t>(b)</w:t>
      </w:r>
      <w:r w:rsidRPr="0057099C">
        <w:rPr>
          <w:rFonts w:ascii="Palatino Linotype" w:hAnsi="Palatino Linotype"/>
          <w:color w:val="auto"/>
          <w:sz w:val="24"/>
          <w:szCs w:val="24"/>
        </w:rPr>
        <w:tab/>
        <w:t xml:space="preserve">To determine the relationship between </w:t>
      </w:r>
      <w:r w:rsidRPr="0057099C">
        <w:rPr>
          <w:rFonts w:ascii="Palatino Linotype" w:hAnsi="Palatino Linotype"/>
          <w:i/>
          <w:color w:val="auto"/>
          <w:sz w:val="24"/>
          <w:szCs w:val="24"/>
        </w:rPr>
        <w:t>A</w:t>
      </w:r>
      <w:r w:rsidRPr="0057099C">
        <w:rPr>
          <w:rFonts w:ascii="Palatino Linotype" w:hAnsi="Palatino Linotype"/>
          <w:color w:val="auto"/>
          <w:sz w:val="24"/>
          <w:szCs w:val="24"/>
        </w:rPr>
        <w:t xml:space="preserve"> and </w:t>
      </w:r>
      <w:r w:rsidRPr="0057099C">
        <w:rPr>
          <w:rFonts w:ascii="Palatino Linotype" w:hAnsi="Palatino Linotype"/>
          <w:i/>
          <w:color w:val="auto"/>
          <w:sz w:val="24"/>
          <w:szCs w:val="24"/>
        </w:rPr>
        <w:t>B</w:t>
      </w:r>
      <w:r w:rsidRPr="0057099C">
        <w:rPr>
          <w:rFonts w:ascii="Palatino Linotype" w:hAnsi="Palatino Linotype"/>
          <w:color w:val="auto"/>
          <w:sz w:val="24"/>
          <w:szCs w:val="24"/>
        </w:rPr>
        <w:t xml:space="preserve">, we note that </w:t>
      </w:r>
      <w:r w:rsidR="009F4823" w:rsidRPr="0057099C">
        <w:rPr>
          <w:rFonts w:ascii="Palatino Linotype" w:hAnsi="Palatino Linotype"/>
          <w:color w:val="auto"/>
          <w:sz w:val="24"/>
          <w:szCs w:val="24"/>
        </w:rPr>
        <w:object w:dxaOrig="1260" w:dyaOrig="660">
          <v:shape id="_x0000_i1373" type="#_x0000_t75" style="width:62.9pt;height:32.95pt" o:ole="">
            <v:imagedata r:id="rId713" o:title=""/>
          </v:shape>
          <o:OLEObject Type="Embed" ProgID="Equation.DSMT4" ShapeID="_x0000_i1373" DrawAspect="Content" ObjectID="_1595936573" r:id="rId714"/>
        </w:object>
      </w:r>
      <w:r w:rsidRPr="0057099C">
        <w:rPr>
          <w:rFonts w:ascii="Palatino Linotype" w:hAnsi="Palatino Linotype"/>
          <w:color w:val="auto"/>
          <w:sz w:val="24"/>
          <w:szCs w:val="24"/>
        </w:rPr>
        <w:t>. Therefore,</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9F4823" w:rsidRPr="0057099C">
        <w:rPr>
          <w:rFonts w:ascii="Palatino Linotype" w:hAnsi="Palatino Linotype"/>
          <w:color w:val="auto"/>
          <w:position w:val="-70"/>
          <w:sz w:val="24"/>
          <w:szCs w:val="24"/>
        </w:rPr>
        <w:object w:dxaOrig="5340" w:dyaOrig="1520">
          <v:shape id="_x0000_i1374" type="#_x0000_t75" style="width:267.2pt;height:75.9pt" o:ole="">
            <v:imagedata r:id="rId715" o:title=""/>
          </v:shape>
          <o:OLEObject Type="Embed" ProgID="Equation.DSMT4" ShapeID="_x0000_i1374" DrawAspect="Content" ObjectID="_1595936574" r:id="rId716"/>
        </w:object>
      </w:r>
    </w:p>
    <w:p w:rsidR="00261755" w:rsidRPr="0057099C" w:rsidRDefault="00ED2814" w:rsidP="00A44AFE">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57099C">
        <w:rPr>
          <w:rFonts w:ascii="Palatino Linotype" w:hAnsi="Palatino Linotype"/>
          <w:color w:val="auto"/>
          <w:sz w:val="24"/>
          <w:szCs w:val="24"/>
        </w:rPr>
        <w:tab/>
      </w:r>
      <w:r w:rsidRPr="0057099C">
        <w:rPr>
          <w:rFonts w:ascii="Palatino Linotype" w:hAnsi="Palatino Linotype"/>
          <w:color w:val="auto"/>
          <w:sz w:val="24"/>
          <w:szCs w:val="24"/>
        </w:rPr>
        <w:tab/>
      </w:r>
      <w:r w:rsidR="00261755" w:rsidRPr="0057099C">
        <w:rPr>
          <w:rFonts w:ascii="Palatino Linotype" w:hAnsi="Palatino Linotype"/>
          <w:color w:val="auto"/>
          <w:sz w:val="24"/>
          <w:szCs w:val="24"/>
        </w:rPr>
        <w:t>Noting that</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57099C">
        <w:rPr>
          <w:rFonts w:ascii="Palatino LT Std" w:hAnsi="Palatino LT Std"/>
          <w:color w:val="auto"/>
          <w:sz w:val="24"/>
        </w:rPr>
        <w:tab/>
      </w:r>
      <w:r w:rsidRPr="0057099C">
        <w:rPr>
          <w:rFonts w:ascii="Palatino LT Std" w:hAnsi="Palatino LT Std"/>
          <w:color w:val="auto"/>
          <w:sz w:val="24"/>
        </w:rPr>
        <w:tab/>
      </w:r>
      <w:r w:rsidRPr="0057099C">
        <w:rPr>
          <w:rFonts w:ascii="Palatino LT Std" w:hAnsi="Palatino LT Std"/>
          <w:color w:val="auto"/>
          <w:sz w:val="24"/>
        </w:rPr>
        <w:tab/>
      </w:r>
      <w:r w:rsidR="009F4823" w:rsidRPr="0057099C">
        <w:rPr>
          <w:rFonts w:ascii="Palatino LT Std" w:hAnsi="Palatino LT Std"/>
          <w:color w:val="auto"/>
          <w:position w:val="-80"/>
          <w:sz w:val="24"/>
        </w:rPr>
        <w:object w:dxaOrig="4380" w:dyaOrig="1720">
          <v:shape id="_x0000_i1375" type="#_x0000_t75" style="width:219.05pt;height:85.9pt" o:ole="">
            <v:imagedata r:id="rId717" o:title=""/>
          </v:shape>
          <o:OLEObject Type="Embed" ProgID="Equation.DSMT4" ShapeID="_x0000_i1375" DrawAspect="Content" ObjectID="_1595936575" r:id="rId718"/>
        </w:objec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57099C">
        <w:rPr>
          <w:rFonts w:ascii="Palatino LT Std" w:hAnsi="Palatino LT Std"/>
          <w:color w:val="auto"/>
          <w:sz w:val="24"/>
        </w:rPr>
        <w:tab/>
        <w:t xml:space="preserve"> </w:t>
      </w:r>
      <w:r w:rsidRPr="0057099C">
        <w:rPr>
          <w:rFonts w:ascii="Palatino LT Std" w:hAnsi="Palatino LT Std"/>
          <w:color w:val="auto"/>
          <w:sz w:val="24"/>
        </w:rPr>
        <w:tab/>
        <w:t>and</w:t>
      </w:r>
    </w:p>
    <w:p w:rsidR="00261755" w:rsidRPr="0057099C" w:rsidRDefault="00261755" w:rsidP="00A44AF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57099C">
        <w:rPr>
          <w:rFonts w:ascii="Palatino LT Std" w:hAnsi="Palatino LT Std"/>
          <w:color w:val="auto"/>
          <w:sz w:val="24"/>
        </w:rPr>
        <w:tab/>
      </w:r>
      <w:r w:rsidRPr="0057099C">
        <w:rPr>
          <w:rFonts w:ascii="Palatino LT Std" w:hAnsi="Palatino LT Std"/>
          <w:color w:val="auto"/>
          <w:sz w:val="24"/>
        </w:rPr>
        <w:tab/>
      </w:r>
      <w:r w:rsidRPr="0057099C">
        <w:rPr>
          <w:rFonts w:ascii="Palatino LT Std" w:hAnsi="Palatino LT Std"/>
          <w:color w:val="auto"/>
          <w:sz w:val="24"/>
        </w:rPr>
        <w:tab/>
      </w:r>
      <w:r w:rsidR="009F4823" w:rsidRPr="0057099C">
        <w:rPr>
          <w:rFonts w:ascii="Palatino LT Std" w:hAnsi="Palatino LT Std"/>
          <w:color w:val="auto"/>
          <w:position w:val="-80"/>
          <w:sz w:val="24"/>
        </w:rPr>
        <w:object w:dxaOrig="4400" w:dyaOrig="1720">
          <v:shape id="_x0000_i1376" type="#_x0000_t75" style="width:219.9pt;height:85.9pt" o:ole="">
            <v:imagedata r:id="rId719" o:title=""/>
          </v:shape>
          <o:OLEObject Type="Embed" ProgID="Equation.DSMT4" ShapeID="_x0000_i1376" DrawAspect="Content" ObjectID="_1595936576" r:id="rId720"/>
        </w:objec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sz w:val="24"/>
        </w:rPr>
      </w:pPr>
      <w:r w:rsidRPr="0057099C">
        <w:rPr>
          <w:rFonts w:ascii="Palatino LT Std" w:hAnsi="Palatino LT Std"/>
          <w:color w:val="auto"/>
          <w:sz w:val="24"/>
        </w:rPr>
        <w:tab/>
      </w:r>
      <w:r w:rsidRPr="0057099C">
        <w:rPr>
          <w:rFonts w:ascii="Palatino LT Std" w:hAnsi="Palatino LT Std"/>
          <w:color w:val="auto"/>
          <w:sz w:val="24"/>
        </w:rPr>
        <w:tab/>
        <w:t>the integral becomes</w: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sz w:val="24"/>
        </w:rPr>
      </w:pPr>
      <w:r w:rsidRPr="0057099C">
        <w:rPr>
          <w:rFonts w:ascii="Palatino LT Std" w:hAnsi="Palatino LT Std"/>
          <w:color w:val="auto"/>
          <w:sz w:val="24"/>
        </w:rPr>
        <w:tab/>
      </w:r>
      <w:r w:rsidRPr="0057099C">
        <w:rPr>
          <w:rFonts w:ascii="Palatino LT Std" w:hAnsi="Palatino LT Std"/>
          <w:color w:val="auto"/>
          <w:sz w:val="24"/>
        </w:rPr>
        <w:tab/>
      </w:r>
      <w:r w:rsidRPr="0057099C">
        <w:rPr>
          <w:rFonts w:ascii="Palatino LT Std" w:hAnsi="Palatino LT Std"/>
          <w:color w:val="auto"/>
          <w:sz w:val="24"/>
        </w:rPr>
        <w:tab/>
      </w:r>
      <w:r w:rsidR="009F4823" w:rsidRPr="0057099C">
        <w:rPr>
          <w:rFonts w:ascii="Palatino LT Std" w:hAnsi="Palatino LT Std"/>
          <w:color w:val="auto"/>
          <w:sz w:val="24"/>
        </w:rPr>
        <w:object w:dxaOrig="5180" w:dyaOrig="760">
          <v:shape id="_x0000_i1377" type="#_x0000_t75" style="width:258.95pt;height:38.15pt" o:ole="">
            <v:imagedata r:id="rId721" o:title=""/>
          </v:shape>
          <o:OLEObject Type="Embed" ProgID="Equation.DSMT4" ShapeID="_x0000_i1377" DrawAspect="Content" ObjectID="_1595936577" r:id="rId722"/>
        </w:objec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sz w:val="24"/>
        </w:rPr>
      </w:pPr>
      <w:r w:rsidRPr="0057099C">
        <w:rPr>
          <w:rFonts w:ascii="Palatino LT Std" w:hAnsi="Palatino LT Std"/>
          <w:color w:val="auto"/>
          <w:sz w:val="24"/>
        </w:rPr>
        <w:tab/>
        <w:t>The third term is:</w: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sz w:val="24"/>
        </w:rPr>
      </w:pPr>
      <w:r w:rsidRPr="0057099C">
        <w:rPr>
          <w:rFonts w:ascii="Palatino LT Std" w:hAnsi="Palatino LT Std"/>
          <w:color w:val="auto"/>
          <w:sz w:val="24"/>
        </w:rPr>
        <w:tab/>
      </w:r>
      <w:r w:rsidRPr="0057099C">
        <w:rPr>
          <w:rFonts w:ascii="Palatino LT Std" w:hAnsi="Palatino LT Std"/>
          <w:color w:val="auto"/>
          <w:sz w:val="24"/>
        </w:rPr>
        <w:tab/>
      </w:r>
      <w:r w:rsidRPr="0057099C">
        <w:rPr>
          <w:rFonts w:ascii="Palatino LT Std" w:hAnsi="Palatino LT Std"/>
          <w:color w:val="auto"/>
          <w:sz w:val="24"/>
        </w:rPr>
        <w:tab/>
      </w:r>
      <w:r w:rsidR="009F4823" w:rsidRPr="0057099C">
        <w:rPr>
          <w:rFonts w:ascii="Palatino LT Std" w:hAnsi="Palatino LT Std"/>
          <w:color w:val="auto"/>
          <w:position w:val="-114"/>
          <w:sz w:val="24"/>
        </w:rPr>
        <w:object w:dxaOrig="5680" w:dyaOrig="2340">
          <v:shape id="_x0000_i1378" type="#_x0000_t75" style="width:284.1pt;height:117.1pt" o:ole="">
            <v:imagedata r:id="rId723" o:title=""/>
          </v:shape>
          <o:OLEObject Type="Embed" ProgID="Equation.DSMT4" ShapeID="_x0000_i1378" DrawAspect="Content" ObjectID="_1595936578" r:id="rId724"/>
        </w:objec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sz w:val="24"/>
        </w:rPr>
      </w:pPr>
      <w:r w:rsidRPr="0057099C">
        <w:rPr>
          <w:rFonts w:ascii="Palatino LT Std" w:hAnsi="Palatino LT Std"/>
          <w:color w:val="auto"/>
          <w:sz w:val="24"/>
        </w:rPr>
        <w:lastRenderedPageBreak/>
        <w:tab/>
        <w:t xml:space="preserve">so the whole integral is </w:t>
      </w:r>
    </w:p>
    <w:p w:rsidR="00261755" w:rsidRPr="0057099C" w:rsidRDefault="00261755" w:rsidP="007A7E6A">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olor w:val="auto"/>
          <w:position w:val="2"/>
          <w:sz w:val="24"/>
          <w:szCs w:val="24"/>
        </w:rPr>
      </w:pPr>
      <w:r w:rsidRPr="0057099C">
        <w:rPr>
          <w:rFonts w:ascii="Palatino LT Std" w:hAnsi="Palatino LT Std"/>
          <w:color w:val="auto"/>
          <w:sz w:val="24"/>
        </w:rPr>
        <w:tab/>
      </w:r>
      <w:r w:rsidRPr="0057099C">
        <w:rPr>
          <w:rFonts w:ascii="Palatino LT Std" w:hAnsi="Palatino LT Std"/>
          <w:color w:val="auto"/>
          <w:sz w:val="24"/>
        </w:rPr>
        <w:tab/>
      </w:r>
      <w:r w:rsidRPr="0057099C">
        <w:rPr>
          <w:rFonts w:ascii="Palatino LT Std" w:hAnsi="Palatino LT Std"/>
          <w:color w:val="auto"/>
          <w:sz w:val="24"/>
        </w:rPr>
        <w:tab/>
      </w:r>
      <w:r w:rsidR="009F4823" w:rsidRPr="0057099C">
        <w:rPr>
          <w:rFonts w:ascii="Palatino LT Std" w:hAnsi="Palatino LT Std"/>
          <w:color w:val="auto"/>
          <w:position w:val="1"/>
          <w:sz w:val="24"/>
          <w:szCs w:val="24"/>
        </w:rPr>
        <w:object w:dxaOrig="1680" w:dyaOrig="480">
          <v:shape id="_x0000_i1379" type="#_x0000_t75" style="width:84.15pt;height:23.85pt" o:ole="">
            <v:imagedata r:id="rId725" o:title=""/>
          </v:shape>
          <o:OLEObject Type="Embed" ProgID="Equation.DSMT4" ShapeID="_x0000_i1379" DrawAspect="Content" ObjectID="_1595936579" r:id="rId726"/>
        </w:object>
      </w:r>
      <w:r w:rsidRPr="0057099C">
        <w:rPr>
          <w:rFonts w:ascii="Palatino LT Std" w:hAnsi="Palatino LT Std"/>
          <w:color w:val="auto"/>
          <w:sz w:val="24"/>
        </w:rPr>
        <w:t xml:space="preserve">, giving </w:t>
      </w:r>
      <w:r w:rsidR="009F4823" w:rsidRPr="0057099C">
        <w:rPr>
          <w:rFonts w:ascii="Palatino LT Std" w:hAnsi="Palatino LT Std"/>
          <w:color w:val="auto"/>
          <w:position w:val="2"/>
          <w:sz w:val="24"/>
          <w:szCs w:val="24"/>
        </w:rPr>
        <w:object w:dxaOrig="1520" w:dyaOrig="740">
          <v:shape id="_x0000_i1380" type="#_x0000_t75" style="width:75.9pt;height:36.85pt" o:ole="">
            <v:imagedata r:id="rId727" o:title=""/>
          </v:shape>
          <o:OLEObject Type="Embed" ProgID="Equation.DSMT4" ShapeID="_x0000_i1380" DrawAspect="Content" ObjectID="_1595936580" r:id="rId728"/>
        </w:object>
      </w:r>
    </w:p>
    <w:p w:rsidR="00B1195C" w:rsidRPr="0057099C" w:rsidRDefault="00F34BC4" w:rsidP="001A762E">
      <w:pPr>
        <w:pStyle w:val="NL"/>
        <w:spacing w:before="2" w:after="480" w:line="360" w:lineRule="auto"/>
        <w:jc w:val="center"/>
        <w:rPr>
          <w:rFonts w:ascii="Palatino LT Std" w:hAnsi="Palatino LT Std"/>
          <w:b/>
          <w:color w:val="auto"/>
        </w:rPr>
      </w:pPr>
      <w:r w:rsidRPr="0057099C">
        <w:rPr>
          <w:rFonts w:ascii="Palatino LT Std" w:hAnsi="Palatino LT Std"/>
          <w:b/>
          <w:noProof/>
          <w:color w:val="auto"/>
          <w:lang w:val="en-US"/>
        </w:rPr>
        <mc:AlternateContent>
          <mc:Choice Requires="wps">
            <w:drawing>
              <wp:inline distT="0" distB="0" distL="0" distR="0">
                <wp:extent cx="1879600" cy="0"/>
                <wp:effectExtent l="19050" t="19050" r="25400" b="19050"/>
                <wp:docPr id="2" name="Line 2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17D248F" id="Line 248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NZ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8hkjW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7722B6" w:rsidRPr="0057099C" w:rsidTr="00070526">
        <w:trPr>
          <w:trHeight w:val="534"/>
        </w:trPr>
        <w:tc>
          <w:tcPr>
            <w:tcW w:w="9795" w:type="dxa"/>
            <w:shd w:val="clear" w:color="auto" w:fill="000000"/>
            <w:vAlign w:val="center"/>
          </w:tcPr>
          <w:p w:rsidR="007722B6" w:rsidRPr="0057099C" w:rsidRDefault="007722B6" w:rsidP="00070526">
            <w:pPr>
              <w:jc w:val="center"/>
              <w:rPr>
                <w:rFonts w:ascii="Arial" w:hAnsi="Arial" w:cs="Arial"/>
                <w:b/>
                <w:sz w:val="28"/>
              </w:rPr>
            </w:pPr>
            <w:r w:rsidRPr="0057099C">
              <w:rPr>
                <w:rFonts w:ascii="Arial" w:hAnsi="Arial" w:cs="Arial"/>
                <w:b/>
                <w:color w:val="FFFFFF"/>
                <w:sz w:val="28"/>
              </w:rPr>
              <w:t>ANSWERS TO QUICK-QUIZZES</w:t>
            </w:r>
          </w:p>
        </w:tc>
      </w:tr>
    </w:tbl>
    <w:p w:rsidR="005C1838" w:rsidRPr="0057099C" w:rsidRDefault="005C1838" w:rsidP="00D1725F">
      <w:pPr>
        <w:widowControl/>
        <w:tabs>
          <w:tab w:val="clear" w:pos="1620"/>
        </w:tabs>
        <w:suppressAutoHyphens w:val="0"/>
        <w:spacing w:before="240" w:line="360" w:lineRule="auto"/>
        <w:textAlignment w:val="auto"/>
        <w:rPr>
          <w:rFonts w:ascii="Palatino Linotype" w:eastAsia="Cambria" w:hAnsi="Palatino Linotype" w:cs="NewBaskervilleStd-Roman"/>
          <w:color w:val="auto"/>
        </w:rPr>
      </w:pPr>
      <w:r w:rsidRPr="0057099C">
        <w:rPr>
          <w:rFonts w:ascii="Palatino Linotype" w:eastAsia="Cambria" w:hAnsi="Palatino Linotype" w:cs="NewBaskervilleStd-Bold"/>
          <w:b/>
          <w:bCs/>
          <w:color w:val="auto"/>
        </w:rPr>
        <w:t xml:space="preserve">1. </w:t>
      </w:r>
      <w:r w:rsidRPr="0057099C">
        <w:rPr>
          <w:rFonts w:ascii="Palatino Linotype" w:eastAsia="Cambria" w:hAnsi="Palatino Linotype" w:cs="NewBaskervilleStd-Roman"/>
          <w:color w:val="auto"/>
        </w:rPr>
        <w:t>(d)</w:t>
      </w:r>
    </w:p>
    <w:p w:rsidR="005C1838" w:rsidRPr="0057099C" w:rsidRDefault="005C1838" w:rsidP="00A44AFE">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7099C">
        <w:rPr>
          <w:rFonts w:ascii="Palatino Linotype" w:eastAsia="Cambria" w:hAnsi="Palatino Linotype" w:cs="NewBaskervilleStd-Bold"/>
          <w:b/>
          <w:bCs/>
          <w:color w:val="auto"/>
        </w:rPr>
        <w:t xml:space="preserve">2. </w:t>
      </w:r>
      <w:r w:rsidRPr="0057099C">
        <w:rPr>
          <w:rFonts w:ascii="Palatino Linotype" w:eastAsia="Cambria" w:hAnsi="Palatino Linotype" w:cs="NewBaskervilleStd-Bold"/>
          <w:bCs/>
          <w:color w:val="auto"/>
        </w:rPr>
        <w:t xml:space="preserve">(i) </w:t>
      </w:r>
      <w:r w:rsidRPr="0057099C">
        <w:rPr>
          <w:rFonts w:ascii="Palatino Linotype" w:eastAsia="Cambria" w:hAnsi="Palatino Linotype" w:cs="NewBaskervilleStd-Roman"/>
          <w:color w:val="auto"/>
        </w:rPr>
        <w:t xml:space="preserve">(a) </w:t>
      </w:r>
      <w:r w:rsidRPr="0057099C">
        <w:rPr>
          <w:rFonts w:ascii="Palatino Linotype" w:eastAsia="Cambria" w:hAnsi="Palatino Linotype" w:cs="NewBaskervilleStd-Bold"/>
          <w:bCs/>
          <w:color w:val="auto"/>
        </w:rPr>
        <w:t xml:space="preserve">(ii) </w:t>
      </w:r>
      <w:r w:rsidRPr="0057099C">
        <w:rPr>
          <w:rFonts w:ascii="Palatino Linotype" w:eastAsia="Cambria" w:hAnsi="Palatino Linotype" w:cs="NewBaskervilleStd-Roman"/>
          <w:color w:val="auto"/>
        </w:rPr>
        <w:t>(d)</w:t>
      </w:r>
    </w:p>
    <w:p w:rsidR="005C1838" w:rsidRPr="0057099C" w:rsidRDefault="005C1838" w:rsidP="00A44AFE">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57099C">
        <w:rPr>
          <w:rFonts w:ascii="Palatino Linotype" w:eastAsia="Cambria" w:hAnsi="Palatino Linotype" w:cs="NewBaskervilleStd-Bold"/>
          <w:b/>
          <w:bCs/>
          <w:color w:val="auto"/>
        </w:rPr>
        <w:t xml:space="preserve">3. </w:t>
      </w:r>
      <w:r w:rsidRPr="0057099C">
        <w:rPr>
          <w:rFonts w:ascii="Palatino Linotype" w:eastAsia="Cambria" w:hAnsi="Palatino Linotype" w:cs="NewBaskervilleStd-Roman"/>
          <w:color w:val="auto"/>
        </w:rPr>
        <w:t>(c)</w:t>
      </w:r>
    </w:p>
    <w:p w:rsidR="00AC09C3" w:rsidRPr="0057099C" w:rsidRDefault="005C1838" w:rsidP="00A44AFE">
      <w:pPr>
        <w:pStyle w:val="NL"/>
        <w:spacing w:before="2" w:after="2" w:line="360" w:lineRule="auto"/>
        <w:rPr>
          <w:rFonts w:ascii="Palatino Linotype" w:hAnsi="Palatino Linotype"/>
          <w:b/>
          <w:color w:val="auto"/>
        </w:rPr>
      </w:pPr>
      <w:r w:rsidRPr="0057099C">
        <w:rPr>
          <w:rFonts w:ascii="Palatino Linotype" w:eastAsia="Cambria" w:hAnsi="Palatino Linotype" w:cs="NewBaskervilleStd-Bold"/>
          <w:b/>
          <w:bCs/>
          <w:color w:val="auto"/>
        </w:rPr>
        <w:t xml:space="preserve">4. </w:t>
      </w:r>
      <w:r w:rsidRPr="0057099C">
        <w:rPr>
          <w:rFonts w:ascii="Palatino Linotype" w:eastAsia="Cambria" w:hAnsi="Palatino Linotype" w:cs="NewBaskervilleStd-Roman"/>
          <w:color w:val="auto"/>
        </w:rPr>
        <w:t>(a), (c), (f)</w:t>
      </w:r>
    </w:p>
    <w:p w:rsidR="00C26C88" w:rsidRPr="0057099C" w:rsidRDefault="00F34BC4" w:rsidP="001A762E">
      <w:pPr>
        <w:pStyle w:val="NL"/>
        <w:spacing w:before="2" w:after="480" w:line="360" w:lineRule="auto"/>
        <w:jc w:val="center"/>
        <w:rPr>
          <w:rFonts w:ascii="Palatino LT Std" w:hAnsi="Palatino LT Std"/>
          <w:b/>
          <w:color w:val="auto"/>
        </w:rPr>
      </w:pPr>
      <w:r w:rsidRPr="0057099C">
        <w:rPr>
          <w:rFonts w:ascii="Palatino LT Std" w:hAnsi="Palatino LT Std"/>
          <w:b/>
          <w:noProof/>
          <w:color w:val="auto"/>
          <w:lang w:val="en-US"/>
        </w:rPr>
        <mc:AlternateContent>
          <mc:Choice Requires="wps">
            <w:drawing>
              <wp:inline distT="0" distB="0" distL="0" distR="0">
                <wp:extent cx="1879600" cy="0"/>
                <wp:effectExtent l="19050" t="19050" r="25400" b="19050"/>
                <wp:docPr id="1" name="Line 2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EB8D7FD" id="Line 249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0qQIAAKE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RHCft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7722B6" w:rsidRPr="0057099C" w:rsidTr="00070526">
        <w:trPr>
          <w:trHeight w:val="502"/>
        </w:trPr>
        <w:tc>
          <w:tcPr>
            <w:tcW w:w="9765" w:type="dxa"/>
            <w:shd w:val="clear" w:color="auto" w:fill="000000"/>
            <w:vAlign w:val="center"/>
          </w:tcPr>
          <w:p w:rsidR="007722B6" w:rsidRPr="0057099C" w:rsidRDefault="007722B6" w:rsidP="00070526">
            <w:pPr>
              <w:jc w:val="center"/>
              <w:rPr>
                <w:rFonts w:ascii="Arial" w:hAnsi="Arial" w:cs="Arial"/>
                <w:b/>
                <w:color w:val="FFFFFF"/>
                <w:sz w:val="28"/>
              </w:rPr>
            </w:pPr>
            <w:r w:rsidRPr="0057099C">
              <w:rPr>
                <w:rFonts w:ascii="Arial" w:hAnsi="Arial" w:cs="Arial"/>
                <w:b/>
                <w:color w:val="FFFFFF"/>
                <w:sz w:val="28"/>
              </w:rPr>
              <w:t>ANSWERS TO EVEN-NUMBERED PROBLEMS</w:t>
            </w:r>
          </w:p>
        </w:tc>
      </w:tr>
    </w:tbl>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377BF5" w:rsidRPr="0057099C">
        <w:rPr>
          <w:rFonts w:ascii="Palatino LT Std" w:hAnsi="Palatino LT Std"/>
          <w:b/>
          <w:color w:val="auto"/>
          <w:sz w:val="24"/>
        </w:rPr>
        <w:t>0</w:t>
      </w:r>
      <w:r w:rsidRPr="0057099C">
        <w:rPr>
          <w:rFonts w:ascii="Palatino LT Std" w:hAnsi="Palatino LT Std"/>
          <w:b/>
          <w:color w:val="auto"/>
          <w:sz w:val="24"/>
        </w:rPr>
        <w:t>.2</w:t>
      </w:r>
      <w:r w:rsidRPr="0057099C">
        <w:rPr>
          <w:rFonts w:ascii="Palatino LT Std" w:hAnsi="Palatino LT Std"/>
          <w:b/>
          <w:color w:val="auto"/>
          <w:sz w:val="24"/>
        </w:rPr>
        <w:tab/>
      </w:r>
      <w:r w:rsidRPr="0057099C">
        <w:rPr>
          <w:rFonts w:ascii="Palatino LT Std" w:hAnsi="Palatino LT Std"/>
          <w:color w:val="auto"/>
          <w:sz w:val="24"/>
        </w:rPr>
        <w:t>(a) See ANS. FIG.</w:t>
      </w:r>
      <w:r w:rsidR="00377BF5" w:rsidRPr="0057099C">
        <w:rPr>
          <w:rFonts w:ascii="Palatino LT Std" w:hAnsi="Palatino LT Std"/>
          <w:color w:val="auto"/>
          <w:sz w:val="24"/>
        </w:rPr>
        <w:t xml:space="preserve"> P40</w:t>
      </w:r>
      <w:r w:rsidRPr="0057099C">
        <w:rPr>
          <w:rFonts w:ascii="Palatino LT Std" w:hAnsi="Palatino LT Std"/>
          <w:color w:val="auto"/>
          <w:sz w:val="24"/>
        </w:rPr>
        <w:t xml:space="preserve">.2; (b) </w:t>
      </w:r>
      <w:r w:rsidR="009F4823" w:rsidRPr="0057099C">
        <w:rPr>
          <w:rFonts w:ascii="Palatino LT Std" w:hAnsi="Palatino LT Std"/>
          <w:color w:val="auto"/>
          <w:sz w:val="24"/>
        </w:rPr>
        <w:object w:dxaOrig="400" w:dyaOrig="640">
          <v:shape id="_x0000_i1381" type="#_x0000_t75" style="width:19.95pt;height:32.1pt" o:ole="">
            <v:imagedata r:id="rId729" o:title=""/>
          </v:shape>
          <o:OLEObject Type="Embed" ProgID="Equation.DSMT4" ShapeID="_x0000_i1381" DrawAspect="Content" ObjectID="_1595936581" r:id="rId730"/>
        </w:object>
      </w:r>
      <w:r w:rsidRPr="0057099C">
        <w:rPr>
          <w:rFonts w:ascii="Palatino LT Std" w:hAnsi="Palatino LT Std"/>
          <w:color w:val="auto"/>
          <w:sz w:val="24"/>
        </w:rPr>
        <w:t>; (c) 0.865</w:t>
      </w:r>
    </w:p>
    <w:p w:rsidR="00717FF6"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377BF5" w:rsidRPr="0057099C">
        <w:rPr>
          <w:rFonts w:ascii="Palatino LT Std" w:hAnsi="Palatino LT Std"/>
          <w:b/>
          <w:color w:val="auto"/>
          <w:sz w:val="24"/>
        </w:rPr>
        <w:t>0</w:t>
      </w:r>
      <w:r w:rsidRPr="0057099C">
        <w:rPr>
          <w:rFonts w:ascii="Palatino LT Std" w:hAnsi="Palatino LT Std"/>
          <w:b/>
          <w:color w:val="auto"/>
          <w:sz w:val="24"/>
        </w:rPr>
        <w:t>.4</w:t>
      </w:r>
      <w:r w:rsidRPr="0057099C">
        <w:rPr>
          <w:rFonts w:ascii="Palatino LT Std" w:hAnsi="Palatino LT Std"/>
          <w:b/>
          <w:color w:val="auto"/>
          <w:sz w:val="24"/>
        </w:rPr>
        <w:tab/>
      </w:r>
      <w:r w:rsidR="00377BF5" w:rsidRPr="0057099C">
        <w:rPr>
          <w:rFonts w:ascii="Palatino LT Std" w:hAnsi="Palatino LT Std"/>
          <w:color w:val="auto"/>
          <w:sz w:val="24"/>
        </w:rPr>
        <w:t xml:space="preserve">The photon does not have the smallest possible energy to cause the transition between states </w:t>
      </w:r>
      <w:r w:rsidR="00377BF5" w:rsidRPr="0057099C">
        <w:rPr>
          <w:rFonts w:ascii="Palatino LT Std" w:hAnsi="Palatino LT Std"/>
          <w:i/>
          <w:color w:val="auto"/>
          <w:sz w:val="24"/>
        </w:rPr>
        <w:t>n</w:t>
      </w:r>
      <w:r w:rsidR="00377BF5" w:rsidRPr="0057099C">
        <w:rPr>
          <w:rFonts w:ascii="Palatino LT Std" w:hAnsi="Palatino LT Std"/>
          <w:color w:val="auto"/>
          <w:sz w:val="24"/>
        </w:rPr>
        <w:t xml:space="preserve"> = 1 to </w:t>
      </w:r>
      <w:r w:rsidR="00377BF5" w:rsidRPr="0057099C">
        <w:rPr>
          <w:rFonts w:ascii="Palatino LT Std" w:hAnsi="Palatino LT Std"/>
          <w:i/>
          <w:color w:val="auto"/>
          <w:sz w:val="24"/>
        </w:rPr>
        <w:t>n</w:t>
      </w:r>
      <w:r w:rsidR="00377BF5" w:rsidRPr="0057099C">
        <w:rPr>
          <w:rFonts w:ascii="Palatino LT Std" w:hAnsi="Palatino LT Std"/>
          <w:color w:val="auto"/>
          <w:sz w:val="24"/>
        </w:rPr>
        <w:t xml:space="preserve"> = 2.</w:t>
      </w:r>
    </w:p>
    <w:p w:rsidR="00377BF5"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377BF5" w:rsidRPr="0057099C">
        <w:rPr>
          <w:rFonts w:ascii="Palatino LT Std" w:hAnsi="Palatino LT Std"/>
          <w:b/>
          <w:color w:val="auto"/>
          <w:sz w:val="24"/>
        </w:rPr>
        <w:t>0</w:t>
      </w:r>
      <w:r w:rsidRPr="0057099C">
        <w:rPr>
          <w:rFonts w:ascii="Palatino LT Std" w:hAnsi="Palatino LT Std"/>
          <w:b/>
          <w:color w:val="auto"/>
          <w:sz w:val="24"/>
        </w:rPr>
        <w:t>.6</w:t>
      </w:r>
      <w:r w:rsidRPr="0057099C">
        <w:rPr>
          <w:rFonts w:ascii="Palatino LT Std" w:hAnsi="Palatino LT Std"/>
          <w:b/>
          <w:color w:val="auto"/>
          <w:sz w:val="24"/>
        </w:rPr>
        <w:tab/>
      </w:r>
      <w:r w:rsidR="00377BF5" w:rsidRPr="0057099C">
        <w:rPr>
          <w:rFonts w:ascii="Palatino LT Std" w:hAnsi="Palatino LT Std"/>
          <w:color w:val="auto"/>
          <w:sz w:val="24"/>
        </w:rPr>
        <w:t xml:space="preserve">(a) 5.13 </w:t>
      </w:r>
      <w:r w:rsidR="00B067B6" w:rsidRPr="0057099C">
        <w:rPr>
          <w:rFonts w:ascii="Palatino LT Std" w:hAnsi="Palatino LT Std"/>
          <w:color w:val="auto"/>
          <w:sz w:val="24"/>
        </w:rPr>
        <w:t>×</w:t>
      </w:r>
      <w:r w:rsidR="00377BF5" w:rsidRPr="0057099C">
        <w:rPr>
          <w:rFonts w:ascii="Palatino LT Std" w:hAnsi="Palatino LT Std"/>
          <w:color w:val="auto"/>
          <w:sz w:val="24"/>
        </w:rPr>
        <w:t xml:space="preserve"> 10</w:t>
      </w:r>
      <w:r w:rsidR="00B067B6" w:rsidRPr="0057099C">
        <w:rPr>
          <w:rFonts w:ascii="Palatino LT Std" w:hAnsi="Palatino LT Std"/>
          <w:color w:val="auto"/>
          <w:position w:val="4"/>
          <w:sz w:val="24"/>
          <w:vertAlign w:val="superscript"/>
        </w:rPr>
        <w:t>−</w:t>
      </w:r>
      <w:r w:rsidR="00377BF5" w:rsidRPr="0057099C">
        <w:rPr>
          <w:rFonts w:ascii="Palatino LT Std" w:hAnsi="Palatino LT Std"/>
          <w:color w:val="auto"/>
          <w:position w:val="4"/>
          <w:sz w:val="24"/>
          <w:vertAlign w:val="superscript"/>
        </w:rPr>
        <w:t>3</w:t>
      </w:r>
      <w:r w:rsidR="00377BF5" w:rsidRPr="0057099C">
        <w:rPr>
          <w:rFonts w:ascii="Palatino LT Std" w:hAnsi="Palatino LT Std"/>
          <w:color w:val="auto"/>
          <w:sz w:val="24"/>
        </w:rPr>
        <w:t xml:space="preserve"> eV; (b) 9.41 eV; (c) The electron has a much higher energy because it is much less massive.</w:t>
      </w:r>
    </w:p>
    <w:p w:rsidR="008F3BD5"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AC6678" w:rsidRPr="0057099C">
        <w:rPr>
          <w:rFonts w:ascii="Palatino LT Std" w:hAnsi="Palatino LT Std"/>
          <w:b/>
          <w:color w:val="auto"/>
          <w:sz w:val="24"/>
        </w:rPr>
        <w:t>0</w:t>
      </w:r>
      <w:r w:rsidRPr="0057099C">
        <w:rPr>
          <w:rFonts w:ascii="Palatino LT Std" w:hAnsi="Palatino LT Std"/>
          <w:b/>
          <w:color w:val="auto"/>
          <w:sz w:val="24"/>
        </w:rPr>
        <w:t>.8</w:t>
      </w:r>
      <w:r w:rsidRPr="0057099C">
        <w:rPr>
          <w:rFonts w:ascii="Palatino LT Std" w:hAnsi="Palatino LT Std"/>
          <w:b/>
          <w:color w:val="auto"/>
          <w:sz w:val="24"/>
        </w:rPr>
        <w:tab/>
      </w:r>
      <w:r w:rsidR="008F3BD5" w:rsidRPr="0057099C">
        <w:rPr>
          <w:rFonts w:ascii="Palatino LT Std" w:hAnsi="Palatino LT Std"/>
          <w:color w:val="auto"/>
          <w:sz w:val="24"/>
        </w:rPr>
        <w:t xml:space="preserve">(a) 2.00 </w:t>
      </w:r>
      <w:r w:rsidR="00B067B6" w:rsidRPr="0057099C">
        <w:rPr>
          <w:rFonts w:ascii="Palatino LT Std" w:hAnsi="Palatino LT Std"/>
          <w:color w:val="auto"/>
          <w:sz w:val="24"/>
        </w:rPr>
        <w:t>×</w:t>
      </w:r>
      <w:r w:rsidR="008F3BD5" w:rsidRPr="0057099C">
        <w:rPr>
          <w:rFonts w:ascii="Palatino LT Std" w:hAnsi="Palatino LT Std"/>
          <w:color w:val="auto"/>
          <w:sz w:val="24"/>
        </w:rPr>
        <w:t xml:space="preserve"> 10</w:t>
      </w:r>
      <w:r w:rsidR="00B067B6" w:rsidRPr="0057099C">
        <w:rPr>
          <w:rFonts w:ascii="Palatino LT Std" w:hAnsi="Palatino LT Std"/>
          <w:color w:val="auto"/>
          <w:position w:val="4"/>
          <w:sz w:val="24"/>
          <w:vertAlign w:val="superscript"/>
        </w:rPr>
        <w:t>−</w:t>
      </w:r>
      <w:r w:rsidR="008F3BD5" w:rsidRPr="0057099C">
        <w:rPr>
          <w:rFonts w:ascii="Palatino LT Std" w:hAnsi="Palatino LT Std"/>
          <w:color w:val="auto"/>
          <w:position w:val="4"/>
          <w:sz w:val="24"/>
          <w:vertAlign w:val="superscript"/>
        </w:rPr>
        <w:t>9</w:t>
      </w:r>
      <w:r w:rsidR="008F3BD5" w:rsidRPr="0057099C">
        <w:rPr>
          <w:rFonts w:ascii="Palatino LT Std" w:hAnsi="Palatino LT Std"/>
          <w:color w:val="auto"/>
          <w:sz w:val="24"/>
        </w:rPr>
        <w:t xml:space="preserve"> J; (b) 1.66 </w:t>
      </w:r>
      <w:r w:rsidR="00B067B6" w:rsidRPr="0057099C">
        <w:rPr>
          <w:rFonts w:ascii="Palatino LT Std" w:hAnsi="Palatino LT Std"/>
          <w:color w:val="auto"/>
          <w:sz w:val="24"/>
        </w:rPr>
        <w:t>×</w:t>
      </w:r>
      <w:r w:rsidR="008F3BD5" w:rsidRPr="0057099C">
        <w:rPr>
          <w:rFonts w:ascii="Palatino LT Std" w:hAnsi="Palatino LT Std"/>
          <w:color w:val="auto"/>
          <w:sz w:val="24"/>
        </w:rPr>
        <w:t xml:space="preserve"> 10</w:t>
      </w:r>
      <w:r w:rsidR="00B067B6" w:rsidRPr="0057099C">
        <w:rPr>
          <w:rFonts w:ascii="Palatino LT Std" w:hAnsi="Palatino LT Std"/>
          <w:color w:val="auto"/>
          <w:position w:val="4"/>
          <w:sz w:val="24"/>
          <w:vertAlign w:val="superscript"/>
        </w:rPr>
        <w:t>−</w:t>
      </w:r>
      <w:r w:rsidR="008F3BD5" w:rsidRPr="0057099C">
        <w:rPr>
          <w:rFonts w:ascii="Palatino LT Std" w:hAnsi="Palatino LT Std"/>
          <w:color w:val="auto"/>
          <w:position w:val="4"/>
          <w:sz w:val="24"/>
          <w:vertAlign w:val="superscript"/>
        </w:rPr>
        <w:t>28</w:t>
      </w:r>
      <w:r w:rsidR="008F3BD5" w:rsidRPr="0057099C">
        <w:rPr>
          <w:rFonts w:ascii="Palatino LT Std" w:hAnsi="Palatino LT Std"/>
          <w:color w:val="auto"/>
          <w:sz w:val="24"/>
        </w:rPr>
        <w:t xml:space="preserve"> m; (c) No. The length of the box would have to be much smaller than the size of a nucleus (~10</w:t>
      </w:r>
      <w:r w:rsidR="00B067B6" w:rsidRPr="0057099C">
        <w:rPr>
          <w:rFonts w:ascii="Palatino LT Std" w:hAnsi="Palatino LT Std"/>
          <w:color w:val="auto"/>
          <w:position w:val="4"/>
          <w:sz w:val="24"/>
          <w:vertAlign w:val="superscript"/>
        </w:rPr>
        <w:t>−</w:t>
      </w:r>
      <w:r w:rsidR="008F3BD5" w:rsidRPr="0057099C">
        <w:rPr>
          <w:rFonts w:ascii="Palatino LT Std" w:hAnsi="Palatino LT Std"/>
          <w:color w:val="auto"/>
          <w:position w:val="4"/>
          <w:sz w:val="24"/>
          <w:vertAlign w:val="superscript"/>
        </w:rPr>
        <w:t>14</w:t>
      </w:r>
      <w:r w:rsidR="008F3BD5" w:rsidRPr="0057099C">
        <w:rPr>
          <w:rFonts w:ascii="Palatino LT Std" w:hAnsi="Palatino LT Std"/>
          <w:color w:val="auto"/>
          <w:sz w:val="24"/>
        </w:rPr>
        <w:t xml:space="preserve"> m) to confine the particle.</w:t>
      </w:r>
    </w:p>
    <w:p w:rsidR="00717FF6"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AC6678" w:rsidRPr="0057099C">
        <w:rPr>
          <w:rFonts w:ascii="Palatino LT Std" w:hAnsi="Palatino LT Std"/>
          <w:b/>
          <w:color w:val="auto"/>
          <w:sz w:val="24"/>
        </w:rPr>
        <w:t>0</w:t>
      </w:r>
      <w:r w:rsidRPr="0057099C">
        <w:rPr>
          <w:rFonts w:ascii="Palatino LT Std" w:hAnsi="Palatino LT Std"/>
          <w:b/>
          <w:color w:val="auto"/>
          <w:sz w:val="24"/>
        </w:rPr>
        <w:t>.10</w:t>
      </w:r>
      <w:r w:rsidRPr="0057099C">
        <w:rPr>
          <w:rFonts w:ascii="Palatino LT Std" w:hAnsi="Palatino LT Std"/>
          <w:b/>
          <w:color w:val="auto"/>
          <w:sz w:val="24"/>
        </w:rPr>
        <w:tab/>
      </w:r>
      <w:r w:rsidR="000975D9" w:rsidRPr="0057099C">
        <w:rPr>
          <w:rFonts w:ascii="Palatino LT Std" w:hAnsi="Palatino LT Std"/>
          <w:color w:val="auto"/>
          <w:sz w:val="24"/>
        </w:rPr>
        <w:t>See P40.10 for full explanation.</w:t>
      </w:r>
    </w:p>
    <w:p w:rsidR="00377BF5"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rPr>
      </w:pPr>
      <w:r w:rsidRPr="0057099C">
        <w:rPr>
          <w:rFonts w:ascii="Palatino LT Std" w:hAnsi="Palatino LT Std"/>
          <w:b/>
          <w:color w:val="auto"/>
          <w:sz w:val="24"/>
        </w:rPr>
        <w:t>P4</w:t>
      </w:r>
      <w:r w:rsidR="00AC6678" w:rsidRPr="0057099C">
        <w:rPr>
          <w:rFonts w:ascii="Palatino LT Std" w:hAnsi="Palatino LT Std"/>
          <w:b/>
          <w:color w:val="auto"/>
          <w:sz w:val="24"/>
        </w:rPr>
        <w:t>0</w:t>
      </w:r>
      <w:r w:rsidRPr="0057099C">
        <w:rPr>
          <w:rFonts w:ascii="Palatino LT Std" w:hAnsi="Palatino LT Std"/>
          <w:b/>
          <w:color w:val="auto"/>
          <w:sz w:val="24"/>
        </w:rPr>
        <w:t>.12</w:t>
      </w:r>
      <w:r w:rsidRPr="0057099C">
        <w:rPr>
          <w:rFonts w:ascii="Palatino LT Std" w:hAnsi="Palatino LT Std"/>
          <w:b/>
          <w:color w:val="auto"/>
          <w:sz w:val="24"/>
        </w:rPr>
        <w:tab/>
      </w:r>
      <w:r w:rsidR="00182336" w:rsidRPr="0057099C">
        <w:rPr>
          <w:rFonts w:ascii="Palatino LT Std" w:hAnsi="Palatino LT Std"/>
          <w:color w:val="auto"/>
          <w:sz w:val="24"/>
        </w:rPr>
        <w:t xml:space="preserve">(a) </w:t>
      </w:r>
      <w:r w:rsidR="00182336" w:rsidRPr="0057099C">
        <w:rPr>
          <w:rFonts w:ascii="Palatino LT Std" w:hAnsi="Palatino LT Std"/>
          <w:i/>
          <w:color w:val="auto"/>
          <w:sz w:val="24"/>
        </w:rPr>
        <w:t>x</w:t>
      </w:r>
      <w:r w:rsidR="00182336" w:rsidRPr="0057099C">
        <w:rPr>
          <w:rFonts w:ascii="Palatino LT Std" w:hAnsi="Palatino LT Std"/>
          <w:color w:val="auto"/>
          <w:sz w:val="24"/>
        </w:rPr>
        <w:t xml:space="preserve"> = </w:t>
      </w:r>
      <w:r w:rsidR="00182336" w:rsidRPr="0057099C">
        <w:rPr>
          <w:rFonts w:ascii="Palatino LT Std" w:hAnsi="Palatino LT Std"/>
          <w:i/>
          <w:color w:val="auto"/>
          <w:sz w:val="24"/>
        </w:rPr>
        <w:t>L</w:t>
      </w:r>
      <w:r w:rsidR="00182336" w:rsidRPr="0057099C">
        <w:rPr>
          <w:rFonts w:ascii="Palatino LT Std" w:hAnsi="Palatino LT Std"/>
          <w:color w:val="auto"/>
          <w:sz w:val="24"/>
        </w:rPr>
        <w:t xml:space="preserve">/4, </w:t>
      </w:r>
      <w:r w:rsidR="00182336" w:rsidRPr="0057099C">
        <w:rPr>
          <w:rFonts w:ascii="Palatino LT Std" w:hAnsi="Palatino LT Std"/>
          <w:i/>
          <w:color w:val="auto"/>
          <w:sz w:val="24"/>
        </w:rPr>
        <w:t>L</w:t>
      </w:r>
      <w:r w:rsidR="00182336" w:rsidRPr="0057099C">
        <w:rPr>
          <w:rFonts w:ascii="Palatino LT Std" w:hAnsi="Palatino LT Std"/>
          <w:color w:val="auto"/>
          <w:sz w:val="24"/>
        </w:rPr>
        <w:t xml:space="preserve">/2, and 3 </w:t>
      </w:r>
      <w:r w:rsidR="00182336" w:rsidRPr="0057099C">
        <w:rPr>
          <w:rFonts w:ascii="Palatino LT Std" w:hAnsi="Palatino LT Std"/>
          <w:i/>
          <w:color w:val="auto"/>
          <w:sz w:val="24"/>
        </w:rPr>
        <w:t>L</w:t>
      </w:r>
      <w:r w:rsidR="00182336" w:rsidRPr="0057099C">
        <w:rPr>
          <w:rFonts w:ascii="Palatino LT Std" w:hAnsi="Palatino LT Std"/>
          <w:color w:val="auto"/>
          <w:sz w:val="24"/>
        </w:rPr>
        <w:t>/4; (b) We look for sin (3</w:t>
      </w:r>
      <w:r w:rsidR="00B067B6" w:rsidRPr="0057099C">
        <w:rPr>
          <w:rFonts w:ascii="Palatino LT Std Italic" w:hAnsi="Palatino LT Std Italic"/>
          <w:i/>
          <w:iCs/>
          <w:color w:val="auto"/>
          <w:position w:val="4"/>
          <w:sz w:val="24"/>
          <w:szCs w:val="24"/>
        </w:rPr>
        <w:sym w:font="Symbol" w:char="F070"/>
      </w:r>
      <w:r w:rsidR="00182336" w:rsidRPr="0057099C">
        <w:rPr>
          <w:rFonts w:ascii="Palatino LT Std" w:hAnsi="Palatino LT Std"/>
          <w:i/>
          <w:color w:val="auto"/>
          <w:sz w:val="8"/>
          <w:szCs w:val="8"/>
        </w:rPr>
        <w:t xml:space="preserve"> </w:t>
      </w:r>
      <w:r w:rsidR="00182336" w:rsidRPr="0057099C">
        <w:rPr>
          <w:rFonts w:ascii="Palatino LT Std" w:hAnsi="Palatino LT Std"/>
          <w:i/>
          <w:color w:val="auto"/>
          <w:sz w:val="24"/>
        </w:rPr>
        <w:t>x</w:t>
      </w:r>
      <w:r w:rsidR="00182336" w:rsidRPr="0057099C">
        <w:rPr>
          <w:rFonts w:ascii="Palatino LT Std" w:hAnsi="Palatino LT Std"/>
          <w:color w:val="auto"/>
          <w:sz w:val="24"/>
        </w:rPr>
        <w:t>/</w:t>
      </w:r>
      <w:r w:rsidR="00182336" w:rsidRPr="0057099C">
        <w:rPr>
          <w:rFonts w:ascii="Palatino LT Std" w:hAnsi="Palatino LT Std"/>
          <w:i/>
          <w:color w:val="auto"/>
          <w:sz w:val="24"/>
        </w:rPr>
        <w:t>L</w:t>
      </w:r>
      <w:r w:rsidR="00182336" w:rsidRPr="0057099C">
        <w:rPr>
          <w:rFonts w:ascii="Palatino LT Std" w:hAnsi="Palatino LT Std"/>
          <w:color w:val="auto"/>
          <w:sz w:val="24"/>
        </w:rPr>
        <w:t xml:space="preserve">) taking on its extreme values 1 and </w:t>
      </w:r>
      <w:r w:rsidR="00B067B6" w:rsidRPr="0057099C">
        <w:rPr>
          <w:rFonts w:ascii="Palatino LT Std" w:hAnsi="Palatino LT Std"/>
          <w:color w:val="auto"/>
          <w:sz w:val="24"/>
        </w:rPr>
        <w:t>–</w:t>
      </w:r>
      <w:r w:rsidR="00182336" w:rsidRPr="0057099C">
        <w:rPr>
          <w:rFonts w:ascii="Palatino LT Std" w:hAnsi="Palatino LT Std"/>
          <w:color w:val="auto"/>
          <w:sz w:val="24"/>
        </w:rPr>
        <w:t>1 so that the squared wave function is as large as it can be. The result can also be found by studying Figure 4</w:t>
      </w:r>
      <w:r w:rsidR="00982883" w:rsidRPr="0057099C">
        <w:rPr>
          <w:rFonts w:ascii="Palatino LT Std" w:hAnsi="Palatino LT Std"/>
          <w:color w:val="auto"/>
          <w:sz w:val="24"/>
        </w:rPr>
        <w:t>0</w:t>
      </w:r>
      <w:r w:rsidR="00182336" w:rsidRPr="0057099C">
        <w:rPr>
          <w:rFonts w:ascii="Palatino LT Std" w:hAnsi="Palatino LT Std"/>
          <w:color w:val="auto"/>
          <w:sz w:val="24"/>
        </w:rPr>
        <w:t>.</w:t>
      </w:r>
      <w:r w:rsidR="00982883" w:rsidRPr="0057099C">
        <w:rPr>
          <w:rFonts w:ascii="Palatino LT Std" w:hAnsi="Palatino LT Std"/>
          <w:color w:val="auto"/>
          <w:sz w:val="24"/>
        </w:rPr>
        <w:t>12</w:t>
      </w:r>
      <w:r w:rsidR="00182336" w:rsidRPr="0057099C">
        <w:rPr>
          <w:rFonts w:ascii="Palatino LT Std" w:hAnsi="Palatino LT Std"/>
          <w:color w:val="auto"/>
          <w:sz w:val="24"/>
        </w:rPr>
        <w:t>b.</w:t>
      </w:r>
    </w:p>
    <w:p w:rsidR="008F3BD5" w:rsidRPr="0057099C" w:rsidRDefault="00717FF6" w:rsidP="00D1725F">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rPr>
      </w:pPr>
      <w:r w:rsidRPr="0057099C">
        <w:rPr>
          <w:rFonts w:ascii="Palatino LT Std" w:hAnsi="Palatino LT Std"/>
          <w:b/>
          <w:color w:val="auto"/>
          <w:sz w:val="24"/>
        </w:rPr>
        <w:lastRenderedPageBreak/>
        <w:t>P4</w:t>
      </w:r>
      <w:r w:rsidR="0070338E" w:rsidRPr="0057099C">
        <w:rPr>
          <w:rFonts w:ascii="Palatino LT Std" w:hAnsi="Palatino LT Std"/>
          <w:b/>
          <w:color w:val="auto"/>
          <w:sz w:val="24"/>
        </w:rPr>
        <w:t>0</w:t>
      </w:r>
      <w:r w:rsidRPr="0057099C">
        <w:rPr>
          <w:rFonts w:ascii="Palatino LT Std" w:hAnsi="Palatino LT Std"/>
          <w:b/>
          <w:color w:val="auto"/>
          <w:sz w:val="24"/>
        </w:rPr>
        <w:t>.14</w:t>
      </w:r>
      <w:r w:rsidR="00D1725F" w:rsidRPr="0057099C">
        <w:rPr>
          <w:rFonts w:ascii="Palatino LT Std" w:hAnsi="Palatino LT Std"/>
          <w:b/>
          <w:color w:val="auto"/>
          <w:sz w:val="24"/>
        </w:rPr>
        <w:tab/>
      </w:r>
      <w:r w:rsidR="00977115" w:rsidRPr="0057099C">
        <w:rPr>
          <w:sz w:val="24"/>
        </w:rPr>
        <w:t>(a) 0.332 nm (b) 45.</w:t>
      </w:r>
      <w:r w:rsidR="00982883" w:rsidRPr="0057099C">
        <w:rPr>
          <w:sz w:val="24"/>
        </w:rPr>
        <w:t>6</w:t>
      </w:r>
      <w:r w:rsidR="00977115" w:rsidRPr="0057099C">
        <w:rPr>
          <w:sz w:val="24"/>
        </w:rPr>
        <w:t>nm, quite different from 102.6 nm</w:t>
      </w:r>
    </w:p>
    <w:p w:rsidR="000975D9"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0975D9" w:rsidRPr="0057099C">
        <w:rPr>
          <w:rFonts w:ascii="Palatino LT Std" w:hAnsi="Palatino LT Std"/>
          <w:b/>
          <w:color w:val="auto"/>
          <w:sz w:val="24"/>
        </w:rPr>
        <w:t>0</w:t>
      </w:r>
      <w:r w:rsidRPr="0057099C">
        <w:rPr>
          <w:rFonts w:ascii="Palatino LT Std" w:hAnsi="Palatino LT Std"/>
          <w:b/>
          <w:color w:val="auto"/>
          <w:sz w:val="24"/>
        </w:rPr>
        <w:t>.16</w:t>
      </w:r>
      <w:r w:rsidRPr="0057099C">
        <w:rPr>
          <w:rFonts w:ascii="Palatino LT Std" w:hAnsi="Palatino LT Std"/>
          <w:b/>
          <w:color w:val="auto"/>
          <w:sz w:val="24"/>
        </w:rPr>
        <w:tab/>
      </w:r>
      <w:r w:rsidR="000975D9" w:rsidRPr="0057099C">
        <w:rPr>
          <w:rFonts w:ascii="Palatino LT Std" w:hAnsi="Palatino LT Std"/>
          <w:color w:val="auto"/>
          <w:sz w:val="24"/>
        </w:rPr>
        <w:t>See P40.16 for full explanation.</w: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338E" w:rsidRPr="0057099C">
        <w:rPr>
          <w:rFonts w:ascii="Palatino LT Std" w:hAnsi="Palatino LT Std"/>
          <w:b/>
          <w:color w:val="auto"/>
          <w:sz w:val="24"/>
        </w:rPr>
        <w:t>0</w:t>
      </w:r>
      <w:r w:rsidRPr="0057099C">
        <w:rPr>
          <w:rFonts w:ascii="Palatino LT Std" w:hAnsi="Palatino LT Std"/>
          <w:b/>
          <w:color w:val="auto"/>
          <w:sz w:val="24"/>
        </w:rPr>
        <w:t>.18</w:t>
      </w:r>
      <w:r w:rsidRPr="0057099C">
        <w:rPr>
          <w:rFonts w:ascii="Palatino LT Std" w:hAnsi="Palatino LT Std"/>
          <w:b/>
          <w:color w:val="auto"/>
          <w:sz w:val="24"/>
        </w:rPr>
        <w:tab/>
      </w:r>
      <w:r w:rsidR="00777D43" w:rsidRPr="0057099C">
        <w:rPr>
          <w:rFonts w:ascii="Palatino LT Std" w:hAnsi="Palatino LT Std"/>
          <w:color w:val="auto"/>
          <w:sz w:val="24"/>
        </w:rPr>
        <w:t xml:space="preserve">(a) </w:t>
      </w:r>
      <w:r w:rsidR="00777D43" w:rsidRPr="0057099C">
        <w:rPr>
          <w:rFonts w:ascii="Palatino LT Std" w:hAnsi="Palatino LT Std"/>
          <w:i/>
          <w:color w:val="auto"/>
          <w:sz w:val="24"/>
        </w:rPr>
        <w:t>n</w:t>
      </w:r>
      <w:r w:rsidR="00777D43" w:rsidRPr="0057099C">
        <w:rPr>
          <w:rFonts w:ascii="Palatino LT Std" w:hAnsi="Palatino LT Std"/>
          <w:color w:val="auto"/>
          <w:sz w:val="24"/>
        </w:rPr>
        <w:t xml:space="preserve"> = 1:   </w:t>
      </w:r>
      <w:r w:rsidR="009F4823" w:rsidRPr="0057099C">
        <w:rPr>
          <w:rFonts w:ascii="Palatino LT Std" w:hAnsi="Palatino LT Std"/>
          <w:color w:val="auto"/>
          <w:position w:val="3"/>
          <w:sz w:val="24"/>
          <w:szCs w:val="24"/>
        </w:rPr>
        <w:object w:dxaOrig="2240" w:dyaOrig="720">
          <v:shape id="_x0000_i1382" type="#_x0000_t75" style="width:111.9pt;height:36pt" o:ole="">
            <v:imagedata r:id="rId731" o:title=""/>
          </v:shape>
          <o:OLEObject Type="Embed" ProgID="Equation.DSMT4" ShapeID="_x0000_i1382" DrawAspect="Content" ObjectID="_1595936582" r:id="rId732"/>
        </w:object>
      </w:r>
      <w:r w:rsidR="00777D43" w:rsidRPr="0057099C">
        <w:rPr>
          <w:rFonts w:ascii="Palatino LT Std" w:hAnsi="Palatino LT Std"/>
          <w:color w:val="auto"/>
          <w:sz w:val="24"/>
        </w:rPr>
        <w:t xml:space="preserve">;   </w:t>
      </w:r>
      <w:r w:rsidR="009F4823" w:rsidRPr="0057099C">
        <w:rPr>
          <w:rFonts w:ascii="Palatino LT Std" w:hAnsi="Palatino LT Std"/>
          <w:color w:val="auto"/>
          <w:sz w:val="24"/>
        </w:rPr>
        <w:object w:dxaOrig="3140" w:dyaOrig="680">
          <v:shape id="_x0000_i1383" type="#_x0000_t75" style="width:157pt;height:33.85pt" o:ole="">
            <v:imagedata r:id="rId733" o:title=""/>
          </v:shape>
          <o:OLEObject Type="Embed" ProgID="Equation.DSMT4" ShapeID="_x0000_i1383" DrawAspect="Content" ObjectID="_1595936583" r:id="rId734"/>
        </w:object>
      </w:r>
      <w:r w:rsidR="00777D43" w:rsidRPr="0057099C">
        <w:rPr>
          <w:rFonts w:ascii="Palatino LT Std" w:hAnsi="Palatino LT Std"/>
          <w:color w:val="auto"/>
          <w:sz w:val="24"/>
        </w:rPr>
        <w:t xml:space="preserve">, </w:t>
      </w:r>
      <w:r w:rsidR="00777D43" w:rsidRPr="0057099C">
        <w:rPr>
          <w:rFonts w:ascii="Palatino LT Std" w:hAnsi="Palatino LT Std"/>
          <w:color w:val="auto"/>
          <w:sz w:val="24"/>
        </w:rPr>
        <w:br/>
      </w:r>
      <w:r w:rsidR="00777D43" w:rsidRPr="0057099C">
        <w:rPr>
          <w:rFonts w:ascii="Palatino LT Std" w:hAnsi="Palatino LT Std"/>
          <w:i/>
          <w:color w:val="auto"/>
          <w:sz w:val="24"/>
        </w:rPr>
        <w:t>n</w:t>
      </w:r>
      <w:r w:rsidR="00777D43" w:rsidRPr="0057099C">
        <w:rPr>
          <w:rFonts w:ascii="Palatino LT Std" w:hAnsi="Palatino LT Std"/>
          <w:color w:val="auto"/>
          <w:sz w:val="24"/>
        </w:rPr>
        <w:t xml:space="preserve"> = 2: </w:t>
      </w:r>
      <w:r w:rsidR="009F4823" w:rsidRPr="0057099C">
        <w:rPr>
          <w:rFonts w:ascii="Palatino LT Std" w:hAnsi="Palatino LT Std"/>
          <w:color w:val="auto"/>
          <w:position w:val="4"/>
          <w:sz w:val="24"/>
          <w:szCs w:val="24"/>
        </w:rPr>
        <w:object w:dxaOrig="2360" w:dyaOrig="720">
          <v:shape id="_x0000_i1384" type="#_x0000_t75" style="width:118pt;height:36pt" o:ole="">
            <v:imagedata r:id="rId735" o:title=""/>
          </v:shape>
          <o:OLEObject Type="Embed" ProgID="Equation.DSMT4" ShapeID="_x0000_i1384" DrawAspect="Content" ObjectID="_1595936584" r:id="rId736"/>
        </w:object>
      </w:r>
      <w:r w:rsidR="00777D43" w:rsidRPr="0057099C">
        <w:rPr>
          <w:rFonts w:ascii="Palatino LT Std" w:hAnsi="Palatino LT Std"/>
          <w:color w:val="auto"/>
          <w:sz w:val="24"/>
        </w:rPr>
        <w:t xml:space="preserve">;   </w:t>
      </w:r>
      <w:r w:rsidR="009F4823" w:rsidRPr="0057099C">
        <w:rPr>
          <w:rFonts w:ascii="Palatino LT Std" w:hAnsi="Palatino LT Std"/>
          <w:color w:val="auto"/>
          <w:position w:val="2"/>
          <w:sz w:val="24"/>
          <w:szCs w:val="24"/>
        </w:rPr>
        <w:object w:dxaOrig="3260" w:dyaOrig="680">
          <v:shape id="_x0000_i1385" type="#_x0000_t75" style="width:163.1pt;height:33.85pt" o:ole="">
            <v:imagedata r:id="rId737" o:title=""/>
          </v:shape>
          <o:OLEObject Type="Embed" ProgID="Equation.DSMT4" ShapeID="_x0000_i1385" DrawAspect="Content" ObjectID="_1595936585" r:id="rId738"/>
        </w:object>
      </w:r>
      <w:r w:rsidR="00777D43" w:rsidRPr="0057099C">
        <w:rPr>
          <w:rFonts w:ascii="Palatino LT Std" w:hAnsi="Palatino LT Std"/>
          <w:color w:val="auto"/>
          <w:sz w:val="24"/>
        </w:rPr>
        <w:t xml:space="preserve">, </w:t>
      </w:r>
      <w:r w:rsidR="00777D43" w:rsidRPr="0057099C">
        <w:rPr>
          <w:rFonts w:ascii="Palatino LT Std" w:hAnsi="Palatino LT Std"/>
          <w:color w:val="auto"/>
          <w:sz w:val="24"/>
        </w:rPr>
        <w:br/>
      </w:r>
      <w:r w:rsidR="00777D43" w:rsidRPr="0057099C">
        <w:rPr>
          <w:rFonts w:ascii="Palatino LT Std" w:hAnsi="Palatino LT Std"/>
          <w:i/>
          <w:color w:val="auto"/>
          <w:sz w:val="24"/>
        </w:rPr>
        <w:t>n</w:t>
      </w:r>
      <w:r w:rsidR="00777D43" w:rsidRPr="0057099C">
        <w:rPr>
          <w:rFonts w:ascii="Palatino LT Std" w:hAnsi="Palatino LT Std"/>
          <w:color w:val="auto"/>
          <w:sz w:val="24"/>
        </w:rPr>
        <w:t xml:space="preserve"> = 3:  </w:t>
      </w:r>
      <w:r w:rsidR="009F4823" w:rsidRPr="0057099C">
        <w:rPr>
          <w:rFonts w:ascii="Palatino LT Std" w:hAnsi="Palatino LT Std"/>
          <w:color w:val="auto"/>
          <w:position w:val="4"/>
          <w:sz w:val="24"/>
          <w:szCs w:val="24"/>
        </w:rPr>
        <w:object w:dxaOrig="2380" w:dyaOrig="720">
          <v:shape id="_x0000_i1386" type="#_x0000_t75" style="width:118.85pt;height:36pt" o:ole="">
            <v:imagedata r:id="rId739" o:title=""/>
          </v:shape>
          <o:OLEObject Type="Embed" ProgID="Equation.DSMT4" ShapeID="_x0000_i1386" DrawAspect="Content" ObjectID="_1595936586" r:id="rId740"/>
        </w:object>
      </w:r>
      <w:r w:rsidR="00777D43" w:rsidRPr="0057099C">
        <w:rPr>
          <w:rFonts w:ascii="Palatino LT Std" w:hAnsi="Palatino LT Std"/>
          <w:color w:val="auto"/>
          <w:sz w:val="24"/>
        </w:rPr>
        <w:t xml:space="preserve">;   </w:t>
      </w:r>
      <w:r w:rsidR="009F4823" w:rsidRPr="0057099C">
        <w:rPr>
          <w:rFonts w:ascii="Palatino LT Std" w:hAnsi="Palatino LT Std"/>
          <w:color w:val="auto"/>
          <w:position w:val="2"/>
          <w:sz w:val="24"/>
          <w:szCs w:val="24"/>
        </w:rPr>
        <w:object w:dxaOrig="3280" w:dyaOrig="680">
          <v:shape id="_x0000_i1387" type="#_x0000_t75" style="width:163.95pt;height:33.85pt" o:ole="">
            <v:imagedata r:id="rId741" o:title=""/>
          </v:shape>
          <o:OLEObject Type="Embed" ProgID="Equation.DSMT4" ShapeID="_x0000_i1387" DrawAspect="Content" ObjectID="_1595936587" r:id="rId742"/>
        </w:object>
      </w:r>
      <w:r w:rsidR="00777D43" w:rsidRPr="0057099C">
        <w:rPr>
          <w:rFonts w:ascii="Palatino LT Std" w:hAnsi="Palatino LT Std"/>
          <w:color w:val="auto"/>
          <w:sz w:val="24"/>
        </w:rPr>
        <w:t xml:space="preserve">; </w:t>
      </w:r>
      <w:r w:rsidR="00777D43" w:rsidRPr="0057099C">
        <w:rPr>
          <w:rFonts w:ascii="Palatino LT Std" w:hAnsi="Palatino LT Std"/>
          <w:color w:val="auto"/>
          <w:sz w:val="24"/>
        </w:rPr>
        <w:br/>
        <w:t>(b) See ANS FIG. P4</w:t>
      </w:r>
      <w:r w:rsidR="00982883" w:rsidRPr="0057099C">
        <w:rPr>
          <w:rFonts w:ascii="Palatino LT Std" w:hAnsi="Palatino LT Std"/>
          <w:color w:val="auto"/>
          <w:sz w:val="24"/>
        </w:rPr>
        <w:t>0</w:t>
      </w:r>
      <w:r w:rsidR="00777D43" w:rsidRPr="0057099C">
        <w:rPr>
          <w:rFonts w:ascii="Palatino LT Std" w:hAnsi="Palatino LT Std"/>
          <w:color w:val="auto"/>
          <w:sz w:val="24"/>
        </w:rPr>
        <w:t>.</w:t>
      </w:r>
      <w:r w:rsidR="00982883" w:rsidRPr="0057099C">
        <w:rPr>
          <w:rFonts w:ascii="Palatino LT Std" w:hAnsi="Palatino LT Std"/>
          <w:color w:val="auto"/>
          <w:sz w:val="24"/>
        </w:rPr>
        <w:t>18</w:t>
      </w:r>
      <w:r w:rsidR="00777D43" w:rsidRPr="0057099C">
        <w:rPr>
          <w:rFonts w:ascii="Palatino LT Std" w:hAnsi="Palatino LT Std"/>
          <w:color w:val="auto"/>
          <w:sz w:val="24"/>
        </w:rPr>
        <w:t>(b).</w:t>
      </w:r>
    </w:p>
    <w:p w:rsidR="000975D9"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338E" w:rsidRPr="0057099C">
        <w:rPr>
          <w:rFonts w:ascii="Palatino LT Std" w:hAnsi="Palatino LT Std"/>
          <w:b/>
          <w:color w:val="auto"/>
          <w:sz w:val="24"/>
        </w:rPr>
        <w:t>0</w:t>
      </w:r>
      <w:r w:rsidRPr="0057099C">
        <w:rPr>
          <w:rFonts w:ascii="Palatino LT Std" w:hAnsi="Palatino LT Std"/>
          <w:b/>
          <w:color w:val="auto"/>
          <w:sz w:val="24"/>
        </w:rPr>
        <w:t>.20</w:t>
      </w:r>
      <w:r w:rsidRPr="0057099C">
        <w:rPr>
          <w:rFonts w:ascii="Palatino LT Std" w:hAnsi="Palatino LT Std"/>
          <w:b/>
          <w:color w:val="auto"/>
          <w:sz w:val="24"/>
        </w:rPr>
        <w:tab/>
      </w:r>
      <w:r w:rsidR="000975D9" w:rsidRPr="0057099C">
        <w:rPr>
          <w:rFonts w:ascii="Palatino LT Std" w:hAnsi="Palatino LT Std"/>
          <w:color w:val="auto"/>
          <w:sz w:val="24"/>
        </w:rPr>
        <w:t xml:space="preserve">(a) See ANS. FIG. P40.20, (b) </w:t>
      </w:r>
      <w:r w:rsidR="009F4823" w:rsidRPr="0057099C">
        <w:rPr>
          <w:rFonts w:ascii="Palatino LT Std" w:hAnsi="Palatino LT Std"/>
          <w:color w:val="auto"/>
          <w:position w:val="2"/>
          <w:sz w:val="24"/>
        </w:rPr>
        <w:object w:dxaOrig="440" w:dyaOrig="380">
          <v:shape id="_x0000_i1388" type="#_x0000_t75" style="width:22.1pt;height:19.1pt" o:ole="">
            <v:imagedata r:id="rId293" o:title=""/>
          </v:shape>
          <o:OLEObject Type="Embed" ProgID="Equation.DSMT4" ShapeID="_x0000_i1388" DrawAspect="Content" ObjectID="_1595936588" r:id="rId743"/>
        </w:objec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.22</w:t>
      </w:r>
      <w:r w:rsidRPr="0057099C">
        <w:rPr>
          <w:rFonts w:ascii="Palatino LT Std" w:hAnsi="Palatino LT Std"/>
          <w:b/>
          <w:color w:val="auto"/>
          <w:sz w:val="24"/>
        </w:rPr>
        <w:tab/>
      </w:r>
      <w:r w:rsidR="009F4823" w:rsidRPr="0057099C">
        <w:rPr>
          <w:rFonts w:ascii="Palatino LT Std" w:hAnsi="Palatino LT Std"/>
          <w:color w:val="auto"/>
          <w:sz w:val="24"/>
        </w:rPr>
        <w:object w:dxaOrig="680" w:dyaOrig="279">
          <v:shape id="_x0000_i1389" type="#_x0000_t75" style="width:33.85pt;height:13.9pt" o:ole="">
            <v:imagedata r:id="rId744" o:title=""/>
          </v:shape>
          <o:OLEObject Type="Embed" ProgID="Equation.DSMT4" ShapeID="_x0000_i1389" DrawAspect="Content" ObjectID="_1595936589" r:id="rId745"/>
        </w:object>
      </w:r>
    </w:p>
    <w:p w:rsidR="00EF324B"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position w:val="4"/>
          <w:sz w:val="24"/>
          <w:szCs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.24</w:t>
      </w:r>
      <w:r w:rsidRPr="0057099C">
        <w:rPr>
          <w:rFonts w:ascii="Palatino LT Std" w:hAnsi="Palatino LT Std"/>
          <w:b/>
          <w:color w:val="auto"/>
          <w:sz w:val="24"/>
        </w:rPr>
        <w:tab/>
      </w:r>
      <w:r w:rsidR="009F4823" w:rsidRPr="0057099C">
        <w:rPr>
          <w:rFonts w:ascii="Palatino LT Std" w:hAnsi="Palatino LT Std"/>
          <w:color w:val="auto"/>
          <w:position w:val="4"/>
          <w:sz w:val="24"/>
          <w:szCs w:val="24"/>
        </w:rPr>
        <w:object w:dxaOrig="860" w:dyaOrig="700">
          <v:shape id="_x0000_i1390" type="#_x0000_t75" style="width:42.95pt;height:35.15pt" o:ole="">
            <v:imagedata r:id="rId746" o:title=""/>
          </v:shape>
          <o:OLEObject Type="Embed" ProgID="Equation.DSMT4" ShapeID="_x0000_i1390" DrawAspect="Content" ObjectID="_1595936590" r:id="rId747"/>
        </w:object>
      </w:r>
    </w:p>
    <w:p w:rsidR="00EF324B"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.26</w:t>
      </w:r>
      <w:r w:rsidRPr="0057099C">
        <w:rPr>
          <w:rFonts w:ascii="Palatino LT Std" w:hAnsi="Palatino LT Std"/>
          <w:b/>
          <w:color w:val="auto"/>
          <w:sz w:val="24"/>
        </w:rPr>
        <w:tab/>
      </w:r>
      <w:r w:rsidR="00EF324B" w:rsidRPr="0057099C">
        <w:rPr>
          <w:rFonts w:ascii="Palatino LT Std" w:hAnsi="Palatino LT Std"/>
          <w:color w:val="auto"/>
          <w:sz w:val="24"/>
        </w:rPr>
        <w:t>(a) See P40.26</w:t>
      </w:r>
      <w:r w:rsidR="00723761" w:rsidRPr="0057099C">
        <w:rPr>
          <w:rFonts w:ascii="Palatino LT Std" w:hAnsi="Palatino LT Std"/>
          <w:color w:val="auto"/>
          <w:sz w:val="24"/>
        </w:rPr>
        <w:t xml:space="preserve"> </w:t>
      </w:r>
      <w:r w:rsidR="00EF324B" w:rsidRPr="0057099C">
        <w:rPr>
          <w:rFonts w:ascii="Palatino LT Std" w:hAnsi="Palatino LT Std"/>
          <w:color w:val="auto"/>
          <w:sz w:val="24"/>
        </w:rPr>
        <w:t xml:space="preserve">(a) for full explanation; (b) </w:t>
      </w:r>
      <w:r w:rsidR="009F4823" w:rsidRPr="0057099C">
        <w:rPr>
          <w:rFonts w:ascii="Palatino LT Std" w:hAnsi="Palatino LT Std"/>
          <w:color w:val="auto"/>
          <w:position w:val="1"/>
          <w:sz w:val="24"/>
          <w:szCs w:val="24"/>
        </w:rPr>
        <w:object w:dxaOrig="820" w:dyaOrig="620">
          <v:shape id="_x0000_i1391" type="#_x0000_t75" style="width:41.2pt;height:30.8pt" o:ole="">
            <v:imagedata r:id="rId748" o:title=""/>
          </v:shape>
          <o:OLEObject Type="Embed" ProgID="Equation.DSMT4" ShapeID="_x0000_i1391" DrawAspect="Content" ObjectID="_1595936591" r:id="rId749"/>
        </w:object>
      </w:r>
      <w:r w:rsidR="00EF324B" w:rsidRPr="0057099C">
        <w:rPr>
          <w:rFonts w:ascii="Palatino LT Std" w:hAnsi="Palatino LT Std"/>
          <w:color w:val="auto"/>
          <w:sz w:val="24"/>
        </w:rPr>
        <w:t xml:space="preserve"> and </w:t>
      </w:r>
      <w:r w:rsidR="009F4823" w:rsidRPr="0057099C">
        <w:rPr>
          <w:rFonts w:ascii="Palatino LT Std" w:hAnsi="Palatino LT Std"/>
          <w:color w:val="auto"/>
          <w:position w:val="1"/>
          <w:sz w:val="24"/>
          <w:szCs w:val="24"/>
        </w:rPr>
        <w:object w:dxaOrig="580" w:dyaOrig="620">
          <v:shape id="_x0000_i1392" type="#_x0000_t75" style="width:29.05pt;height:30.8pt" o:ole="">
            <v:imagedata r:id="rId750" o:title=""/>
          </v:shape>
          <o:OLEObject Type="Embed" ProgID="Equation.DSMT4" ShapeID="_x0000_i1392" DrawAspect="Content" ObjectID="_1595936592" r:id="rId751"/>
        </w:object>
      </w:r>
      <w:r w:rsidR="00EF324B" w:rsidRPr="0057099C">
        <w:rPr>
          <w:rFonts w:ascii="Palatino LT Std" w:hAnsi="Palatino LT Std"/>
          <w:color w:val="auto"/>
          <w:sz w:val="24"/>
        </w:rPr>
        <w:t xml:space="preserve">; </w:t>
      </w:r>
      <w:r w:rsidR="00EF324B" w:rsidRPr="0057099C">
        <w:rPr>
          <w:rFonts w:ascii="Palatino LT Std" w:hAnsi="Palatino LT Std"/>
          <w:color w:val="auto"/>
          <w:sz w:val="24"/>
        </w:rPr>
        <w:br/>
        <w:t>(c) first excited state</w:t>
      </w:r>
    </w:p>
    <w:p w:rsidR="00717FF6"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57099C">
        <w:rPr>
          <w:rFonts w:ascii="Palatino LT Std" w:hAnsi="Palatino LT Std"/>
          <w:b/>
          <w:color w:val="auto"/>
          <w:sz w:val="24"/>
          <w:szCs w:val="24"/>
        </w:rPr>
        <w:t>P4</w:t>
      </w:r>
      <w:r w:rsidR="007061E0" w:rsidRPr="0057099C">
        <w:rPr>
          <w:rFonts w:ascii="Palatino LT Std" w:hAnsi="Palatino LT Std"/>
          <w:b/>
          <w:color w:val="auto"/>
          <w:sz w:val="24"/>
          <w:szCs w:val="24"/>
        </w:rPr>
        <w:t>0</w:t>
      </w:r>
      <w:r w:rsidRPr="0057099C">
        <w:rPr>
          <w:rFonts w:ascii="Palatino LT Std" w:hAnsi="Palatino LT Std"/>
          <w:b/>
          <w:color w:val="auto"/>
          <w:sz w:val="24"/>
          <w:szCs w:val="24"/>
        </w:rPr>
        <w:t>.28</w:t>
      </w:r>
      <w:r w:rsidRPr="0057099C">
        <w:rPr>
          <w:rFonts w:ascii="Palatino LT Std" w:hAnsi="Palatino LT Std"/>
          <w:color w:val="auto"/>
          <w:sz w:val="24"/>
          <w:szCs w:val="24"/>
        </w:rPr>
        <w:tab/>
      </w:r>
      <w:r w:rsidR="00DB7B7C" w:rsidRPr="0057099C">
        <w:rPr>
          <w:sz w:val="24"/>
        </w:rPr>
        <w:t xml:space="preserve">energy, </w:t>
      </w:r>
      <w:r w:rsidR="009F4823" w:rsidRPr="0057099C">
        <w:rPr>
          <w:position w:val="-16"/>
          <w:sz w:val="24"/>
        </w:rPr>
        <w:object w:dxaOrig="620" w:dyaOrig="460">
          <v:shape id="_x0000_i1393" type="#_x0000_t75" style="width:30.8pt;height:23pt" o:ole="">
            <v:imagedata r:id="rId399" o:title=""/>
          </v:shape>
          <o:OLEObject Type="Embed" ProgID="Equation.3" ShapeID="_x0000_i1393" DrawAspect="Content" ObjectID="_1595936593" r:id="rId752"/>
        </w:object>
      </w:r>
      <w:r w:rsidR="00DB7B7C" w:rsidRPr="0057099C">
        <w:rPr>
          <w:sz w:val="24"/>
        </w:rPr>
        <w:t xml:space="preserve">, degeneracy 1; energy, </w:t>
      </w:r>
      <w:r w:rsidR="009F4823" w:rsidRPr="0057099C">
        <w:rPr>
          <w:position w:val="-16"/>
          <w:sz w:val="24"/>
        </w:rPr>
        <w:object w:dxaOrig="620" w:dyaOrig="460">
          <v:shape id="_x0000_i1394" type="#_x0000_t75" style="width:30.8pt;height:23pt" o:ole="">
            <v:imagedata r:id="rId401" o:title=""/>
          </v:shape>
          <o:OLEObject Type="Embed" ProgID="Equation.3" ShapeID="_x0000_i1394" DrawAspect="Content" ObjectID="_1595936594" r:id="rId753"/>
        </w:object>
      </w:r>
      <w:r w:rsidR="00DB7B7C" w:rsidRPr="0057099C">
        <w:rPr>
          <w:sz w:val="24"/>
        </w:rPr>
        <w:t xml:space="preserve">, degeneracy 3; energy, </w:t>
      </w:r>
      <w:r w:rsidR="009F4823" w:rsidRPr="0057099C">
        <w:rPr>
          <w:position w:val="-18"/>
          <w:sz w:val="24"/>
        </w:rPr>
        <w:object w:dxaOrig="620" w:dyaOrig="500">
          <v:shape id="_x0000_i1395" type="#_x0000_t75" style="width:30.8pt;height:26pt" o:ole="">
            <v:imagedata r:id="rId403" o:title=""/>
          </v:shape>
          <o:OLEObject Type="Embed" ProgID="Equation.3" ShapeID="_x0000_i1395" DrawAspect="Content" ObjectID="_1595936595" r:id="rId754"/>
        </w:object>
      </w:r>
      <w:r w:rsidR="00DB7B7C" w:rsidRPr="0057099C">
        <w:rPr>
          <w:sz w:val="24"/>
        </w:rPr>
        <w:t xml:space="preserve">, degeneracy 6; energy, </w:t>
      </w:r>
      <w:r w:rsidR="009F4823" w:rsidRPr="0057099C">
        <w:rPr>
          <w:position w:val="-18"/>
          <w:sz w:val="24"/>
        </w:rPr>
        <w:object w:dxaOrig="620" w:dyaOrig="500">
          <v:shape id="_x0000_i1396" type="#_x0000_t75" style="width:30.8pt;height:26pt" o:ole="">
            <v:imagedata r:id="rId405" o:title=""/>
          </v:shape>
          <o:OLEObject Type="Embed" ProgID="Equation.3" ShapeID="_x0000_i1396" DrawAspect="Content" ObjectID="_1595936596" r:id="rId755"/>
        </w:object>
      </w:r>
      <w:r w:rsidR="00DB7B7C" w:rsidRPr="0057099C">
        <w:rPr>
          <w:sz w:val="24"/>
        </w:rPr>
        <w:t>, degeneracy 10</w:t>
      </w:r>
    </w:p>
    <w:p w:rsidR="00F7533E"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.30</w:t>
      </w:r>
      <w:r w:rsidRPr="0057099C">
        <w:rPr>
          <w:rFonts w:ascii="Palatino LT Std" w:hAnsi="Palatino LT Std"/>
          <w:b/>
          <w:color w:val="auto"/>
          <w:sz w:val="24"/>
        </w:rPr>
        <w:tab/>
      </w:r>
      <w:r w:rsidR="002723D8" w:rsidRPr="0057099C">
        <w:rPr>
          <w:rFonts w:ascii="Palatino LT Std" w:hAnsi="Palatino LT Std"/>
          <w:color w:val="auto"/>
          <w:sz w:val="24"/>
        </w:rPr>
        <w:t>(a) See P4</w:t>
      </w:r>
      <w:r w:rsidR="00982883" w:rsidRPr="0057099C">
        <w:rPr>
          <w:rFonts w:ascii="Palatino LT Std" w:hAnsi="Palatino LT Std"/>
          <w:color w:val="auto"/>
          <w:sz w:val="24"/>
        </w:rPr>
        <w:t>0</w:t>
      </w:r>
      <w:r w:rsidR="002723D8" w:rsidRPr="0057099C">
        <w:rPr>
          <w:rFonts w:ascii="Palatino LT Std" w:hAnsi="Palatino LT Std"/>
          <w:color w:val="auto"/>
          <w:sz w:val="24"/>
        </w:rPr>
        <w:t>.</w:t>
      </w:r>
      <w:r w:rsidR="00982883" w:rsidRPr="0057099C">
        <w:rPr>
          <w:rFonts w:ascii="Palatino LT Std" w:hAnsi="Palatino LT Std"/>
          <w:color w:val="auto"/>
          <w:sz w:val="24"/>
        </w:rPr>
        <w:t>30</w:t>
      </w:r>
      <w:r w:rsidR="002723D8" w:rsidRPr="0057099C">
        <w:rPr>
          <w:rFonts w:ascii="Palatino LT Std" w:hAnsi="Palatino LT Std"/>
          <w:color w:val="auto"/>
          <w:sz w:val="24"/>
        </w:rPr>
        <w:t>(a) for full explanation; (b) See P4</w:t>
      </w:r>
      <w:r w:rsidR="00982883" w:rsidRPr="0057099C">
        <w:rPr>
          <w:rFonts w:ascii="Palatino LT Std" w:hAnsi="Palatino LT Std"/>
          <w:color w:val="auto"/>
          <w:sz w:val="24"/>
        </w:rPr>
        <w:t>0</w:t>
      </w:r>
      <w:r w:rsidR="002723D8" w:rsidRPr="0057099C">
        <w:rPr>
          <w:rFonts w:ascii="Palatino LT Std" w:hAnsi="Palatino LT Std"/>
          <w:color w:val="auto"/>
          <w:sz w:val="24"/>
        </w:rPr>
        <w:t>.</w:t>
      </w:r>
      <w:r w:rsidR="00982883" w:rsidRPr="0057099C">
        <w:rPr>
          <w:rFonts w:ascii="Palatino LT Std" w:hAnsi="Palatino LT Std"/>
          <w:color w:val="auto"/>
          <w:sz w:val="24"/>
        </w:rPr>
        <w:t>3</w:t>
      </w:r>
      <w:r w:rsidR="002723D8" w:rsidRPr="0057099C">
        <w:rPr>
          <w:rFonts w:ascii="Palatino LT Std" w:hAnsi="Palatino LT Std"/>
          <w:color w:val="auto"/>
          <w:sz w:val="24"/>
        </w:rPr>
        <w:t xml:space="preserve">0(b) for full explanation; (c) </w:t>
      </w:r>
      <w:r w:rsidR="009F4823" w:rsidRPr="0057099C">
        <w:rPr>
          <w:rFonts w:ascii="Palatino LT Std" w:hAnsi="Palatino LT Std"/>
          <w:color w:val="auto"/>
          <w:sz w:val="24"/>
        </w:rPr>
        <w:object w:dxaOrig="1200" w:dyaOrig="740">
          <v:shape id="_x0000_i1397" type="#_x0000_t75" style="width:59.85pt;height:36.85pt" o:ole="">
            <v:imagedata r:id="rId756" o:title=""/>
          </v:shape>
          <o:OLEObject Type="Embed" ProgID="Equation.DSMT4" ShapeID="_x0000_i1397" DrawAspect="Content" ObjectID="_1595936597" r:id="rId757"/>
        </w:objec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position w:val="3"/>
          <w:sz w:val="24"/>
          <w:szCs w:val="24"/>
        </w:rPr>
      </w:pPr>
      <w:r w:rsidRPr="0057099C">
        <w:rPr>
          <w:rFonts w:ascii="Palatino LT Std" w:hAnsi="Palatino LT Std"/>
          <w:b/>
          <w:color w:val="auto"/>
          <w:sz w:val="24"/>
        </w:rPr>
        <w:t>P</w:t>
      </w:r>
      <w:r w:rsidR="00723761" w:rsidRPr="0057099C">
        <w:rPr>
          <w:rFonts w:ascii="Palatino LT Std" w:hAnsi="Palatino LT Std"/>
          <w:b/>
          <w:color w:val="auto"/>
          <w:sz w:val="24"/>
        </w:rPr>
        <w:t>40</w:t>
      </w:r>
      <w:r w:rsidRPr="0057099C">
        <w:rPr>
          <w:rFonts w:ascii="Palatino LT Std" w:hAnsi="Palatino LT Std"/>
          <w:b/>
          <w:color w:val="auto"/>
          <w:sz w:val="24"/>
        </w:rPr>
        <w:t>.32</w:t>
      </w:r>
      <w:r w:rsidRPr="0057099C">
        <w:rPr>
          <w:rFonts w:ascii="Palatino LT Std" w:hAnsi="Palatino LT Std"/>
          <w:color w:val="auto"/>
          <w:sz w:val="24"/>
        </w:rPr>
        <w:tab/>
      </w:r>
      <w:r w:rsidR="00F7533E" w:rsidRPr="0057099C">
        <w:rPr>
          <w:rFonts w:ascii="Palatino LT Std" w:hAnsi="Palatino LT Std"/>
          <w:color w:val="auto"/>
          <w:sz w:val="24"/>
        </w:rPr>
        <w:t xml:space="preserve">See P40.32 for full explanation </w: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pacing w:val="-2"/>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.34</w:t>
      </w:r>
      <w:r w:rsidRPr="0057099C">
        <w:rPr>
          <w:rFonts w:ascii="Palatino LT Std" w:hAnsi="Palatino LT Std"/>
          <w:b/>
          <w:color w:val="auto"/>
          <w:sz w:val="24"/>
        </w:rPr>
        <w:tab/>
      </w:r>
      <w:r w:rsidR="002569A5" w:rsidRPr="0057099C">
        <w:rPr>
          <w:rFonts w:ascii="Palatino LT Std" w:hAnsi="Palatino LT Std"/>
          <w:color w:val="auto"/>
          <w:spacing w:val="-2"/>
          <w:sz w:val="24"/>
        </w:rPr>
        <w:t xml:space="preserve">(a) See P40.34(a) for full proof; (b) For 2 to 1, </w:t>
      </w:r>
      <w:r w:rsidR="00B067B6" w:rsidRPr="0057099C">
        <w:rPr>
          <w:rFonts w:ascii="Palatino LT Std Italic" w:hAnsi="Palatino LT Std Italic"/>
          <w:i/>
          <w:iCs/>
          <w:color w:val="auto"/>
          <w:spacing w:val="-2"/>
          <w:position w:val="4"/>
          <w:sz w:val="24"/>
          <w:szCs w:val="24"/>
        </w:rPr>
        <w:sym w:font="Symbol" w:char="F06C"/>
      </w:r>
      <w:r w:rsidR="002569A5" w:rsidRPr="0057099C">
        <w:rPr>
          <w:rFonts w:ascii="Palatino LT Std" w:hAnsi="Palatino LT Std"/>
          <w:color w:val="auto"/>
          <w:spacing w:val="-2"/>
          <w:sz w:val="24"/>
        </w:rPr>
        <w:t xml:space="preserve"> = 1.38 </w:t>
      </w:r>
      <w:r w:rsidR="00B067B6" w:rsidRPr="0057099C">
        <w:rPr>
          <w:rFonts w:ascii="Palatino LT Std" w:hAnsi="Palatino LT Std"/>
          <w:i/>
          <w:iCs/>
          <w:color w:val="auto"/>
          <w:spacing w:val="-2"/>
          <w:sz w:val="24"/>
          <w:szCs w:val="24"/>
        </w:rPr>
        <w:t>µ</w:t>
      </w:r>
      <w:r w:rsidR="002569A5" w:rsidRPr="0057099C">
        <w:rPr>
          <w:rFonts w:ascii="Palatino LT Std" w:hAnsi="Palatino LT Std"/>
          <w:color w:val="auto"/>
          <w:spacing w:val="-2"/>
          <w:sz w:val="24"/>
        </w:rPr>
        <w:t xml:space="preserve">m, infrared; For 3 to 2, </w:t>
      </w:r>
      <w:r w:rsidR="00B067B6" w:rsidRPr="0057099C">
        <w:rPr>
          <w:rFonts w:ascii="Palatino LT Std Italic" w:hAnsi="Palatino LT Std Italic"/>
          <w:i/>
          <w:iCs/>
          <w:color w:val="auto"/>
          <w:spacing w:val="-2"/>
          <w:position w:val="4"/>
          <w:sz w:val="24"/>
          <w:szCs w:val="24"/>
        </w:rPr>
        <w:sym w:font="Symbol" w:char="F06C"/>
      </w:r>
      <w:r w:rsidR="002569A5" w:rsidRPr="0057099C">
        <w:rPr>
          <w:rFonts w:ascii="Palatino LT Std" w:hAnsi="Palatino LT Std"/>
          <w:color w:val="auto"/>
          <w:spacing w:val="-2"/>
          <w:sz w:val="24"/>
        </w:rPr>
        <w:t xml:space="preserve"> = 827 nm, infrared; For 4 to 1, </w:t>
      </w:r>
      <w:r w:rsidR="00B067B6" w:rsidRPr="0057099C">
        <w:rPr>
          <w:rFonts w:ascii="Palatino LT Std Italic" w:hAnsi="Palatino LT Std Italic"/>
          <w:i/>
          <w:iCs/>
          <w:color w:val="auto"/>
          <w:spacing w:val="-2"/>
          <w:position w:val="4"/>
          <w:sz w:val="24"/>
          <w:szCs w:val="24"/>
        </w:rPr>
        <w:sym w:font="Symbol" w:char="F06C"/>
      </w:r>
      <w:r w:rsidR="002569A5" w:rsidRPr="0057099C">
        <w:rPr>
          <w:rFonts w:ascii="Palatino LT Std" w:hAnsi="Palatino LT Std"/>
          <w:color w:val="auto"/>
          <w:spacing w:val="-2"/>
          <w:sz w:val="24"/>
        </w:rPr>
        <w:t xml:space="preserve"> = 275 nm, ultraviolet; For 4 to 2, </w:t>
      </w:r>
      <w:r w:rsidR="00B067B6" w:rsidRPr="0057099C">
        <w:rPr>
          <w:rFonts w:ascii="Palatino LT Std Italic" w:hAnsi="Palatino LT Std Italic"/>
          <w:i/>
          <w:iCs/>
          <w:color w:val="auto"/>
          <w:spacing w:val="-2"/>
          <w:position w:val="4"/>
          <w:sz w:val="24"/>
          <w:szCs w:val="24"/>
        </w:rPr>
        <w:sym w:font="Symbol" w:char="F06C"/>
      </w:r>
      <w:r w:rsidR="002569A5" w:rsidRPr="0057099C">
        <w:rPr>
          <w:rFonts w:ascii="Palatino LT Std" w:hAnsi="Palatino LT Std"/>
          <w:color w:val="auto"/>
          <w:spacing w:val="-2"/>
          <w:sz w:val="24"/>
        </w:rPr>
        <w:t xml:space="preserve"> = 344 nm, near ultraviolet; For 4 to 3, </w:t>
      </w:r>
      <w:r w:rsidR="00B067B6" w:rsidRPr="0057099C">
        <w:rPr>
          <w:rFonts w:ascii="Palatino LT Std Italic" w:hAnsi="Palatino LT Std Italic"/>
          <w:i/>
          <w:iCs/>
          <w:color w:val="auto"/>
          <w:spacing w:val="-2"/>
          <w:position w:val="4"/>
          <w:sz w:val="24"/>
          <w:szCs w:val="24"/>
        </w:rPr>
        <w:sym w:font="Symbol" w:char="F06C"/>
      </w:r>
      <w:r w:rsidR="002569A5" w:rsidRPr="0057099C">
        <w:rPr>
          <w:rFonts w:ascii="Palatino LT Std" w:hAnsi="Palatino LT Std"/>
          <w:color w:val="auto"/>
          <w:spacing w:val="-2"/>
          <w:sz w:val="24"/>
        </w:rPr>
        <w:t xml:space="preserve"> = 590 nm, yellow-orange visible.</w: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lastRenderedPageBreak/>
        <w:t>P4</w:t>
      </w:r>
      <w:r w:rsidR="007061E0" w:rsidRPr="0057099C">
        <w:rPr>
          <w:rFonts w:ascii="Palatino LT Std" w:hAnsi="Palatino LT Std"/>
          <w:b/>
          <w:color w:val="auto"/>
          <w:sz w:val="24"/>
        </w:rPr>
        <w:t>0</w:t>
      </w:r>
      <w:r w:rsidRPr="0057099C">
        <w:rPr>
          <w:rFonts w:ascii="Palatino LT Std" w:hAnsi="Palatino LT Std"/>
          <w:b/>
          <w:color w:val="auto"/>
          <w:sz w:val="24"/>
        </w:rPr>
        <w:t>.36</w:t>
      </w:r>
      <w:r w:rsidRPr="0057099C">
        <w:rPr>
          <w:rFonts w:ascii="Palatino LT Std" w:hAnsi="Palatino LT Std"/>
          <w:b/>
          <w:color w:val="auto"/>
          <w:sz w:val="24"/>
        </w:rPr>
        <w:tab/>
      </w:r>
      <w:r w:rsidRPr="0057099C">
        <w:rPr>
          <w:rFonts w:ascii="Palatino LT Std" w:hAnsi="Palatino LT Std"/>
          <w:color w:val="auto"/>
          <w:sz w:val="24"/>
        </w:rPr>
        <w:t>(a) See P4</w:t>
      </w:r>
      <w:r w:rsidR="00982883" w:rsidRPr="0057099C">
        <w:rPr>
          <w:rFonts w:ascii="Palatino LT Std" w:hAnsi="Palatino LT Std"/>
          <w:color w:val="auto"/>
          <w:sz w:val="24"/>
        </w:rPr>
        <w:t>0</w:t>
      </w:r>
      <w:r w:rsidRPr="0057099C">
        <w:rPr>
          <w:rFonts w:ascii="Palatino LT Std" w:hAnsi="Palatino LT Std"/>
          <w:color w:val="auto"/>
          <w:sz w:val="24"/>
        </w:rPr>
        <w:t xml:space="preserve">.36(a) for full explanation; (b) </w:t>
      </w:r>
      <w:r w:rsidR="009F4823" w:rsidRPr="0057099C">
        <w:rPr>
          <w:rFonts w:ascii="Palatino LT Std" w:hAnsi="Palatino LT Std"/>
          <w:color w:val="auto"/>
          <w:position w:val="1"/>
          <w:sz w:val="24"/>
          <w:szCs w:val="24"/>
        </w:rPr>
        <w:object w:dxaOrig="820" w:dyaOrig="620">
          <v:shape id="_x0000_i1029" type="#_x0000_t75" style="width:41.2pt;height:30.8pt" o:ole="">
            <v:imagedata r:id="rId748" o:title=""/>
          </v:shape>
          <o:OLEObject Type="Embed" ProgID="Equation.DSMT4" ShapeID="_x0000_i1029" DrawAspect="Content" ObjectID="_1595936598" r:id="rId758"/>
        </w:object>
      </w:r>
      <w:r w:rsidRPr="0057099C">
        <w:rPr>
          <w:rFonts w:ascii="Palatino LT Std" w:hAnsi="Palatino LT Std"/>
          <w:color w:val="auto"/>
          <w:sz w:val="24"/>
        </w:rPr>
        <w:t xml:space="preserve"> and </w:t>
      </w:r>
      <w:r w:rsidR="009F4823" w:rsidRPr="0057099C">
        <w:rPr>
          <w:rFonts w:ascii="Palatino LT Std" w:hAnsi="Palatino LT Std"/>
          <w:color w:val="auto"/>
          <w:position w:val="1"/>
          <w:sz w:val="24"/>
          <w:szCs w:val="24"/>
        </w:rPr>
        <w:object w:dxaOrig="580" w:dyaOrig="620">
          <v:shape id="_x0000_i1030" type="#_x0000_t75" style="width:29.05pt;height:30.8pt" o:ole="">
            <v:imagedata r:id="rId750" o:title=""/>
          </v:shape>
          <o:OLEObject Type="Embed" ProgID="Equation.DSMT4" ShapeID="_x0000_i1030" DrawAspect="Content" ObjectID="_1595936599" r:id="rId759"/>
        </w:object>
      </w:r>
      <w:r w:rsidRPr="0057099C">
        <w:rPr>
          <w:rFonts w:ascii="Palatino LT Std" w:hAnsi="Palatino LT Std"/>
          <w:color w:val="auto"/>
          <w:sz w:val="24"/>
        </w:rPr>
        <w:t xml:space="preserve">; </w:t>
      </w:r>
      <w:r w:rsidRPr="0057099C">
        <w:rPr>
          <w:rFonts w:ascii="Palatino LT Std" w:hAnsi="Palatino LT Std"/>
          <w:color w:val="auto"/>
          <w:sz w:val="24"/>
        </w:rPr>
        <w:br/>
        <w:t>(c) first excited state</w: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.38</w:t>
      </w:r>
      <w:r w:rsidRPr="0057099C">
        <w:rPr>
          <w:rFonts w:ascii="Palatino LT Std" w:hAnsi="Palatino LT Std"/>
          <w:b/>
          <w:color w:val="auto"/>
          <w:sz w:val="24"/>
        </w:rPr>
        <w:tab/>
      </w:r>
      <w:r w:rsidR="009F4823" w:rsidRPr="0057099C">
        <w:rPr>
          <w:rFonts w:ascii="Palatino LT Std" w:hAnsi="Palatino LT Std"/>
          <w:color w:val="auto"/>
          <w:position w:val="4"/>
          <w:sz w:val="24"/>
          <w:szCs w:val="24"/>
        </w:rPr>
        <w:object w:dxaOrig="800" w:dyaOrig="420">
          <v:shape id="_x0000_i1031" type="#_x0000_t75" style="width:39.9pt;height:20.8pt" o:ole="">
            <v:imagedata r:id="rId760" o:title=""/>
          </v:shape>
          <o:OLEObject Type="Embed" ProgID="Equation.DSMT4" ShapeID="_x0000_i1031" DrawAspect="Content" ObjectID="_1595936600" r:id="rId761"/>
        </w:objec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.40</w:t>
      </w:r>
      <w:r w:rsidRPr="0057099C">
        <w:rPr>
          <w:rFonts w:ascii="Palatino LT Std" w:hAnsi="Palatino LT Std"/>
          <w:b/>
          <w:color w:val="auto"/>
          <w:sz w:val="24"/>
        </w:rPr>
        <w:tab/>
      </w:r>
      <w:r w:rsidR="000954C6" w:rsidRPr="0057099C">
        <w:rPr>
          <w:rFonts w:ascii="Palatino LT Std" w:hAnsi="Palatino LT Std"/>
          <w:color w:val="auto"/>
          <w:sz w:val="24"/>
        </w:rPr>
        <w:t>Looking at Figure 40</w:t>
      </w:r>
      <w:r w:rsidR="008778AF" w:rsidRPr="0057099C">
        <w:rPr>
          <w:rFonts w:ascii="Palatino LT Std" w:hAnsi="Palatino LT Std"/>
          <w:color w:val="auto"/>
          <w:sz w:val="24"/>
        </w:rPr>
        <w:t>.4</w:t>
      </w:r>
      <w:r w:rsidR="000954C6" w:rsidRPr="0057099C">
        <w:rPr>
          <w:rFonts w:ascii="Palatino LT Std" w:hAnsi="Palatino LT Std"/>
          <w:color w:val="auto"/>
          <w:sz w:val="24"/>
        </w:rPr>
        <w:t xml:space="preserve">, we see that wavelengths for a particle in a finite well are longer than those for a particle in an infinite well. Therefore, the energies of the allowed states should be lower for a finite well than for an infinite well. As a result, the photons from the source have too much energy to be absorbed or, equivalently, the photons have a frequency that is too high. In order to lower their apparent frequency using the Doppler shift, the source would have to move </w:t>
      </w:r>
      <w:r w:rsidR="000954C6" w:rsidRPr="0057099C">
        <w:rPr>
          <w:rFonts w:ascii="Palatino LT Std" w:hAnsi="Palatino LT Std"/>
          <w:i/>
          <w:color w:val="auto"/>
          <w:sz w:val="24"/>
        </w:rPr>
        <w:t>away</w:t>
      </w:r>
      <w:r w:rsidR="000954C6" w:rsidRPr="0057099C">
        <w:rPr>
          <w:rFonts w:ascii="Palatino LT Std" w:hAnsi="Palatino LT Std"/>
          <w:color w:val="auto"/>
          <w:sz w:val="24"/>
        </w:rPr>
        <w:t xml:space="preserve"> from the particle in the finite square well, not </w:t>
      </w:r>
      <w:r w:rsidR="000954C6" w:rsidRPr="0057099C">
        <w:rPr>
          <w:rFonts w:ascii="Palatino LT Std" w:hAnsi="Palatino LT Std"/>
          <w:i/>
          <w:color w:val="auto"/>
          <w:sz w:val="24"/>
        </w:rPr>
        <w:t>toward</w:t>
      </w:r>
      <w:r w:rsidR="000954C6" w:rsidRPr="0057099C">
        <w:rPr>
          <w:rFonts w:ascii="Palatino LT Std" w:hAnsi="Palatino LT Std"/>
          <w:color w:val="auto"/>
          <w:sz w:val="24"/>
        </w:rPr>
        <w:t xml:space="preserve"> it.</w:t>
      </w:r>
    </w:p>
    <w:p w:rsidR="007061E0"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position w:val="2"/>
          <w:sz w:val="24"/>
          <w:szCs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.42</w:t>
      </w:r>
      <w:r w:rsidRPr="0057099C">
        <w:rPr>
          <w:rFonts w:ascii="Palatino LT Std" w:hAnsi="Palatino LT Std"/>
          <w:b/>
          <w:color w:val="auto"/>
          <w:sz w:val="24"/>
        </w:rPr>
        <w:tab/>
      </w:r>
      <w:r w:rsidR="00E42D1E" w:rsidRPr="0057099C">
        <w:rPr>
          <w:rFonts w:ascii="Palatino LT Std" w:hAnsi="Palatino LT Std"/>
          <w:color w:val="auto"/>
          <w:sz w:val="24"/>
        </w:rPr>
        <w:t xml:space="preserve">(a) </w:t>
      </w:r>
      <w:r w:rsidR="009F4823" w:rsidRPr="0057099C">
        <w:rPr>
          <w:rFonts w:ascii="Palatino LT Std" w:hAnsi="Palatino LT Std"/>
          <w:color w:val="auto"/>
          <w:position w:val="1"/>
          <w:sz w:val="24"/>
        </w:rPr>
        <w:object w:dxaOrig="2060" w:dyaOrig="720">
          <v:shape id="_x0000_i1032" type="#_x0000_t75" style="width:102.8pt;height:36pt" o:ole="">
            <v:imagedata r:id="rId762" o:title=""/>
          </v:shape>
          <o:OLEObject Type="Embed" ProgID="Equation.DSMT4" ShapeID="_x0000_i1032" DrawAspect="Content" ObjectID="_1595936601" r:id="rId763"/>
        </w:object>
      </w:r>
      <w:r w:rsidR="00E42D1E" w:rsidRPr="0057099C">
        <w:rPr>
          <w:rFonts w:ascii="Palatino LT Std" w:hAnsi="Palatino LT Std"/>
          <w:color w:val="auto"/>
          <w:sz w:val="24"/>
        </w:rPr>
        <w:t xml:space="preserve"> (b)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x</w:t>
      </w:r>
      <w:r w:rsidR="00E42D1E" w:rsidRPr="0057099C">
        <w:rPr>
          <w:rFonts w:ascii="Palatino LT Std" w:hAnsi="Palatino LT Std"/>
          <w:color w:val="auto"/>
          <w:sz w:val="24"/>
        </w:rPr>
        <w:t xml:space="preserve"> =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y</w:t>
      </w:r>
      <w:r w:rsidR="00E42D1E" w:rsidRPr="0057099C">
        <w:rPr>
          <w:rFonts w:ascii="Palatino LT Std" w:hAnsi="Palatino LT Std"/>
          <w:color w:val="auto"/>
          <w:sz w:val="24"/>
        </w:rPr>
        <w:t xml:space="preserve"> = 1; (c) </w:t>
      </w:r>
      <w:r w:rsidR="009F4823" w:rsidRPr="0057099C">
        <w:rPr>
          <w:rFonts w:ascii="Palatino LT Std" w:hAnsi="Palatino LT Std"/>
          <w:color w:val="auto"/>
          <w:sz w:val="24"/>
        </w:rPr>
        <w:object w:dxaOrig="700" w:dyaOrig="720">
          <v:shape id="_x0000_i1033" type="#_x0000_t75" style="width:35.15pt;height:36pt" o:ole="">
            <v:imagedata r:id="rId764" o:title=""/>
          </v:shape>
          <o:OLEObject Type="Embed" ProgID="Equation.DSMT4" ShapeID="_x0000_i1033" DrawAspect="Content" ObjectID="_1595936602" r:id="rId765"/>
        </w:object>
      </w:r>
      <w:r w:rsidR="00E42D1E" w:rsidRPr="0057099C">
        <w:rPr>
          <w:rFonts w:ascii="Palatino LT Std" w:hAnsi="Palatino LT Std"/>
          <w:color w:val="auto"/>
          <w:sz w:val="24"/>
        </w:rPr>
        <w:t xml:space="preserve">; (d)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x</w:t>
      </w:r>
      <w:r w:rsidR="00E42D1E" w:rsidRPr="0057099C">
        <w:rPr>
          <w:rFonts w:ascii="Palatino LT Std" w:hAnsi="Palatino LT Std"/>
          <w:color w:val="auto"/>
          <w:sz w:val="24"/>
        </w:rPr>
        <w:t xml:space="preserve"> = 1 and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y</w:t>
      </w:r>
      <w:r w:rsidR="00E42D1E" w:rsidRPr="0057099C">
        <w:rPr>
          <w:rFonts w:ascii="Palatino LT Std" w:hAnsi="Palatino LT Std"/>
          <w:color w:val="auto"/>
          <w:sz w:val="24"/>
        </w:rPr>
        <w:t xml:space="preserve"> = 2, or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x</w:t>
      </w:r>
      <w:r w:rsidR="00E42D1E" w:rsidRPr="0057099C">
        <w:rPr>
          <w:rFonts w:ascii="Palatino LT Std" w:hAnsi="Palatino LT Std"/>
          <w:color w:val="auto"/>
          <w:sz w:val="24"/>
        </w:rPr>
        <w:t xml:space="preserve"> = 2 and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y</w:t>
      </w:r>
      <w:r w:rsidR="00E42D1E" w:rsidRPr="0057099C">
        <w:rPr>
          <w:rFonts w:ascii="Palatino LT Std" w:hAnsi="Palatino LT Std"/>
          <w:color w:val="auto"/>
          <w:sz w:val="24"/>
        </w:rPr>
        <w:t xml:space="preserve"> = 1; (e)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x</w:t>
      </w:r>
      <w:r w:rsidR="00E42D1E" w:rsidRPr="0057099C">
        <w:rPr>
          <w:rFonts w:ascii="Palatino LT Std" w:hAnsi="Palatino LT Std"/>
          <w:color w:val="auto"/>
          <w:sz w:val="24"/>
        </w:rPr>
        <w:t xml:space="preserve"> = 2 and </w:t>
      </w:r>
      <w:r w:rsidR="00E42D1E" w:rsidRPr="0057099C">
        <w:rPr>
          <w:rFonts w:ascii="Palatino LT Std" w:hAnsi="Palatino LT Std"/>
          <w:i/>
          <w:color w:val="auto"/>
          <w:sz w:val="24"/>
        </w:rPr>
        <w:t>n</w:t>
      </w:r>
      <w:r w:rsidR="00E42D1E" w:rsidRPr="0057099C">
        <w:rPr>
          <w:rFonts w:ascii="Palatino LT Std" w:hAnsi="Palatino LT Std"/>
          <w:i/>
          <w:color w:val="auto"/>
          <w:position w:val="-4"/>
          <w:sz w:val="24"/>
          <w:vertAlign w:val="subscript"/>
        </w:rPr>
        <w:t>y</w:t>
      </w:r>
      <w:r w:rsidR="00E42D1E" w:rsidRPr="0057099C">
        <w:rPr>
          <w:rFonts w:ascii="Palatino LT Std" w:hAnsi="Palatino LT Std"/>
          <w:color w:val="auto"/>
          <w:sz w:val="24"/>
        </w:rPr>
        <w:t xml:space="preserve"> = 2; (f) </w:t>
      </w:r>
      <w:r w:rsidR="009F4823" w:rsidRPr="0057099C">
        <w:rPr>
          <w:rFonts w:ascii="Palatino LT Std" w:hAnsi="Palatino LT Std"/>
          <w:color w:val="auto"/>
          <w:sz w:val="24"/>
        </w:rPr>
        <w:object w:dxaOrig="580" w:dyaOrig="720">
          <v:shape id="_x0000_i1034" type="#_x0000_t75" style="width:29.05pt;height:36pt" o:ole="">
            <v:imagedata r:id="rId766" o:title=""/>
          </v:shape>
          <o:OLEObject Type="Embed" ProgID="Equation.DSMT4" ShapeID="_x0000_i1034" DrawAspect="Content" ObjectID="_1595936603" r:id="rId767"/>
        </w:object>
      </w:r>
      <w:r w:rsidR="00E42D1E" w:rsidRPr="0057099C">
        <w:rPr>
          <w:rFonts w:ascii="Palatino LT Std" w:hAnsi="Palatino LT Std"/>
          <w:color w:val="auto"/>
          <w:sz w:val="24"/>
        </w:rPr>
        <w:t xml:space="preserve">; (g) </w:t>
      </w:r>
      <w:r w:rsidR="009F4823" w:rsidRPr="0057099C">
        <w:rPr>
          <w:rFonts w:ascii="Palatino LT Std" w:hAnsi="Palatino LT Std"/>
          <w:color w:val="auto"/>
          <w:sz w:val="24"/>
        </w:rPr>
        <w:object w:dxaOrig="700" w:dyaOrig="720">
          <v:shape id="_x0000_i1035" type="#_x0000_t75" style="width:35.15pt;height:36pt" o:ole="">
            <v:imagedata r:id="rId768" o:title=""/>
          </v:shape>
          <o:OLEObject Type="Embed" ProgID="Equation.DSMT4" ShapeID="_x0000_i1035" DrawAspect="Content" ObjectID="_1595936604" r:id="rId769"/>
        </w:object>
      </w:r>
      <w:r w:rsidR="00E42D1E" w:rsidRPr="0057099C">
        <w:rPr>
          <w:rFonts w:ascii="Palatino LT Std" w:hAnsi="Palatino LT Std"/>
          <w:color w:val="auto"/>
          <w:sz w:val="24"/>
        </w:rPr>
        <w:t xml:space="preserve">; (h) </w:t>
      </w:r>
      <w:r w:rsidR="009F4823" w:rsidRPr="0057099C">
        <w:rPr>
          <w:rFonts w:ascii="Palatino LT Std" w:hAnsi="Palatino LT Std"/>
          <w:color w:val="auto"/>
          <w:position w:val="2"/>
          <w:sz w:val="24"/>
          <w:szCs w:val="24"/>
        </w:rPr>
        <w:object w:dxaOrig="800" w:dyaOrig="660">
          <v:shape id="_x0000_i1036" type="#_x0000_t75" style="width:39.9pt;height:32.95pt" o:ole="">
            <v:imagedata r:id="rId770" o:title=""/>
          </v:shape>
          <o:OLEObject Type="Embed" ProgID="Equation.DSMT4" ShapeID="_x0000_i1036" DrawAspect="Content" ObjectID="_1595936605" r:id="rId771"/>
        </w:object>
      </w:r>
    </w:p>
    <w:p w:rsidR="00717FF6" w:rsidRPr="0057099C" w:rsidRDefault="00717FF6" w:rsidP="00A44AF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.44</w:t>
      </w:r>
      <w:r w:rsidRPr="0057099C">
        <w:rPr>
          <w:rFonts w:ascii="Palatino LT Std" w:hAnsi="Palatino LT Std"/>
          <w:b/>
          <w:color w:val="auto"/>
          <w:sz w:val="24"/>
        </w:rPr>
        <w:tab/>
      </w:r>
      <w:r w:rsidR="00BB0715" w:rsidRPr="0057099C">
        <w:rPr>
          <w:rFonts w:ascii="Palatino LT Std" w:hAnsi="Palatino LT Std"/>
          <w:color w:val="auto"/>
          <w:sz w:val="24"/>
        </w:rPr>
        <w:t xml:space="preserve">(a) </w:t>
      </w:r>
      <w:r w:rsidR="009F4823" w:rsidRPr="0057099C">
        <w:rPr>
          <w:rFonts w:ascii="Palatino LT Std" w:hAnsi="Palatino LT Std"/>
          <w:color w:val="auto"/>
          <w:position w:val="2"/>
          <w:sz w:val="24"/>
          <w:szCs w:val="24"/>
        </w:rPr>
        <w:object w:dxaOrig="800" w:dyaOrig="660">
          <v:shape id="_x0000_i1037" type="#_x0000_t75" style="width:39.9pt;height:32.95pt" o:ole="">
            <v:imagedata r:id="rId772" o:title=""/>
          </v:shape>
          <o:OLEObject Type="Embed" ProgID="Equation.DSMT4" ShapeID="_x0000_i1037" DrawAspect="Content" ObjectID="_1595936606" r:id="rId773"/>
        </w:object>
      </w:r>
      <w:r w:rsidR="00BB0715" w:rsidRPr="0057099C">
        <w:rPr>
          <w:rFonts w:ascii="Palatino LT Std" w:hAnsi="Palatino LT Std"/>
          <w:color w:val="auto"/>
          <w:sz w:val="24"/>
        </w:rPr>
        <w:t xml:space="preserve">; (b) </w:t>
      </w:r>
      <w:r w:rsidR="009F4823" w:rsidRPr="0057099C">
        <w:rPr>
          <w:rFonts w:ascii="Palatino LT Std" w:hAnsi="Palatino LT Std"/>
          <w:color w:val="auto"/>
          <w:sz w:val="24"/>
        </w:rPr>
        <w:object w:dxaOrig="840" w:dyaOrig="720">
          <v:shape id="_x0000_i1038" type="#_x0000_t75" style="width:42.05pt;height:36pt" o:ole="">
            <v:imagedata r:id="rId774" o:title=""/>
          </v:shape>
          <o:OLEObject Type="Embed" ProgID="Equation.DSMT4" ShapeID="_x0000_i1038" DrawAspect="Content" ObjectID="_1595936607" r:id="rId775"/>
        </w:object>
      </w:r>
      <w:r w:rsidR="00BB0715" w:rsidRPr="0057099C">
        <w:rPr>
          <w:rFonts w:ascii="Palatino LT Std" w:hAnsi="Palatino LT Std"/>
          <w:color w:val="auto"/>
          <w:sz w:val="24"/>
        </w:rPr>
        <w:t>; (c) 49.9 pm; (d) The lithium interatomic spacing of 280 pm is 5.59 times larger. Therefore, it is of the same order of magnitude as the interatomic spacing 2</w:t>
      </w:r>
      <w:r w:rsidR="00BB0715" w:rsidRPr="0057099C">
        <w:rPr>
          <w:rFonts w:ascii="Palatino LT Std" w:hAnsi="Palatino LT Std"/>
          <w:i/>
          <w:color w:val="auto"/>
          <w:sz w:val="24"/>
        </w:rPr>
        <w:t xml:space="preserve">d </w:t>
      </w:r>
      <w:r w:rsidR="00BB0715" w:rsidRPr="0057099C">
        <w:rPr>
          <w:rFonts w:ascii="Palatino LT Std" w:hAnsi="Palatino LT Std"/>
          <w:color w:val="auto"/>
          <w:sz w:val="24"/>
        </w:rPr>
        <w:t>here.</w:t>
      </w:r>
      <w:r w:rsidR="009F4823" w:rsidRPr="0057099C">
        <w:rPr>
          <w:rFonts w:ascii="Palatino LT Std" w:hAnsi="Palatino LT Std"/>
          <w:color w:val="auto"/>
          <w:sz w:val="24"/>
        </w:rPr>
        <w:object w:dxaOrig="180" w:dyaOrig="340">
          <v:shape id="_x0000_i1039" type="#_x0000_t75" style="width:9.1pt;height:16.9pt" o:ole="">
            <v:imagedata r:id="rId776" o:title=""/>
          </v:shape>
          <o:OLEObject Type="Embed" ProgID="Equation.3" ShapeID="_x0000_i1039" DrawAspect="Content" ObjectID="_1595936608" r:id="rId777"/>
        </w:object>
      </w:r>
    </w:p>
    <w:p w:rsidR="0073149A" w:rsidRPr="0057099C" w:rsidRDefault="00717FF6" w:rsidP="00A44AF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.46</w:t>
      </w:r>
      <w:r w:rsidRPr="0057099C">
        <w:rPr>
          <w:rFonts w:ascii="Palatino LT Std" w:hAnsi="Palatino LT Std"/>
          <w:b/>
          <w:color w:val="auto"/>
          <w:sz w:val="24"/>
        </w:rPr>
        <w:tab/>
      </w:r>
      <w:r w:rsidR="0073149A" w:rsidRPr="0057099C">
        <w:rPr>
          <w:rFonts w:ascii="Palatino LT Std" w:hAnsi="Palatino LT Std"/>
          <w:color w:val="auto"/>
          <w:sz w:val="24"/>
        </w:rPr>
        <w:t>(a) See ANS. FIG. P4</w:t>
      </w:r>
      <w:r w:rsidR="00982883" w:rsidRPr="0057099C">
        <w:rPr>
          <w:rFonts w:ascii="Palatino LT Std" w:hAnsi="Palatino LT Std"/>
          <w:color w:val="auto"/>
          <w:sz w:val="24"/>
        </w:rPr>
        <w:t>0</w:t>
      </w:r>
      <w:r w:rsidR="0073149A" w:rsidRPr="0057099C">
        <w:rPr>
          <w:rFonts w:ascii="Palatino LT Std" w:hAnsi="Palatino LT Std"/>
          <w:color w:val="auto"/>
          <w:sz w:val="24"/>
        </w:rPr>
        <w:t>.</w:t>
      </w:r>
      <w:r w:rsidR="00982883" w:rsidRPr="0057099C">
        <w:rPr>
          <w:rFonts w:ascii="Palatino LT Std" w:hAnsi="Palatino LT Std"/>
          <w:color w:val="auto"/>
          <w:sz w:val="24"/>
        </w:rPr>
        <w:t>46</w:t>
      </w:r>
      <w:r w:rsidR="0073149A" w:rsidRPr="0057099C">
        <w:rPr>
          <w:rFonts w:ascii="Palatino LT Std" w:hAnsi="Palatino LT Std"/>
          <w:color w:val="auto"/>
          <w:sz w:val="24"/>
        </w:rPr>
        <w:t>(a); (b) See ANS. FIG. P4</w:t>
      </w:r>
      <w:r w:rsidR="00982883" w:rsidRPr="0057099C">
        <w:rPr>
          <w:rFonts w:ascii="Palatino LT Std" w:hAnsi="Palatino LT Std"/>
          <w:color w:val="auto"/>
          <w:sz w:val="24"/>
        </w:rPr>
        <w:t>0</w:t>
      </w:r>
      <w:r w:rsidR="0073149A" w:rsidRPr="0057099C">
        <w:rPr>
          <w:rFonts w:ascii="Palatino LT Std" w:hAnsi="Palatino LT Std"/>
          <w:color w:val="auto"/>
          <w:sz w:val="24"/>
        </w:rPr>
        <w:t>.</w:t>
      </w:r>
      <w:r w:rsidR="00982883" w:rsidRPr="0057099C">
        <w:rPr>
          <w:rFonts w:ascii="Palatino LT Std" w:hAnsi="Palatino LT Std"/>
          <w:color w:val="auto"/>
          <w:sz w:val="24"/>
        </w:rPr>
        <w:t>46</w:t>
      </w:r>
      <w:r w:rsidR="0073149A" w:rsidRPr="0057099C">
        <w:rPr>
          <w:rFonts w:ascii="Palatino LT Std" w:hAnsi="Palatino LT Std"/>
          <w:color w:val="auto"/>
          <w:sz w:val="24"/>
        </w:rPr>
        <w:t xml:space="preserve">(b); (c) </w:t>
      </w:r>
      <w:r w:rsidR="00B067B6" w:rsidRPr="0057099C">
        <w:rPr>
          <w:rFonts w:ascii="Palatino LT Std Italic" w:hAnsi="Palatino LT Std Italic"/>
          <w:i/>
          <w:iCs/>
          <w:color w:val="auto"/>
          <w:position w:val="4"/>
          <w:sz w:val="24"/>
          <w:szCs w:val="24"/>
        </w:rPr>
        <w:sym w:font="Symbol" w:char="F079"/>
      </w:r>
      <w:r w:rsidR="0073149A" w:rsidRPr="0057099C">
        <w:rPr>
          <w:rFonts w:ascii="Palatino LT Std" w:hAnsi="Palatino LT Std"/>
          <w:color w:val="auto"/>
          <w:sz w:val="24"/>
        </w:rPr>
        <w:t xml:space="preserve"> is continuous and </w:t>
      </w:r>
      <w:r w:rsidR="009F4823" w:rsidRPr="0057099C">
        <w:rPr>
          <w:rFonts w:ascii="Palatino LT Std" w:hAnsi="Palatino LT Std"/>
          <w:color w:val="auto"/>
          <w:position w:val="1"/>
          <w:sz w:val="24"/>
          <w:szCs w:val="24"/>
        </w:rPr>
        <w:object w:dxaOrig="720" w:dyaOrig="320">
          <v:shape id="_x0000_i1040" type="#_x0000_t75" style="width:36pt;height:16.05pt" o:ole="">
            <v:imagedata r:id="rId778" o:title=""/>
          </v:shape>
          <o:OLEObject Type="Embed" ProgID="Equation.DSMT4" ShapeID="_x0000_i1040" DrawAspect="Content" ObjectID="_1595936609" r:id="rId779"/>
        </w:object>
      </w:r>
      <w:r w:rsidR="0073149A" w:rsidRPr="0057099C">
        <w:rPr>
          <w:rFonts w:ascii="Palatino LT Std" w:hAnsi="Palatino LT Std"/>
          <w:color w:val="auto"/>
          <w:sz w:val="24"/>
        </w:rPr>
        <w:t xml:space="preserve"> as </w:t>
      </w:r>
      <w:r w:rsidR="009F4823" w:rsidRPr="0057099C">
        <w:rPr>
          <w:rFonts w:ascii="Palatino LT Std" w:hAnsi="Palatino LT Std"/>
          <w:color w:val="auto"/>
          <w:position w:val="1"/>
          <w:sz w:val="24"/>
        </w:rPr>
        <w:object w:dxaOrig="900" w:dyaOrig="260">
          <v:shape id="_x0000_i1041" type="#_x0000_t75" style="width:45.1pt;height:13pt" o:ole="">
            <v:imagedata r:id="rId780" o:title=""/>
          </v:shape>
          <o:OLEObject Type="Embed" ProgID="Equation.DSMT4" ShapeID="_x0000_i1041" DrawAspect="Content" ObjectID="_1595936610" r:id="rId781"/>
        </w:object>
      </w:r>
      <w:r w:rsidR="0073149A" w:rsidRPr="0057099C">
        <w:rPr>
          <w:rFonts w:ascii="Palatino LT Std" w:hAnsi="Palatino LT Std"/>
          <w:color w:val="auto"/>
          <w:sz w:val="24"/>
        </w:rPr>
        <w:t xml:space="preserve"> The function can be normalized. It describes a particle bound near </w:t>
      </w:r>
      <w:r w:rsidR="0073149A" w:rsidRPr="0057099C">
        <w:rPr>
          <w:rFonts w:ascii="Palatino LT Std" w:hAnsi="Palatino LT Std"/>
          <w:i/>
          <w:color w:val="auto"/>
          <w:sz w:val="24"/>
        </w:rPr>
        <w:t>x</w:t>
      </w:r>
      <w:r w:rsidR="0073149A" w:rsidRPr="0057099C">
        <w:rPr>
          <w:rFonts w:ascii="Palatino LT Std" w:hAnsi="Palatino LT Std"/>
          <w:color w:val="auto"/>
          <w:sz w:val="24"/>
        </w:rPr>
        <w:t xml:space="preserve"> = 0; (d) </w:t>
      </w:r>
      <w:r w:rsidR="009F4823" w:rsidRPr="0057099C">
        <w:rPr>
          <w:rFonts w:ascii="Palatino LT Std" w:hAnsi="Palatino LT Std"/>
          <w:color w:val="auto"/>
          <w:position w:val="4"/>
          <w:sz w:val="24"/>
        </w:rPr>
        <w:object w:dxaOrig="920" w:dyaOrig="360">
          <v:shape id="_x0000_i1042" type="#_x0000_t75" style="width:46pt;height:18.2pt" o:ole="">
            <v:imagedata r:id="rId782" o:title=""/>
          </v:shape>
          <o:OLEObject Type="Embed" ProgID="Equation.DSMT4" ShapeID="_x0000_i1042" DrawAspect="Content" ObjectID="_1595936611" r:id="rId783"/>
        </w:object>
      </w:r>
      <w:r w:rsidR="0073149A" w:rsidRPr="0057099C">
        <w:rPr>
          <w:rFonts w:ascii="Palatino LT Std" w:hAnsi="Palatino LT Std"/>
          <w:color w:val="auto"/>
          <w:sz w:val="24"/>
        </w:rPr>
        <w:t xml:space="preserve"> (e) 0.632</w:t>
      </w:r>
    </w:p>
    <w:p w:rsidR="00B90293" w:rsidRDefault="00717FF6" w:rsidP="00ED2814">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position w:val="2"/>
          <w:sz w:val="24"/>
          <w:szCs w:val="24"/>
        </w:rPr>
      </w:pPr>
      <w:r w:rsidRPr="0057099C">
        <w:rPr>
          <w:rFonts w:ascii="Palatino LT Std" w:hAnsi="Palatino LT Std"/>
          <w:b/>
          <w:color w:val="auto"/>
          <w:sz w:val="24"/>
        </w:rPr>
        <w:t>P4</w:t>
      </w:r>
      <w:r w:rsidR="007061E0" w:rsidRPr="0057099C">
        <w:rPr>
          <w:rFonts w:ascii="Palatino LT Std" w:hAnsi="Palatino LT Std"/>
          <w:b/>
          <w:color w:val="auto"/>
          <w:sz w:val="24"/>
        </w:rPr>
        <w:t>0</w:t>
      </w:r>
      <w:r w:rsidRPr="0057099C">
        <w:rPr>
          <w:rFonts w:ascii="Palatino LT Std" w:hAnsi="Palatino LT Std"/>
          <w:b/>
          <w:color w:val="auto"/>
          <w:sz w:val="24"/>
        </w:rPr>
        <w:t>.48</w:t>
      </w:r>
      <w:r w:rsidRPr="0057099C">
        <w:rPr>
          <w:rFonts w:ascii="Palatino LT Std" w:hAnsi="Palatino LT Std"/>
          <w:b/>
          <w:color w:val="auto"/>
          <w:sz w:val="24"/>
        </w:rPr>
        <w:tab/>
      </w:r>
      <w:r w:rsidR="00B90293" w:rsidRPr="0057099C">
        <w:rPr>
          <w:rFonts w:ascii="Palatino LT Std" w:hAnsi="Palatino LT Std"/>
          <w:color w:val="auto"/>
          <w:sz w:val="24"/>
        </w:rPr>
        <w:t xml:space="preserve">(a) </w:t>
      </w:r>
      <w:r w:rsidR="009F4823" w:rsidRPr="0057099C">
        <w:rPr>
          <w:rFonts w:ascii="Palatino LT Std" w:hAnsi="Palatino LT Std"/>
          <w:color w:val="auto"/>
          <w:position w:val="4"/>
          <w:sz w:val="24"/>
          <w:szCs w:val="24"/>
        </w:rPr>
        <w:object w:dxaOrig="1120" w:dyaOrig="700">
          <v:shape id="_x0000_i1043" type="#_x0000_t75" style="width:55.95pt;height:35.15pt" o:ole="">
            <v:imagedata r:id="rId784" o:title=""/>
          </v:shape>
          <o:OLEObject Type="Embed" ProgID="Equation.DSMT4" ShapeID="_x0000_i1043" DrawAspect="Content" ObjectID="_1595936612" r:id="rId785"/>
        </w:object>
      </w:r>
      <w:r w:rsidR="00B90293" w:rsidRPr="0057099C">
        <w:rPr>
          <w:rFonts w:ascii="Palatino LT Std" w:hAnsi="Palatino LT Std"/>
          <w:color w:val="auto"/>
          <w:sz w:val="24"/>
        </w:rPr>
        <w:t xml:space="preserve">; (b) </w:t>
      </w:r>
      <w:r w:rsidR="009F4823" w:rsidRPr="0057099C">
        <w:rPr>
          <w:rFonts w:ascii="Palatino LT Std" w:hAnsi="Palatino LT Std"/>
          <w:color w:val="auto"/>
          <w:position w:val="2"/>
          <w:sz w:val="24"/>
          <w:szCs w:val="24"/>
        </w:rPr>
        <w:object w:dxaOrig="1420" w:dyaOrig="620">
          <v:shape id="_x0000_i1044" type="#_x0000_t75" style="width:71.15pt;height:30.8pt" o:ole="">
            <v:imagedata r:id="rId786" o:title=""/>
          </v:shape>
          <o:OLEObject Type="Embed" ProgID="Equation.DSMT4" ShapeID="_x0000_i1044" DrawAspect="Content" ObjectID="_1595936613" r:id="rId787"/>
        </w:object>
      </w:r>
    </w:p>
    <w:sectPr w:rsidR="00B90293" w:rsidSect="005A26AD">
      <w:headerReference w:type="even" r:id="rId788"/>
      <w:footerReference w:type="even" r:id="rId789"/>
      <w:footerReference w:type="default" r:id="rId790"/>
      <w:footerReference w:type="first" r:id="rId791"/>
      <w:pgSz w:w="12240" w:h="15840" w:code="1"/>
      <w:pgMar w:top="1440" w:right="1800" w:bottom="1440" w:left="1800" w:header="720" w:footer="720" w:gutter="0"/>
      <w:pgNumType w:start="948"/>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F12" w:rsidRDefault="00B21F12">
      <w:pPr>
        <w:spacing w:line="240" w:lineRule="auto"/>
      </w:pPr>
      <w:r>
        <w:separator/>
      </w:r>
    </w:p>
  </w:endnote>
  <w:endnote w:type="continuationSeparator" w:id="0">
    <w:p w:rsidR="00B21F12" w:rsidRDefault="00B21F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4B3D" w:rsidRDefault="00134B3D" w:rsidP="00EE2D3F">
    <w:pPr>
      <w:pStyle w:val="Default"/>
      <w:jc w:val="center"/>
      <w:rPr>
        <w:rFonts w:ascii="Palatino Linotype" w:hAnsi="Palatino Linotype"/>
        <w:sz w:val="14"/>
        <w:szCs w:val="22"/>
      </w:rPr>
    </w:pPr>
  </w:p>
  <w:p w:rsidR="00134B3D" w:rsidRDefault="00134B3D" w:rsidP="00EE2D3F">
    <w:pPr>
      <w:pStyle w:val="Default"/>
      <w:jc w:val="center"/>
      <w:rPr>
        <w:rFonts w:ascii="Palatino Linotype" w:hAnsi="Palatino Linotype"/>
        <w:sz w:val="14"/>
        <w:szCs w:val="22"/>
      </w:rPr>
    </w:pPr>
  </w:p>
  <w:p w:rsidR="009250F8" w:rsidRDefault="00B067B6" w:rsidP="00EE2D3F">
    <w:pPr>
      <w:pStyle w:val="Default"/>
      <w:jc w:val="center"/>
      <w:rPr>
        <w:rFonts w:ascii="Palatino Linotype" w:hAnsi="Palatino Linotype"/>
        <w:sz w:val="14"/>
        <w:szCs w:val="22"/>
      </w:rPr>
    </w:pPr>
    <w:r w:rsidRPr="00B067B6">
      <w:rPr>
        <w:rFonts w:ascii="Palatino Linotype" w:hAnsi="Palatino Linotype"/>
        <w:sz w:val="14"/>
        <w:szCs w:val="22"/>
        <w:highlight w:val="yellow"/>
      </w:rPr>
      <w:t>©</w:t>
    </w:r>
    <w:r w:rsidR="009250F8">
      <w:rPr>
        <w:rFonts w:ascii="Palatino Linotype" w:hAnsi="Palatino Linotype"/>
        <w:sz w:val="14"/>
        <w:szCs w:val="22"/>
      </w:rPr>
      <w:t xml:space="preserve"> 2019 Cengage Learning, Inc. May not be scanned, copied or duplicated, or posted to a publicly accessible website, in whole or in part. </w:t>
    </w:r>
  </w:p>
  <w:p w:rsidR="009250F8" w:rsidRPr="00EE2D3F" w:rsidRDefault="009250F8" w:rsidP="00EE2D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0F8" w:rsidRDefault="00B067B6" w:rsidP="00EE2D3F">
    <w:pPr>
      <w:pStyle w:val="Default"/>
      <w:jc w:val="center"/>
      <w:rPr>
        <w:rFonts w:ascii="Palatino Linotype" w:hAnsi="Palatino Linotype"/>
        <w:sz w:val="14"/>
        <w:szCs w:val="22"/>
      </w:rPr>
    </w:pPr>
    <w:r w:rsidRPr="0057099C">
      <w:rPr>
        <w:rFonts w:ascii="Palatino Linotype" w:hAnsi="Palatino Linotype"/>
        <w:sz w:val="14"/>
        <w:szCs w:val="22"/>
      </w:rPr>
      <w:t>©</w:t>
    </w:r>
    <w:r w:rsidR="009250F8" w:rsidRPr="0057099C">
      <w:rPr>
        <w:rFonts w:ascii="Palatino Linotype" w:hAnsi="Palatino Linotype"/>
        <w:sz w:val="14"/>
        <w:szCs w:val="22"/>
      </w:rPr>
      <w:t xml:space="preserve"> 2019 Cengage Learning, Inc. May not be scanned, copied or duplicated, or posted to a publicly accessible website, in whole or in part.</w:t>
    </w:r>
    <w:r w:rsidR="009250F8">
      <w:rPr>
        <w:rFonts w:ascii="Palatino Linotype" w:hAnsi="Palatino Linotype"/>
        <w:sz w:val="14"/>
        <w:szCs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0F8" w:rsidRPr="00F33ECE" w:rsidRDefault="009250F8" w:rsidP="00524884">
    <w:pPr>
      <w:pStyle w:val="Footer"/>
      <w:tabs>
        <w:tab w:val="clear" w:pos="8640"/>
      </w:tabs>
      <w:ind w:right="-720" w:hanging="720"/>
      <w:jc w:val="center"/>
      <w:rPr>
        <w:rStyle w:val="PageNumber"/>
        <w:b/>
      </w:rPr>
    </w:pPr>
    <w:r w:rsidRPr="00F33ECE">
      <w:rPr>
        <w:rStyle w:val="PageNumber"/>
        <w:rFonts w:ascii="Arial" w:hAnsi="Arial"/>
        <w:b/>
      </w:rPr>
      <w:fldChar w:fldCharType="begin"/>
    </w:r>
    <w:r w:rsidRPr="00F33ECE">
      <w:rPr>
        <w:rStyle w:val="PageNumber"/>
        <w:rFonts w:ascii="Arial" w:hAnsi="Arial"/>
        <w:b/>
      </w:rPr>
      <w:instrText xml:space="preserve"> PAGE </w:instrText>
    </w:r>
    <w:r w:rsidRPr="00F33ECE">
      <w:rPr>
        <w:rStyle w:val="PageNumber"/>
        <w:rFonts w:ascii="Arial" w:hAnsi="Arial"/>
        <w:b/>
      </w:rPr>
      <w:fldChar w:fldCharType="separate"/>
    </w:r>
    <w:r w:rsidR="005A26AD">
      <w:rPr>
        <w:rStyle w:val="PageNumber"/>
        <w:rFonts w:ascii="Arial" w:hAnsi="Arial"/>
        <w:b/>
        <w:noProof/>
      </w:rPr>
      <w:t>948</w:t>
    </w:r>
    <w:r w:rsidRPr="00F33ECE">
      <w:rPr>
        <w:rStyle w:val="PageNumber"/>
        <w:rFonts w:ascii="Arial" w:hAnsi="Arial"/>
        <w:b/>
      </w:rPr>
      <w:fldChar w:fldCharType="end"/>
    </w:r>
  </w:p>
  <w:p w:rsidR="009250F8" w:rsidRDefault="00B067B6" w:rsidP="00EE2D3F">
    <w:pPr>
      <w:pStyle w:val="Default"/>
      <w:jc w:val="center"/>
      <w:rPr>
        <w:rFonts w:ascii="Palatino Linotype" w:hAnsi="Palatino Linotype"/>
        <w:sz w:val="14"/>
        <w:szCs w:val="22"/>
      </w:rPr>
    </w:pPr>
    <w:r w:rsidRPr="00B067B6">
      <w:rPr>
        <w:rFonts w:ascii="Palatino Linotype" w:hAnsi="Palatino Linotype"/>
        <w:sz w:val="14"/>
        <w:szCs w:val="22"/>
        <w:highlight w:val="yellow"/>
      </w:rPr>
      <w:t>©</w:t>
    </w:r>
    <w:r w:rsidR="009250F8">
      <w:rPr>
        <w:rFonts w:ascii="Palatino Linotype" w:hAnsi="Palatino Linotype"/>
        <w:sz w:val="14"/>
        <w:szCs w:val="22"/>
      </w:rPr>
      <w:t xml:space="preserve"> 2019 Cengage Learning, Inc. May not be scanned, copied or duplicated, or posted to a publicly accessible website, in whole or in part. </w:t>
    </w:r>
  </w:p>
  <w:p w:rsidR="009250F8" w:rsidRPr="00B7150E" w:rsidRDefault="009250F8" w:rsidP="00EE2D3F">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F12" w:rsidRDefault="00B21F12">
      <w:pPr>
        <w:spacing w:line="240" w:lineRule="auto"/>
      </w:pPr>
      <w:r>
        <w:separator/>
      </w:r>
    </w:p>
  </w:footnote>
  <w:footnote w:type="continuationSeparator" w:id="0">
    <w:p w:rsidR="00B21F12" w:rsidRDefault="00B21F1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0F8" w:rsidRDefault="009250F8" w:rsidP="00524884">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5A26AD">
      <w:rPr>
        <w:rStyle w:val="PageNumber"/>
        <w:rFonts w:ascii="Arial" w:hAnsi="Arial" w:cs="Arial"/>
        <w:b/>
        <w:bCs/>
        <w:noProof/>
      </w:rPr>
      <w:t>968</w:t>
    </w:r>
    <w:r>
      <w:rPr>
        <w:rStyle w:val="PageNumber"/>
        <w:rFonts w:ascii="Arial" w:hAnsi="Arial" w:cs="Arial"/>
        <w:b/>
        <w:bCs/>
      </w:rPr>
      <w:fldChar w:fldCharType="end"/>
    </w:r>
    <w:r>
      <w:rPr>
        <w:rStyle w:val="PageNumber"/>
        <w:rFonts w:ascii="Arial" w:hAnsi="Arial" w:cs="Arial"/>
        <w:i/>
        <w:iCs/>
      </w:rPr>
      <w:t>     Quantum Mechanics</w:t>
    </w:r>
  </w:p>
  <w:p w:rsidR="009250F8" w:rsidRDefault="009250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0CA13421"/>
    <w:multiLevelType w:val="hybridMultilevel"/>
    <w:tmpl w:val="98EE5CBE"/>
    <w:lvl w:ilvl="0" w:tplc="668C8338">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07C166A"/>
    <w:multiLevelType w:val="hybridMultilevel"/>
    <w:tmpl w:val="884A1F1A"/>
    <w:lvl w:ilvl="0" w:tplc="E4A05FB2">
      <w:start w:val="2"/>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1">
    <w:nsid w:val="54383B69"/>
    <w:multiLevelType w:val="hybridMultilevel"/>
    <w:tmpl w:val="02247C5C"/>
    <w:lvl w:ilvl="0" w:tplc="4008FB5E">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nsid w:val="73AF5275"/>
    <w:multiLevelType w:val="hybridMultilevel"/>
    <w:tmpl w:val="02247C5C"/>
    <w:lvl w:ilvl="0" w:tplc="4008FB5E">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8"/>
  </w:num>
  <w:num w:numId="13">
    <w:abstractNumId w:val="17"/>
  </w:num>
  <w:num w:numId="14">
    <w:abstractNumId w:val="12"/>
  </w:num>
  <w:num w:numId="15">
    <w:abstractNumId w:val="20"/>
  </w:num>
  <w:num w:numId="16">
    <w:abstractNumId w:val="13"/>
  </w:num>
  <w:num w:numId="17">
    <w:abstractNumId w:val="16"/>
  </w:num>
  <w:num w:numId="18">
    <w:abstractNumId w:val="22"/>
  </w:num>
  <w:num w:numId="19">
    <w:abstractNumId w:val="10"/>
  </w:num>
  <w:num w:numId="20">
    <w:abstractNumId w:val="14"/>
  </w:num>
  <w:num w:numId="21">
    <w:abstractNumId w:val="15"/>
  </w:num>
  <w:num w:numId="22">
    <w:abstractNumId w:val="23"/>
  </w:num>
  <w:num w:numId="23">
    <w:abstractNumId w:val="19"/>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3AEE"/>
    <w:rsid w:val="000359A4"/>
    <w:rsid w:val="00044C7A"/>
    <w:rsid w:val="00061406"/>
    <w:rsid w:val="00067D8B"/>
    <w:rsid w:val="0007298F"/>
    <w:rsid w:val="00077F34"/>
    <w:rsid w:val="00080D4B"/>
    <w:rsid w:val="00084CD7"/>
    <w:rsid w:val="000914F4"/>
    <w:rsid w:val="000954C6"/>
    <w:rsid w:val="000975D9"/>
    <w:rsid w:val="000A0FAD"/>
    <w:rsid w:val="000A761A"/>
    <w:rsid w:val="000B1A72"/>
    <w:rsid w:val="000E06AA"/>
    <w:rsid w:val="000E31C7"/>
    <w:rsid w:val="000E4F19"/>
    <w:rsid w:val="000F3D6A"/>
    <w:rsid w:val="00111D36"/>
    <w:rsid w:val="00117632"/>
    <w:rsid w:val="00130482"/>
    <w:rsid w:val="00134B3D"/>
    <w:rsid w:val="001464CC"/>
    <w:rsid w:val="00160545"/>
    <w:rsid w:val="00161411"/>
    <w:rsid w:val="00182336"/>
    <w:rsid w:val="00194E18"/>
    <w:rsid w:val="001A2691"/>
    <w:rsid w:val="001A762E"/>
    <w:rsid w:val="001B04DA"/>
    <w:rsid w:val="001C1370"/>
    <w:rsid w:val="001E31A1"/>
    <w:rsid w:val="00221245"/>
    <w:rsid w:val="00222E73"/>
    <w:rsid w:val="00243205"/>
    <w:rsid w:val="00253670"/>
    <w:rsid w:val="002569A5"/>
    <w:rsid w:val="00261755"/>
    <w:rsid w:val="0026507A"/>
    <w:rsid w:val="002723D8"/>
    <w:rsid w:val="00274EDF"/>
    <w:rsid w:val="00285445"/>
    <w:rsid w:val="00287F9D"/>
    <w:rsid w:val="002B38FF"/>
    <w:rsid w:val="002B6035"/>
    <w:rsid w:val="002C7263"/>
    <w:rsid w:val="002D6413"/>
    <w:rsid w:val="002E42EE"/>
    <w:rsid w:val="002F0108"/>
    <w:rsid w:val="003062E8"/>
    <w:rsid w:val="00307A4F"/>
    <w:rsid w:val="00316536"/>
    <w:rsid w:val="003232D5"/>
    <w:rsid w:val="00331207"/>
    <w:rsid w:val="003470ED"/>
    <w:rsid w:val="00350155"/>
    <w:rsid w:val="003502D1"/>
    <w:rsid w:val="00354F2E"/>
    <w:rsid w:val="00360EAF"/>
    <w:rsid w:val="00374A4E"/>
    <w:rsid w:val="00377BF5"/>
    <w:rsid w:val="003B0618"/>
    <w:rsid w:val="003B49C0"/>
    <w:rsid w:val="003B5B1A"/>
    <w:rsid w:val="003C0485"/>
    <w:rsid w:val="003D44F4"/>
    <w:rsid w:val="0040091C"/>
    <w:rsid w:val="00401D33"/>
    <w:rsid w:val="0041138E"/>
    <w:rsid w:val="00441A81"/>
    <w:rsid w:val="00443F0B"/>
    <w:rsid w:val="00451736"/>
    <w:rsid w:val="00473BB6"/>
    <w:rsid w:val="00473F48"/>
    <w:rsid w:val="0047422C"/>
    <w:rsid w:val="00487429"/>
    <w:rsid w:val="00493E45"/>
    <w:rsid w:val="004973D3"/>
    <w:rsid w:val="004A0590"/>
    <w:rsid w:val="004D1B70"/>
    <w:rsid w:val="004D392A"/>
    <w:rsid w:val="004D42C6"/>
    <w:rsid w:val="004E56AB"/>
    <w:rsid w:val="004F1B03"/>
    <w:rsid w:val="00514583"/>
    <w:rsid w:val="00524884"/>
    <w:rsid w:val="00532EA3"/>
    <w:rsid w:val="00533651"/>
    <w:rsid w:val="005406F6"/>
    <w:rsid w:val="00562290"/>
    <w:rsid w:val="005705D5"/>
    <w:rsid w:val="0057099C"/>
    <w:rsid w:val="00570FAF"/>
    <w:rsid w:val="00574461"/>
    <w:rsid w:val="00597DB6"/>
    <w:rsid w:val="005A26AD"/>
    <w:rsid w:val="005A7069"/>
    <w:rsid w:val="005C1838"/>
    <w:rsid w:val="005C64EF"/>
    <w:rsid w:val="005D3A02"/>
    <w:rsid w:val="005E02DA"/>
    <w:rsid w:val="005F3833"/>
    <w:rsid w:val="005F5F3C"/>
    <w:rsid w:val="005F69D1"/>
    <w:rsid w:val="006247B5"/>
    <w:rsid w:val="00653B68"/>
    <w:rsid w:val="00655C1E"/>
    <w:rsid w:val="006738CE"/>
    <w:rsid w:val="0068560D"/>
    <w:rsid w:val="006A7790"/>
    <w:rsid w:val="006B4716"/>
    <w:rsid w:val="006C1708"/>
    <w:rsid w:val="006C622F"/>
    <w:rsid w:val="006E41F8"/>
    <w:rsid w:val="00702130"/>
    <w:rsid w:val="0070338E"/>
    <w:rsid w:val="007061E0"/>
    <w:rsid w:val="0071227C"/>
    <w:rsid w:val="0071388A"/>
    <w:rsid w:val="00717FF6"/>
    <w:rsid w:val="00723761"/>
    <w:rsid w:val="0073149A"/>
    <w:rsid w:val="0074062C"/>
    <w:rsid w:val="0074688F"/>
    <w:rsid w:val="00746AF5"/>
    <w:rsid w:val="00756EC1"/>
    <w:rsid w:val="00771616"/>
    <w:rsid w:val="007722B6"/>
    <w:rsid w:val="0077391D"/>
    <w:rsid w:val="00773BAA"/>
    <w:rsid w:val="00777D43"/>
    <w:rsid w:val="0078136F"/>
    <w:rsid w:val="00786225"/>
    <w:rsid w:val="007957C3"/>
    <w:rsid w:val="007A7E6A"/>
    <w:rsid w:val="007D60D1"/>
    <w:rsid w:val="008037D6"/>
    <w:rsid w:val="00805DE2"/>
    <w:rsid w:val="00822F6F"/>
    <w:rsid w:val="00823BD4"/>
    <w:rsid w:val="0084081E"/>
    <w:rsid w:val="008449E9"/>
    <w:rsid w:val="008604A6"/>
    <w:rsid w:val="008669D6"/>
    <w:rsid w:val="00874A32"/>
    <w:rsid w:val="008778AF"/>
    <w:rsid w:val="0088154A"/>
    <w:rsid w:val="008A184B"/>
    <w:rsid w:val="008C5308"/>
    <w:rsid w:val="008D7EBE"/>
    <w:rsid w:val="008E1378"/>
    <w:rsid w:val="008E2E55"/>
    <w:rsid w:val="008F194B"/>
    <w:rsid w:val="008F3BD5"/>
    <w:rsid w:val="008F4086"/>
    <w:rsid w:val="008F665B"/>
    <w:rsid w:val="009069F2"/>
    <w:rsid w:val="009250F8"/>
    <w:rsid w:val="00927A65"/>
    <w:rsid w:val="00932105"/>
    <w:rsid w:val="00937F52"/>
    <w:rsid w:val="009529EA"/>
    <w:rsid w:val="00966829"/>
    <w:rsid w:val="00966873"/>
    <w:rsid w:val="00967D0F"/>
    <w:rsid w:val="009721AF"/>
    <w:rsid w:val="00977115"/>
    <w:rsid w:val="00981564"/>
    <w:rsid w:val="00982883"/>
    <w:rsid w:val="009966BD"/>
    <w:rsid w:val="009A0F42"/>
    <w:rsid w:val="009A38AA"/>
    <w:rsid w:val="009B5942"/>
    <w:rsid w:val="009D4CAC"/>
    <w:rsid w:val="009E4709"/>
    <w:rsid w:val="009E6427"/>
    <w:rsid w:val="009F4823"/>
    <w:rsid w:val="00A35F23"/>
    <w:rsid w:val="00A431F8"/>
    <w:rsid w:val="00A44198"/>
    <w:rsid w:val="00A44AFE"/>
    <w:rsid w:val="00A6188D"/>
    <w:rsid w:val="00A9087D"/>
    <w:rsid w:val="00A96800"/>
    <w:rsid w:val="00AA4377"/>
    <w:rsid w:val="00AC09C3"/>
    <w:rsid w:val="00AC6678"/>
    <w:rsid w:val="00AE2BAA"/>
    <w:rsid w:val="00AE3987"/>
    <w:rsid w:val="00B067B6"/>
    <w:rsid w:val="00B1195C"/>
    <w:rsid w:val="00B20919"/>
    <w:rsid w:val="00B20C6D"/>
    <w:rsid w:val="00B21F12"/>
    <w:rsid w:val="00B231D2"/>
    <w:rsid w:val="00B26E27"/>
    <w:rsid w:val="00B47DA0"/>
    <w:rsid w:val="00B638B0"/>
    <w:rsid w:val="00B74DC6"/>
    <w:rsid w:val="00B77E5A"/>
    <w:rsid w:val="00B80021"/>
    <w:rsid w:val="00B90293"/>
    <w:rsid w:val="00B92FBD"/>
    <w:rsid w:val="00B94CC0"/>
    <w:rsid w:val="00B9570A"/>
    <w:rsid w:val="00BB0715"/>
    <w:rsid w:val="00BB2AC4"/>
    <w:rsid w:val="00BC1B15"/>
    <w:rsid w:val="00BC6FA2"/>
    <w:rsid w:val="00BD029A"/>
    <w:rsid w:val="00BE4350"/>
    <w:rsid w:val="00BE5550"/>
    <w:rsid w:val="00BF25AE"/>
    <w:rsid w:val="00C04BCC"/>
    <w:rsid w:val="00C05B3D"/>
    <w:rsid w:val="00C11769"/>
    <w:rsid w:val="00C16F86"/>
    <w:rsid w:val="00C22CBC"/>
    <w:rsid w:val="00C24BA6"/>
    <w:rsid w:val="00C254B7"/>
    <w:rsid w:val="00C26C88"/>
    <w:rsid w:val="00C27ED3"/>
    <w:rsid w:val="00C5680A"/>
    <w:rsid w:val="00C743A4"/>
    <w:rsid w:val="00C84A0D"/>
    <w:rsid w:val="00C9783F"/>
    <w:rsid w:val="00CA0E4C"/>
    <w:rsid w:val="00CB2911"/>
    <w:rsid w:val="00CD0FF3"/>
    <w:rsid w:val="00CF47ED"/>
    <w:rsid w:val="00D050D2"/>
    <w:rsid w:val="00D0633D"/>
    <w:rsid w:val="00D1725F"/>
    <w:rsid w:val="00D316B3"/>
    <w:rsid w:val="00D55D98"/>
    <w:rsid w:val="00D76C33"/>
    <w:rsid w:val="00D91A8F"/>
    <w:rsid w:val="00DA70BD"/>
    <w:rsid w:val="00DB0E5E"/>
    <w:rsid w:val="00DB2E52"/>
    <w:rsid w:val="00DB7B7C"/>
    <w:rsid w:val="00DC5D50"/>
    <w:rsid w:val="00DE0A54"/>
    <w:rsid w:val="00DE47F2"/>
    <w:rsid w:val="00DE7AC9"/>
    <w:rsid w:val="00DF765B"/>
    <w:rsid w:val="00E13D3B"/>
    <w:rsid w:val="00E258E1"/>
    <w:rsid w:val="00E37793"/>
    <w:rsid w:val="00E42D1E"/>
    <w:rsid w:val="00E445BE"/>
    <w:rsid w:val="00E52DDF"/>
    <w:rsid w:val="00E61F52"/>
    <w:rsid w:val="00E6375D"/>
    <w:rsid w:val="00E67368"/>
    <w:rsid w:val="00E73084"/>
    <w:rsid w:val="00E802DA"/>
    <w:rsid w:val="00E82DE8"/>
    <w:rsid w:val="00E84C49"/>
    <w:rsid w:val="00E90884"/>
    <w:rsid w:val="00EA7BF1"/>
    <w:rsid w:val="00EC153D"/>
    <w:rsid w:val="00ED2814"/>
    <w:rsid w:val="00ED3F90"/>
    <w:rsid w:val="00EE2D3F"/>
    <w:rsid w:val="00EE3111"/>
    <w:rsid w:val="00EF324B"/>
    <w:rsid w:val="00EF5C3B"/>
    <w:rsid w:val="00EF5FDC"/>
    <w:rsid w:val="00F06A9C"/>
    <w:rsid w:val="00F06FE8"/>
    <w:rsid w:val="00F1506C"/>
    <w:rsid w:val="00F1634D"/>
    <w:rsid w:val="00F26ED8"/>
    <w:rsid w:val="00F27972"/>
    <w:rsid w:val="00F33ECE"/>
    <w:rsid w:val="00F34BC4"/>
    <w:rsid w:val="00F5036A"/>
    <w:rsid w:val="00F7277E"/>
    <w:rsid w:val="00F7533E"/>
    <w:rsid w:val="00F90C8E"/>
    <w:rsid w:val="00F939F4"/>
    <w:rsid w:val="00F96FC7"/>
    <w:rsid w:val="00FA4832"/>
    <w:rsid w:val="00FB3A84"/>
    <w:rsid w:val="00FB7AE8"/>
    <w:rsid w:val="00FC3300"/>
    <w:rsid w:val="00FE25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chartTrackingRefBased/>
  <w15:docId w15:val="{A39F0209-0A29-4F7F-9B63-7275AB05F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sz w:val="20"/>
      <w:szCs w:val="20"/>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Palatino-Roman"/>
      <w:sz w:val="20"/>
      <w:szCs w:val="20"/>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rPr>
      <w:rFonts w:cs="Times New Roman"/>
    </w:r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048412">
      <w:bodyDiv w:val="1"/>
      <w:marLeft w:val="0"/>
      <w:marRight w:val="0"/>
      <w:marTop w:val="0"/>
      <w:marBottom w:val="0"/>
      <w:divBdr>
        <w:top w:val="none" w:sz="0" w:space="0" w:color="auto"/>
        <w:left w:val="none" w:sz="0" w:space="0" w:color="auto"/>
        <w:bottom w:val="none" w:sz="0" w:space="0" w:color="auto"/>
        <w:right w:val="none" w:sz="0" w:space="0" w:color="auto"/>
      </w:divBdr>
    </w:div>
    <w:div w:id="502621331">
      <w:bodyDiv w:val="1"/>
      <w:marLeft w:val="0"/>
      <w:marRight w:val="0"/>
      <w:marTop w:val="0"/>
      <w:marBottom w:val="0"/>
      <w:divBdr>
        <w:top w:val="none" w:sz="0" w:space="0" w:color="auto"/>
        <w:left w:val="none" w:sz="0" w:space="0" w:color="auto"/>
        <w:bottom w:val="none" w:sz="0" w:space="0" w:color="auto"/>
        <w:right w:val="none" w:sz="0" w:space="0" w:color="auto"/>
      </w:divBdr>
    </w:div>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 w:id="174406252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38.emf"/><Relationship Id="rId769" Type="http://schemas.openxmlformats.org/officeDocument/2006/relationships/oleObject" Target="embeddings/oleObject379.bin"/><Relationship Id="rId21" Type="http://schemas.openxmlformats.org/officeDocument/2006/relationships/oleObject" Target="embeddings/oleObject7.bin"/><Relationship Id="rId324" Type="http://schemas.openxmlformats.org/officeDocument/2006/relationships/oleObject" Target="embeddings/oleObject155.bin"/><Relationship Id="rId531" Type="http://schemas.openxmlformats.org/officeDocument/2006/relationships/image" Target="media/image265.emf"/><Relationship Id="rId629" Type="http://schemas.openxmlformats.org/officeDocument/2006/relationships/image" Target="media/image316.emf"/><Relationship Id="rId170" Type="http://schemas.openxmlformats.org/officeDocument/2006/relationships/oleObject" Target="embeddings/oleObject81.bin"/><Relationship Id="rId268" Type="http://schemas.openxmlformats.org/officeDocument/2006/relationships/oleObject" Target="embeddings/oleObject129.bin"/><Relationship Id="rId475" Type="http://schemas.openxmlformats.org/officeDocument/2006/relationships/image" Target="media/image237.emf"/><Relationship Id="rId682" Type="http://schemas.openxmlformats.org/officeDocument/2006/relationships/oleObject" Target="embeddings/oleObject332.bin"/><Relationship Id="rId32" Type="http://schemas.openxmlformats.org/officeDocument/2006/relationships/image" Target="media/image13.emf"/><Relationship Id="rId128" Type="http://schemas.openxmlformats.org/officeDocument/2006/relationships/image" Target="media/image61.emf"/><Relationship Id="rId335" Type="http://schemas.openxmlformats.org/officeDocument/2006/relationships/image" Target="media/image168.emf"/><Relationship Id="rId542" Type="http://schemas.openxmlformats.org/officeDocument/2006/relationships/oleObject" Target="embeddings/oleObject26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image" Target="media/image117.emf"/><Relationship Id="rId402" Type="http://schemas.openxmlformats.org/officeDocument/2006/relationships/oleObject" Target="embeddings/oleObject195.bin"/><Relationship Id="rId791" Type="http://schemas.openxmlformats.org/officeDocument/2006/relationships/footer" Target="footer3.xml"/><Relationship Id="rId279" Type="http://schemas.openxmlformats.org/officeDocument/2006/relationships/oleObject" Target="embeddings/oleObject134.bin"/><Relationship Id="rId444" Type="http://schemas.openxmlformats.org/officeDocument/2006/relationships/oleObject" Target="embeddings/oleObject216.bin"/><Relationship Id="rId486" Type="http://schemas.openxmlformats.org/officeDocument/2006/relationships/oleObject" Target="embeddings/oleObject237.bin"/><Relationship Id="rId651" Type="http://schemas.openxmlformats.org/officeDocument/2006/relationships/image" Target="media/image327.jpeg"/><Relationship Id="rId693" Type="http://schemas.openxmlformats.org/officeDocument/2006/relationships/image" Target="media/image349.emf"/><Relationship Id="rId707" Type="http://schemas.openxmlformats.org/officeDocument/2006/relationships/image" Target="media/image356.emf"/><Relationship Id="rId749" Type="http://schemas.openxmlformats.org/officeDocument/2006/relationships/oleObject" Target="embeddings/oleObject366.bin"/><Relationship Id="rId43" Type="http://schemas.openxmlformats.org/officeDocument/2006/relationships/oleObject" Target="embeddings/oleObject19.bin"/><Relationship Id="rId139" Type="http://schemas.openxmlformats.org/officeDocument/2006/relationships/oleObject" Target="embeddings/oleObject66.bin"/><Relationship Id="rId290" Type="http://schemas.openxmlformats.org/officeDocument/2006/relationships/image" Target="media/image144.jpeg"/><Relationship Id="rId304" Type="http://schemas.openxmlformats.org/officeDocument/2006/relationships/oleObject" Target="embeddings/oleObject145.bin"/><Relationship Id="rId346" Type="http://schemas.openxmlformats.org/officeDocument/2006/relationships/oleObject" Target="embeddings/oleObject166.bin"/><Relationship Id="rId388" Type="http://schemas.openxmlformats.org/officeDocument/2006/relationships/image" Target="media/image194.emf"/><Relationship Id="rId511" Type="http://schemas.openxmlformats.org/officeDocument/2006/relationships/image" Target="media/image255.emf"/><Relationship Id="rId553" Type="http://schemas.openxmlformats.org/officeDocument/2006/relationships/image" Target="media/image276.emf"/><Relationship Id="rId609" Type="http://schemas.openxmlformats.org/officeDocument/2006/relationships/image" Target="media/image305.emf"/><Relationship Id="rId760" Type="http://schemas.openxmlformats.org/officeDocument/2006/relationships/image" Target="media/image379.emf"/><Relationship Id="rId85" Type="http://schemas.openxmlformats.org/officeDocument/2006/relationships/image" Target="media/image39.emf"/><Relationship Id="rId150" Type="http://schemas.openxmlformats.org/officeDocument/2006/relationships/oleObject" Target="embeddings/oleObject71.bin"/><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image" Target="media/image206.emf"/><Relationship Id="rId595" Type="http://schemas.openxmlformats.org/officeDocument/2006/relationships/image" Target="media/image298.emf"/><Relationship Id="rId248" Type="http://schemas.openxmlformats.org/officeDocument/2006/relationships/oleObject" Target="embeddings/oleObject119.bin"/><Relationship Id="rId455" Type="http://schemas.openxmlformats.org/officeDocument/2006/relationships/image" Target="media/image227.emf"/><Relationship Id="rId497" Type="http://schemas.openxmlformats.org/officeDocument/2006/relationships/image" Target="media/image248.emf"/><Relationship Id="rId620" Type="http://schemas.openxmlformats.org/officeDocument/2006/relationships/oleObject" Target="embeddings/oleObject302.bin"/><Relationship Id="rId662" Type="http://schemas.openxmlformats.org/officeDocument/2006/relationships/oleObject" Target="embeddings/oleObject322.bin"/><Relationship Id="rId718" Type="http://schemas.openxmlformats.org/officeDocument/2006/relationships/oleObject" Target="embeddings/oleObject350.bin"/><Relationship Id="rId12" Type="http://schemas.openxmlformats.org/officeDocument/2006/relationships/image" Target="media/image3.emf"/><Relationship Id="rId108" Type="http://schemas.openxmlformats.org/officeDocument/2006/relationships/oleObject" Target="embeddings/oleObject51.bin"/><Relationship Id="rId315" Type="http://schemas.openxmlformats.org/officeDocument/2006/relationships/image" Target="media/image158.emf"/><Relationship Id="rId357" Type="http://schemas.openxmlformats.org/officeDocument/2006/relationships/image" Target="media/image179.emf"/><Relationship Id="rId522" Type="http://schemas.openxmlformats.org/officeDocument/2006/relationships/oleObject" Target="embeddings/oleObject255.bin"/><Relationship Id="rId54" Type="http://schemas.openxmlformats.org/officeDocument/2006/relationships/image" Target="media/image23.png"/><Relationship Id="rId96" Type="http://schemas.openxmlformats.org/officeDocument/2006/relationships/oleObject" Target="embeddings/oleObject45.bin"/><Relationship Id="rId161" Type="http://schemas.openxmlformats.org/officeDocument/2006/relationships/image" Target="media/image78.emf"/><Relationship Id="rId217" Type="http://schemas.openxmlformats.org/officeDocument/2006/relationships/oleObject" Target="embeddings/oleObject104.bin"/><Relationship Id="rId399" Type="http://schemas.openxmlformats.org/officeDocument/2006/relationships/image" Target="media/image199.emf"/><Relationship Id="rId564" Type="http://schemas.openxmlformats.org/officeDocument/2006/relationships/image" Target="media/image282.emf"/><Relationship Id="rId771" Type="http://schemas.openxmlformats.org/officeDocument/2006/relationships/oleObject" Target="embeddings/oleObject380.bin"/><Relationship Id="rId259" Type="http://schemas.openxmlformats.org/officeDocument/2006/relationships/image" Target="media/image128.emf"/><Relationship Id="rId424" Type="http://schemas.openxmlformats.org/officeDocument/2006/relationships/oleObject" Target="embeddings/oleObject206.bin"/><Relationship Id="rId466" Type="http://schemas.openxmlformats.org/officeDocument/2006/relationships/oleObject" Target="embeddings/oleObject227.bin"/><Relationship Id="rId631" Type="http://schemas.openxmlformats.org/officeDocument/2006/relationships/image" Target="media/image317.emf"/><Relationship Id="rId673" Type="http://schemas.openxmlformats.org/officeDocument/2006/relationships/image" Target="media/image339.emf"/><Relationship Id="rId729" Type="http://schemas.openxmlformats.org/officeDocument/2006/relationships/image" Target="media/image367.emf"/><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oleObject" Target="embeddings/oleObject130.bin"/><Relationship Id="rId326" Type="http://schemas.openxmlformats.org/officeDocument/2006/relationships/oleObject" Target="embeddings/oleObject156.bin"/><Relationship Id="rId533" Type="http://schemas.openxmlformats.org/officeDocument/2006/relationships/image" Target="media/image266.emf"/><Relationship Id="rId65" Type="http://schemas.openxmlformats.org/officeDocument/2006/relationships/image" Target="media/image29.emf"/><Relationship Id="rId130" Type="http://schemas.openxmlformats.org/officeDocument/2006/relationships/image" Target="media/image62.emf"/><Relationship Id="rId368" Type="http://schemas.openxmlformats.org/officeDocument/2006/relationships/oleObject" Target="embeddings/oleObject177.bin"/><Relationship Id="rId575" Type="http://schemas.openxmlformats.org/officeDocument/2006/relationships/oleObject" Target="embeddings/oleObject281.bin"/><Relationship Id="rId740" Type="http://schemas.openxmlformats.org/officeDocument/2006/relationships/oleObject" Target="embeddings/oleObject361.bin"/><Relationship Id="rId782" Type="http://schemas.openxmlformats.org/officeDocument/2006/relationships/image" Target="media/image390.emf"/><Relationship Id="rId172" Type="http://schemas.openxmlformats.org/officeDocument/2006/relationships/oleObject" Target="embeddings/oleObject82.bin"/><Relationship Id="rId228" Type="http://schemas.openxmlformats.org/officeDocument/2006/relationships/oleObject" Target="embeddings/oleObject109.bin"/><Relationship Id="rId435" Type="http://schemas.openxmlformats.org/officeDocument/2006/relationships/image" Target="media/image217.emf"/><Relationship Id="rId477" Type="http://schemas.openxmlformats.org/officeDocument/2006/relationships/image" Target="media/image238.emf"/><Relationship Id="rId600" Type="http://schemas.openxmlformats.org/officeDocument/2006/relationships/oleObject" Target="embeddings/oleObject293.bin"/><Relationship Id="rId642" Type="http://schemas.openxmlformats.org/officeDocument/2006/relationships/oleObject" Target="embeddings/oleObject313.bin"/><Relationship Id="rId684" Type="http://schemas.openxmlformats.org/officeDocument/2006/relationships/oleObject" Target="embeddings/oleObject333.bin"/><Relationship Id="rId281" Type="http://schemas.openxmlformats.org/officeDocument/2006/relationships/oleObject" Target="embeddings/oleObject135.bin"/><Relationship Id="rId337" Type="http://schemas.openxmlformats.org/officeDocument/2006/relationships/image" Target="media/image169.emf"/><Relationship Id="rId502" Type="http://schemas.openxmlformats.org/officeDocument/2006/relationships/oleObject" Target="embeddings/oleObject245.bin"/><Relationship Id="rId34" Type="http://schemas.openxmlformats.org/officeDocument/2006/relationships/image" Target="media/image14.emf"/><Relationship Id="rId76" Type="http://schemas.openxmlformats.org/officeDocument/2006/relationships/oleObject" Target="embeddings/oleObject35.bin"/><Relationship Id="rId141" Type="http://schemas.openxmlformats.org/officeDocument/2006/relationships/oleObject" Target="embeddings/oleObject67.bin"/><Relationship Id="rId379" Type="http://schemas.openxmlformats.org/officeDocument/2006/relationships/image" Target="media/image190.emf"/><Relationship Id="rId544" Type="http://schemas.openxmlformats.org/officeDocument/2006/relationships/oleObject" Target="embeddings/oleObject266.bin"/><Relationship Id="rId586" Type="http://schemas.openxmlformats.org/officeDocument/2006/relationships/oleObject" Target="embeddings/oleObject286.bin"/><Relationship Id="rId751" Type="http://schemas.openxmlformats.org/officeDocument/2006/relationships/oleObject" Target="embeddings/oleObject367.bin"/><Relationship Id="rId793"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image" Target="media/image118.emf"/><Relationship Id="rId390" Type="http://schemas.openxmlformats.org/officeDocument/2006/relationships/image" Target="media/image195.emf"/><Relationship Id="rId404" Type="http://schemas.openxmlformats.org/officeDocument/2006/relationships/oleObject" Target="embeddings/oleObject196.bin"/><Relationship Id="rId446" Type="http://schemas.openxmlformats.org/officeDocument/2006/relationships/oleObject" Target="embeddings/oleObject217.bin"/><Relationship Id="rId611" Type="http://schemas.openxmlformats.org/officeDocument/2006/relationships/image" Target="media/image306.emf"/><Relationship Id="rId653" Type="http://schemas.openxmlformats.org/officeDocument/2006/relationships/image" Target="media/image329.emf"/><Relationship Id="rId250" Type="http://schemas.openxmlformats.org/officeDocument/2006/relationships/oleObject" Target="embeddings/oleObject120.bin"/><Relationship Id="rId292" Type="http://schemas.openxmlformats.org/officeDocument/2006/relationships/image" Target="media/image146.jpeg"/><Relationship Id="rId306" Type="http://schemas.openxmlformats.org/officeDocument/2006/relationships/oleObject" Target="embeddings/oleObject146.bin"/><Relationship Id="rId488" Type="http://schemas.openxmlformats.org/officeDocument/2006/relationships/oleObject" Target="embeddings/oleObject238.bin"/><Relationship Id="rId695" Type="http://schemas.openxmlformats.org/officeDocument/2006/relationships/image" Target="media/image350.emf"/><Relationship Id="rId709" Type="http://schemas.openxmlformats.org/officeDocument/2006/relationships/image" Target="media/image357.emf"/><Relationship Id="rId45" Type="http://schemas.openxmlformats.org/officeDocument/2006/relationships/oleObject" Target="embeddings/oleObject20.bin"/><Relationship Id="rId87" Type="http://schemas.openxmlformats.org/officeDocument/2006/relationships/image" Target="media/image40.emf"/><Relationship Id="rId110" Type="http://schemas.openxmlformats.org/officeDocument/2006/relationships/oleObject" Target="embeddings/oleObject52.bin"/><Relationship Id="rId348" Type="http://schemas.openxmlformats.org/officeDocument/2006/relationships/oleObject" Target="embeddings/oleObject167.bin"/><Relationship Id="rId513" Type="http://schemas.openxmlformats.org/officeDocument/2006/relationships/image" Target="media/image256.emf"/><Relationship Id="rId555" Type="http://schemas.openxmlformats.org/officeDocument/2006/relationships/image" Target="media/image277.emf"/><Relationship Id="rId597" Type="http://schemas.openxmlformats.org/officeDocument/2006/relationships/image" Target="media/image299.emf"/><Relationship Id="rId720" Type="http://schemas.openxmlformats.org/officeDocument/2006/relationships/oleObject" Target="embeddings/oleObject351.bin"/><Relationship Id="rId762" Type="http://schemas.openxmlformats.org/officeDocument/2006/relationships/image" Target="media/image380.emf"/><Relationship Id="rId152" Type="http://schemas.openxmlformats.org/officeDocument/2006/relationships/oleObject" Target="embeddings/oleObject72.bin"/><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image" Target="media/image207.emf"/><Relationship Id="rId457" Type="http://schemas.openxmlformats.org/officeDocument/2006/relationships/image" Target="media/image228.emf"/><Relationship Id="rId622" Type="http://schemas.openxmlformats.org/officeDocument/2006/relationships/oleObject" Target="embeddings/oleObject303.bin"/><Relationship Id="rId261" Type="http://schemas.openxmlformats.org/officeDocument/2006/relationships/image" Target="media/image129.emf"/><Relationship Id="rId499" Type="http://schemas.openxmlformats.org/officeDocument/2006/relationships/image" Target="media/image249.emf"/><Relationship Id="rId664" Type="http://schemas.openxmlformats.org/officeDocument/2006/relationships/oleObject" Target="embeddings/oleObject323.bin"/><Relationship Id="rId14" Type="http://schemas.openxmlformats.org/officeDocument/2006/relationships/image" Target="media/image4.emf"/><Relationship Id="rId56" Type="http://schemas.openxmlformats.org/officeDocument/2006/relationships/oleObject" Target="embeddings/oleObject25.bin"/><Relationship Id="rId317" Type="http://schemas.openxmlformats.org/officeDocument/2006/relationships/image" Target="media/image159.emf"/><Relationship Id="rId359" Type="http://schemas.openxmlformats.org/officeDocument/2006/relationships/image" Target="media/image180.emf"/><Relationship Id="rId524" Type="http://schemas.openxmlformats.org/officeDocument/2006/relationships/oleObject" Target="embeddings/oleObject256.bin"/><Relationship Id="rId566" Type="http://schemas.openxmlformats.org/officeDocument/2006/relationships/image" Target="media/image283.emf"/><Relationship Id="rId731" Type="http://schemas.openxmlformats.org/officeDocument/2006/relationships/image" Target="media/image368.emf"/><Relationship Id="rId773" Type="http://schemas.openxmlformats.org/officeDocument/2006/relationships/oleObject" Target="embeddings/oleObject381.bin"/><Relationship Id="rId98" Type="http://schemas.openxmlformats.org/officeDocument/2006/relationships/oleObject" Target="embeddings/oleObject46.bin"/><Relationship Id="rId121" Type="http://schemas.openxmlformats.org/officeDocument/2006/relationships/oleObject" Target="embeddings/oleObject57.bin"/><Relationship Id="rId163" Type="http://schemas.openxmlformats.org/officeDocument/2006/relationships/image" Target="media/image79.emf"/><Relationship Id="rId219" Type="http://schemas.openxmlformats.org/officeDocument/2006/relationships/oleObject" Target="embeddings/oleObject105.bin"/><Relationship Id="rId370" Type="http://schemas.openxmlformats.org/officeDocument/2006/relationships/oleObject" Target="embeddings/oleObject178.bin"/><Relationship Id="rId426" Type="http://schemas.openxmlformats.org/officeDocument/2006/relationships/oleObject" Target="embeddings/oleObject207.bin"/><Relationship Id="rId633" Type="http://schemas.openxmlformats.org/officeDocument/2006/relationships/image" Target="media/image318.emf"/><Relationship Id="rId230" Type="http://schemas.openxmlformats.org/officeDocument/2006/relationships/oleObject" Target="embeddings/oleObject110.bin"/><Relationship Id="rId468" Type="http://schemas.openxmlformats.org/officeDocument/2006/relationships/oleObject" Target="embeddings/oleObject228.bin"/><Relationship Id="rId675" Type="http://schemas.openxmlformats.org/officeDocument/2006/relationships/image" Target="media/image340.emf"/><Relationship Id="rId25"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oleObject" Target="embeddings/oleObject131.bin"/><Relationship Id="rId328" Type="http://schemas.openxmlformats.org/officeDocument/2006/relationships/oleObject" Target="embeddings/oleObject157.bin"/><Relationship Id="rId535" Type="http://schemas.openxmlformats.org/officeDocument/2006/relationships/image" Target="media/image267.emf"/><Relationship Id="rId577" Type="http://schemas.openxmlformats.org/officeDocument/2006/relationships/oleObject" Target="embeddings/oleObject282.bin"/><Relationship Id="rId700" Type="http://schemas.openxmlformats.org/officeDocument/2006/relationships/oleObject" Target="embeddings/oleObject341.bin"/><Relationship Id="rId742" Type="http://schemas.openxmlformats.org/officeDocument/2006/relationships/oleObject" Target="embeddings/oleObject362.bin"/><Relationship Id="rId132" Type="http://schemas.openxmlformats.org/officeDocument/2006/relationships/image" Target="media/image63.emf"/><Relationship Id="rId174" Type="http://schemas.openxmlformats.org/officeDocument/2006/relationships/oleObject" Target="embeddings/oleObject83.bin"/><Relationship Id="rId381" Type="http://schemas.openxmlformats.org/officeDocument/2006/relationships/image" Target="media/image191.emf"/><Relationship Id="rId602" Type="http://schemas.openxmlformats.org/officeDocument/2006/relationships/oleObject" Target="embeddings/oleObject294.bin"/><Relationship Id="rId784" Type="http://schemas.openxmlformats.org/officeDocument/2006/relationships/image" Target="media/image391.emf"/><Relationship Id="rId241" Type="http://schemas.openxmlformats.org/officeDocument/2006/relationships/image" Target="media/image119.emf"/><Relationship Id="rId437" Type="http://schemas.openxmlformats.org/officeDocument/2006/relationships/image" Target="media/image218.emf"/><Relationship Id="rId479" Type="http://schemas.openxmlformats.org/officeDocument/2006/relationships/image" Target="media/image239.emf"/><Relationship Id="rId644" Type="http://schemas.openxmlformats.org/officeDocument/2006/relationships/oleObject" Target="embeddings/oleObject314.bin"/><Relationship Id="rId686" Type="http://schemas.openxmlformats.org/officeDocument/2006/relationships/oleObject" Target="embeddings/oleObject334.bin"/><Relationship Id="rId36" Type="http://schemas.openxmlformats.org/officeDocument/2006/relationships/image" Target="media/image15.wmf"/><Relationship Id="rId283" Type="http://schemas.openxmlformats.org/officeDocument/2006/relationships/oleObject" Target="embeddings/oleObject136.bin"/><Relationship Id="rId339" Type="http://schemas.openxmlformats.org/officeDocument/2006/relationships/image" Target="media/image170.emf"/><Relationship Id="rId490" Type="http://schemas.openxmlformats.org/officeDocument/2006/relationships/oleObject" Target="embeddings/oleObject239.bin"/><Relationship Id="rId504" Type="http://schemas.openxmlformats.org/officeDocument/2006/relationships/oleObject" Target="embeddings/oleObject246.bin"/><Relationship Id="rId546" Type="http://schemas.openxmlformats.org/officeDocument/2006/relationships/oleObject" Target="embeddings/oleObject267.bin"/><Relationship Id="rId711" Type="http://schemas.openxmlformats.org/officeDocument/2006/relationships/image" Target="media/image358.emf"/><Relationship Id="rId753" Type="http://schemas.openxmlformats.org/officeDocument/2006/relationships/oleObject" Target="embeddings/oleObject369.bin"/><Relationship Id="rId78" Type="http://schemas.openxmlformats.org/officeDocument/2006/relationships/oleObject" Target="embeddings/oleObject36.bin"/><Relationship Id="rId101" Type="http://schemas.openxmlformats.org/officeDocument/2006/relationships/image" Target="media/image47.emf"/><Relationship Id="rId143" Type="http://schemas.openxmlformats.org/officeDocument/2006/relationships/image" Target="media/image69.emf"/><Relationship Id="rId185" Type="http://schemas.openxmlformats.org/officeDocument/2006/relationships/oleObject" Target="embeddings/oleObject88.bin"/><Relationship Id="rId350" Type="http://schemas.openxmlformats.org/officeDocument/2006/relationships/oleObject" Target="embeddings/oleObject168.bin"/><Relationship Id="rId406" Type="http://schemas.openxmlformats.org/officeDocument/2006/relationships/oleObject" Target="embeddings/oleObject197.bin"/><Relationship Id="rId588" Type="http://schemas.openxmlformats.org/officeDocument/2006/relationships/oleObject" Target="embeddings/oleObject287.bin"/><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90.bin"/><Relationship Id="rId448" Type="http://schemas.openxmlformats.org/officeDocument/2006/relationships/oleObject" Target="embeddings/oleObject218.bin"/><Relationship Id="rId613" Type="http://schemas.openxmlformats.org/officeDocument/2006/relationships/image" Target="media/image307.jpeg"/><Relationship Id="rId655" Type="http://schemas.openxmlformats.org/officeDocument/2006/relationships/image" Target="media/image330.emf"/><Relationship Id="rId697" Type="http://schemas.openxmlformats.org/officeDocument/2006/relationships/image" Target="media/image351.emf"/><Relationship Id="rId252" Type="http://schemas.openxmlformats.org/officeDocument/2006/relationships/oleObject" Target="embeddings/oleObject1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7.emf"/><Relationship Id="rId722" Type="http://schemas.openxmlformats.org/officeDocument/2006/relationships/oleObject" Target="embeddings/oleObject352.bin"/><Relationship Id="rId47" Type="http://schemas.openxmlformats.org/officeDocument/2006/relationships/oleObject" Target="embeddings/oleObject21.bin"/><Relationship Id="rId89" Type="http://schemas.openxmlformats.org/officeDocument/2006/relationships/image" Target="media/image41.emf"/><Relationship Id="rId112" Type="http://schemas.openxmlformats.org/officeDocument/2006/relationships/image" Target="media/image53.emf"/><Relationship Id="rId154" Type="http://schemas.openxmlformats.org/officeDocument/2006/relationships/oleObject" Target="embeddings/oleObject73.bin"/><Relationship Id="rId361" Type="http://schemas.openxmlformats.org/officeDocument/2006/relationships/image" Target="media/image181.emf"/><Relationship Id="rId557" Type="http://schemas.openxmlformats.org/officeDocument/2006/relationships/image" Target="media/image278.emf"/><Relationship Id="rId599" Type="http://schemas.openxmlformats.org/officeDocument/2006/relationships/image" Target="media/image300.emf"/><Relationship Id="rId764" Type="http://schemas.openxmlformats.org/officeDocument/2006/relationships/image" Target="media/image381.emf"/><Relationship Id="rId196" Type="http://schemas.openxmlformats.org/officeDocument/2006/relationships/image" Target="media/image96.emf"/><Relationship Id="rId417" Type="http://schemas.openxmlformats.org/officeDocument/2006/relationships/image" Target="media/image208.emf"/><Relationship Id="rId459" Type="http://schemas.openxmlformats.org/officeDocument/2006/relationships/image" Target="media/image229.emf"/><Relationship Id="rId624" Type="http://schemas.openxmlformats.org/officeDocument/2006/relationships/oleObject" Target="embeddings/oleObject304.bin"/><Relationship Id="rId666" Type="http://schemas.openxmlformats.org/officeDocument/2006/relationships/oleObject" Target="embeddings/oleObject324.bin"/><Relationship Id="rId16" Type="http://schemas.openxmlformats.org/officeDocument/2006/relationships/image" Target="media/image5.wmf"/><Relationship Id="rId221" Type="http://schemas.openxmlformats.org/officeDocument/2006/relationships/oleObject" Target="embeddings/oleObject106.bin"/><Relationship Id="rId263" Type="http://schemas.openxmlformats.org/officeDocument/2006/relationships/image" Target="media/image130.emf"/><Relationship Id="rId319" Type="http://schemas.openxmlformats.org/officeDocument/2006/relationships/image" Target="media/image160.emf"/><Relationship Id="rId470" Type="http://schemas.openxmlformats.org/officeDocument/2006/relationships/oleObject" Target="embeddings/oleObject229.bin"/><Relationship Id="rId526" Type="http://schemas.openxmlformats.org/officeDocument/2006/relationships/oleObject" Target="embeddings/oleObject257.bin"/><Relationship Id="rId58" Type="http://schemas.openxmlformats.org/officeDocument/2006/relationships/oleObject" Target="embeddings/oleObject26.bin"/><Relationship Id="rId123" Type="http://schemas.openxmlformats.org/officeDocument/2006/relationships/oleObject" Target="embeddings/oleObject58.bin"/><Relationship Id="rId330" Type="http://schemas.openxmlformats.org/officeDocument/2006/relationships/oleObject" Target="embeddings/oleObject158.bin"/><Relationship Id="rId568" Type="http://schemas.openxmlformats.org/officeDocument/2006/relationships/image" Target="media/image284.emf"/><Relationship Id="rId733" Type="http://schemas.openxmlformats.org/officeDocument/2006/relationships/image" Target="media/image369.emf"/><Relationship Id="rId775" Type="http://schemas.openxmlformats.org/officeDocument/2006/relationships/oleObject" Target="embeddings/oleObject382.bin"/><Relationship Id="rId165" Type="http://schemas.openxmlformats.org/officeDocument/2006/relationships/image" Target="media/image80.emf"/><Relationship Id="rId372" Type="http://schemas.openxmlformats.org/officeDocument/2006/relationships/oleObject" Target="embeddings/oleObject179.bin"/><Relationship Id="rId428" Type="http://schemas.openxmlformats.org/officeDocument/2006/relationships/oleObject" Target="embeddings/oleObject208.bin"/><Relationship Id="rId635" Type="http://schemas.openxmlformats.org/officeDocument/2006/relationships/image" Target="media/image319.emf"/><Relationship Id="rId677" Type="http://schemas.openxmlformats.org/officeDocument/2006/relationships/image" Target="media/image341.emf"/><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image" Target="media/image240.emf"/><Relationship Id="rId702" Type="http://schemas.openxmlformats.org/officeDocument/2006/relationships/oleObject" Target="embeddings/oleObject342.bin"/><Relationship Id="rId27" Type="http://schemas.openxmlformats.org/officeDocument/2006/relationships/oleObject" Target="embeddings/oleObject10.bin"/><Relationship Id="rId69" Type="http://schemas.openxmlformats.org/officeDocument/2006/relationships/image" Target="media/image31.wmf"/><Relationship Id="rId134" Type="http://schemas.openxmlformats.org/officeDocument/2006/relationships/image" Target="media/image64.emf"/><Relationship Id="rId537" Type="http://schemas.openxmlformats.org/officeDocument/2006/relationships/image" Target="media/image268.emf"/><Relationship Id="rId579" Type="http://schemas.openxmlformats.org/officeDocument/2006/relationships/oleObject" Target="embeddings/oleObject283.bin"/><Relationship Id="rId744" Type="http://schemas.openxmlformats.org/officeDocument/2006/relationships/image" Target="media/image374.wmf"/><Relationship Id="rId786" Type="http://schemas.openxmlformats.org/officeDocument/2006/relationships/image" Target="media/image392.emf"/><Relationship Id="rId80" Type="http://schemas.openxmlformats.org/officeDocument/2006/relationships/oleObject" Target="embeddings/oleObject37.bin"/><Relationship Id="rId176" Type="http://schemas.openxmlformats.org/officeDocument/2006/relationships/image" Target="media/image86.emf"/><Relationship Id="rId341" Type="http://schemas.openxmlformats.org/officeDocument/2006/relationships/image" Target="media/image171.emf"/><Relationship Id="rId383" Type="http://schemas.openxmlformats.org/officeDocument/2006/relationships/image" Target="media/image192.emf"/><Relationship Id="rId439" Type="http://schemas.openxmlformats.org/officeDocument/2006/relationships/image" Target="media/image219.emf"/><Relationship Id="rId590" Type="http://schemas.openxmlformats.org/officeDocument/2006/relationships/oleObject" Target="embeddings/oleObject288.bin"/><Relationship Id="rId604" Type="http://schemas.openxmlformats.org/officeDocument/2006/relationships/oleObject" Target="embeddings/oleObject295.bin"/><Relationship Id="rId646" Type="http://schemas.openxmlformats.org/officeDocument/2006/relationships/oleObject" Target="embeddings/oleObject315.bin"/><Relationship Id="rId201" Type="http://schemas.openxmlformats.org/officeDocument/2006/relationships/oleObject" Target="embeddings/oleObject96.bin"/><Relationship Id="rId243" Type="http://schemas.openxmlformats.org/officeDocument/2006/relationships/image" Target="media/image120.emf"/><Relationship Id="rId285" Type="http://schemas.openxmlformats.org/officeDocument/2006/relationships/oleObject" Target="embeddings/oleObject137.bin"/><Relationship Id="rId450" Type="http://schemas.openxmlformats.org/officeDocument/2006/relationships/oleObject" Target="embeddings/oleObject219.bin"/><Relationship Id="rId506" Type="http://schemas.openxmlformats.org/officeDocument/2006/relationships/oleObject" Target="embeddings/oleObject247.bin"/><Relationship Id="rId688" Type="http://schemas.openxmlformats.org/officeDocument/2006/relationships/oleObject" Target="embeddings/oleObject335.bin"/><Relationship Id="rId38" Type="http://schemas.openxmlformats.org/officeDocument/2006/relationships/image" Target="media/image16.emf"/><Relationship Id="rId103" Type="http://schemas.openxmlformats.org/officeDocument/2006/relationships/image" Target="media/image48.emf"/><Relationship Id="rId310" Type="http://schemas.openxmlformats.org/officeDocument/2006/relationships/oleObject" Target="embeddings/oleObject148.bin"/><Relationship Id="rId492" Type="http://schemas.openxmlformats.org/officeDocument/2006/relationships/oleObject" Target="embeddings/oleObject240.bin"/><Relationship Id="rId548" Type="http://schemas.openxmlformats.org/officeDocument/2006/relationships/oleObject" Target="embeddings/oleObject268.bin"/><Relationship Id="rId713" Type="http://schemas.openxmlformats.org/officeDocument/2006/relationships/image" Target="media/image359.emf"/><Relationship Id="rId755" Type="http://schemas.openxmlformats.org/officeDocument/2006/relationships/oleObject" Target="embeddings/oleObject371.bin"/><Relationship Id="rId91" Type="http://schemas.openxmlformats.org/officeDocument/2006/relationships/image" Target="media/image42.emf"/><Relationship Id="rId145" Type="http://schemas.openxmlformats.org/officeDocument/2006/relationships/image" Target="media/image70.emf"/><Relationship Id="rId187" Type="http://schemas.openxmlformats.org/officeDocument/2006/relationships/oleObject" Target="embeddings/oleObject89.bin"/><Relationship Id="rId352" Type="http://schemas.openxmlformats.org/officeDocument/2006/relationships/oleObject" Target="embeddings/oleObject169.bin"/><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image" Target="media/image309.emf"/><Relationship Id="rId212" Type="http://schemas.openxmlformats.org/officeDocument/2006/relationships/image" Target="media/image104.emf"/><Relationship Id="rId254" Type="http://schemas.openxmlformats.org/officeDocument/2006/relationships/oleObject" Target="embeddings/oleObject122.bin"/><Relationship Id="rId657" Type="http://schemas.openxmlformats.org/officeDocument/2006/relationships/image" Target="media/image331.emf"/><Relationship Id="rId699" Type="http://schemas.openxmlformats.org/officeDocument/2006/relationships/image" Target="media/image352.emf"/><Relationship Id="rId49" Type="http://schemas.openxmlformats.org/officeDocument/2006/relationships/oleObject" Target="embeddings/oleObject22.bin"/><Relationship Id="rId114" Type="http://schemas.openxmlformats.org/officeDocument/2006/relationships/image" Target="media/image54.emf"/><Relationship Id="rId296" Type="http://schemas.openxmlformats.org/officeDocument/2006/relationships/oleObject" Target="embeddings/oleObject141.bin"/><Relationship Id="rId461" Type="http://schemas.openxmlformats.org/officeDocument/2006/relationships/image" Target="media/image230.emf"/><Relationship Id="rId517" Type="http://schemas.openxmlformats.org/officeDocument/2006/relationships/image" Target="media/image258.emf"/><Relationship Id="rId559" Type="http://schemas.openxmlformats.org/officeDocument/2006/relationships/image" Target="media/image279.emf"/><Relationship Id="rId724" Type="http://schemas.openxmlformats.org/officeDocument/2006/relationships/oleObject" Target="embeddings/oleObject353.bin"/><Relationship Id="rId766" Type="http://schemas.openxmlformats.org/officeDocument/2006/relationships/image" Target="media/image382.emf"/><Relationship Id="rId60" Type="http://schemas.openxmlformats.org/officeDocument/2006/relationships/oleObject" Target="embeddings/oleObject27.bin"/><Relationship Id="rId156" Type="http://schemas.openxmlformats.org/officeDocument/2006/relationships/oleObject" Target="embeddings/oleObject74.bin"/><Relationship Id="rId198" Type="http://schemas.openxmlformats.org/officeDocument/2006/relationships/image" Target="media/image97.emf"/><Relationship Id="rId321" Type="http://schemas.openxmlformats.org/officeDocument/2006/relationships/image" Target="media/image161.emf"/><Relationship Id="rId363" Type="http://schemas.openxmlformats.org/officeDocument/2006/relationships/image" Target="media/image182.emf"/><Relationship Id="rId419" Type="http://schemas.openxmlformats.org/officeDocument/2006/relationships/image" Target="media/image209.emf"/><Relationship Id="rId570" Type="http://schemas.openxmlformats.org/officeDocument/2006/relationships/image" Target="media/image285.emf"/><Relationship Id="rId626" Type="http://schemas.openxmlformats.org/officeDocument/2006/relationships/oleObject" Target="embeddings/oleObject305.bin"/><Relationship Id="rId223" Type="http://schemas.openxmlformats.org/officeDocument/2006/relationships/image" Target="media/image110.emf"/><Relationship Id="rId430" Type="http://schemas.openxmlformats.org/officeDocument/2006/relationships/oleObject" Target="embeddings/oleObject209.bin"/><Relationship Id="rId668" Type="http://schemas.openxmlformats.org/officeDocument/2006/relationships/oleObject" Target="embeddings/oleObject325.bin"/><Relationship Id="rId18" Type="http://schemas.openxmlformats.org/officeDocument/2006/relationships/image" Target="media/image6.emf"/><Relationship Id="rId265" Type="http://schemas.openxmlformats.org/officeDocument/2006/relationships/image" Target="media/image131.emf"/><Relationship Id="rId472" Type="http://schemas.openxmlformats.org/officeDocument/2006/relationships/oleObject" Target="embeddings/oleObject230.bin"/><Relationship Id="rId528" Type="http://schemas.openxmlformats.org/officeDocument/2006/relationships/oleObject" Target="embeddings/oleObject258.bin"/><Relationship Id="rId735" Type="http://schemas.openxmlformats.org/officeDocument/2006/relationships/image" Target="media/image370.emf"/><Relationship Id="rId125" Type="http://schemas.openxmlformats.org/officeDocument/2006/relationships/oleObject" Target="embeddings/oleObject59.bin"/><Relationship Id="rId167" Type="http://schemas.openxmlformats.org/officeDocument/2006/relationships/image" Target="media/image81.emf"/><Relationship Id="rId332" Type="http://schemas.openxmlformats.org/officeDocument/2006/relationships/oleObject" Target="embeddings/oleObject159.bin"/><Relationship Id="rId374" Type="http://schemas.openxmlformats.org/officeDocument/2006/relationships/oleObject" Target="embeddings/oleObject180.bin"/><Relationship Id="rId581" Type="http://schemas.openxmlformats.org/officeDocument/2006/relationships/oleObject" Target="embeddings/oleObject284.bin"/><Relationship Id="rId777" Type="http://schemas.openxmlformats.org/officeDocument/2006/relationships/oleObject" Target="embeddings/oleObject383.bin"/><Relationship Id="rId71" Type="http://schemas.openxmlformats.org/officeDocument/2006/relationships/image" Target="media/image32.emf"/><Relationship Id="rId234" Type="http://schemas.openxmlformats.org/officeDocument/2006/relationships/oleObject" Target="embeddings/oleObject112.bin"/><Relationship Id="rId637" Type="http://schemas.openxmlformats.org/officeDocument/2006/relationships/image" Target="media/image320.emf"/><Relationship Id="rId679" Type="http://schemas.openxmlformats.org/officeDocument/2006/relationships/image" Target="media/image34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3.bin"/><Relationship Id="rId441" Type="http://schemas.openxmlformats.org/officeDocument/2006/relationships/image" Target="media/image220.emf"/><Relationship Id="rId483" Type="http://schemas.openxmlformats.org/officeDocument/2006/relationships/image" Target="media/image241.emf"/><Relationship Id="rId539" Type="http://schemas.openxmlformats.org/officeDocument/2006/relationships/image" Target="media/image269.emf"/><Relationship Id="rId690" Type="http://schemas.openxmlformats.org/officeDocument/2006/relationships/oleObject" Target="embeddings/oleObject336.bin"/><Relationship Id="rId704" Type="http://schemas.openxmlformats.org/officeDocument/2006/relationships/oleObject" Target="embeddings/oleObject343.bin"/><Relationship Id="rId746" Type="http://schemas.openxmlformats.org/officeDocument/2006/relationships/image" Target="media/image375.emf"/><Relationship Id="rId40" Type="http://schemas.openxmlformats.org/officeDocument/2006/relationships/image" Target="media/image17.wmf"/><Relationship Id="rId136" Type="http://schemas.openxmlformats.org/officeDocument/2006/relationships/image" Target="media/image65.emf"/><Relationship Id="rId178" Type="http://schemas.openxmlformats.org/officeDocument/2006/relationships/image" Target="media/image87.emf"/><Relationship Id="rId301" Type="http://schemas.openxmlformats.org/officeDocument/2006/relationships/image" Target="media/image151.emf"/><Relationship Id="rId343" Type="http://schemas.openxmlformats.org/officeDocument/2006/relationships/image" Target="media/image172.emf"/><Relationship Id="rId550" Type="http://schemas.openxmlformats.org/officeDocument/2006/relationships/oleObject" Target="embeddings/oleObject269.bin"/><Relationship Id="rId788" Type="http://schemas.openxmlformats.org/officeDocument/2006/relationships/header" Target="header1.xml"/><Relationship Id="rId82" Type="http://schemas.openxmlformats.org/officeDocument/2006/relationships/oleObject" Target="embeddings/oleObject38.bin"/><Relationship Id="rId203" Type="http://schemas.openxmlformats.org/officeDocument/2006/relationships/oleObject" Target="embeddings/oleObject97.bin"/><Relationship Id="rId385" Type="http://schemas.openxmlformats.org/officeDocument/2006/relationships/oleObject" Target="embeddings/oleObject186.bin"/><Relationship Id="rId592" Type="http://schemas.openxmlformats.org/officeDocument/2006/relationships/oleObject" Target="embeddings/oleObject289.bin"/><Relationship Id="rId606" Type="http://schemas.openxmlformats.org/officeDocument/2006/relationships/oleObject" Target="embeddings/oleObject296.bin"/><Relationship Id="rId648" Type="http://schemas.openxmlformats.org/officeDocument/2006/relationships/oleObject" Target="embeddings/oleObject316.bin"/><Relationship Id="rId245" Type="http://schemas.openxmlformats.org/officeDocument/2006/relationships/image" Target="media/image121.emf"/><Relationship Id="rId287" Type="http://schemas.openxmlformats.org/officeDocument/2006/relationships/oleObject" Target="embeddings/oleObject138.bin"/><Relationship Id="rId410" Type="http://schemas.openxmlformats.org/officeDocument/2006/relationships/oleObject" Target="embeddings/oleObject199.bin"/><Relationship Id="rId452" Type="http://schemas.openxmlformats.org/officeDocument/2006/relationships/oleObject" Target="embeddings/oleObject220.bin"/><Relationship Id="rId494" Type="http://schemas.openxmlformats.org/officeDocument/2006/relationships/oleObject" Target="embeddings/oleObject241.bin"/><Relationship Id="rId508" Type="http://schemas.openxmlformats.org/officeDocument/2006/relationships/oleObject" Target="embeddings/oleObject248.bin"/><Relationship Id="rId715" Type="http://schemas.openxmlformats.org/officeDocument/2006/relationships/image" Target="media/image360.emf"/><Relationship Id="rId105" Type="http://schemas.openxmlformats.org/officeDocument/2006/relationships/image" Target="media/image49.emf"/><Relationship Id="rId147" Type="http://schemas.openxmlformats.org/officeDocument/2006/relationships/image" Target="media/image71.emf"/><Relationship Id="rId312" Type="http://schemas.openxmlformats.org/officeDocument/2006/relationships/oleObject" Target="embeddings/oleObject149.bin"/><Relationship Id="rId354" Type="http://schemas.openxmlformats.org/officeDocument/2006/relationships/oleObject" Target="embeddings/oleObject170.bin"/><Relationship Id="rId757" Type="http://schemas.openxmlformats.org/officeDocument/2006/relationships/oleObject" Target="embeddings/oleObject372.bin"/><Relationship Id="rId51" Type="http://schemas.openxmlformats.org/officeDocument/2006/relationships/oleObject" Target="embeddings/oleObject23.bin"/><Relationship Id="rId93" Type="http://schemas.openxmlformats.org/officeDocument/2006/relationships/image" Target="media/image43.emf"/><Relationship Id="rId189" Type="http://schemas.openxmlformats.org/officeDocument/2006/relationships/oleObject" Target="embeddings/oleObject90.bin"/><Relationship Id="rId396" Type="http://schemas.openxmlformats.org/officeDocument/2006/relationships/oleObject" Target="embeddings/oleObject192.bin"/><Relationship Id="rId561" Type="http://schemas.openxmlformats.org/officeDocument/2006/relationships/image" Target="media/image280.emf"/><Relationship Id="rId617" Type="http://schemas.openxmlformats.org/officeDocument/2006/relationships/image" Target="media/image310.emf"/><Relationship Id="rId659" Type="http://schemas.openxmlformats.org/officeDocument/2006/relationships/image" Target="media/image332.emf"/><Relationship Id="rId214" Type="http://schemas.openxmlformats.org/officeDocument/2006/relationships/image" Target="media/image105.emf"/><Relationship Id="rId256" Type="http://schemas.openxmlformats.org/officeDocument/2006/relationships/oleObject" Target="embeddings/oleObject123.bin"/><Relationship Id="rId298" Type="http://schemas.openxmlformats.org/officeDocument/2006/relationships/oleObject" Target="embeddings/oleObject142.bin"/><Relationship Id="rId421" Type="http://schemas.openxmlformats.org/officeDocument/2006/relationships/image" Target="media/image210.emf"/><Relationship Id="rId463" Type="http://schemas.openxmlformats.org/officeDocument/2006/relationships/image" Target="media/image231.emf"/><Relationship Id="rId519" Type="http://schemas.openxmlformats.org/officeDocument/2006/relationships/image" Target="media/image259.emf"/><Relationship Id="rId670" Type="http://schemas.openxmlformats.org/officeDocument/2006/relationships/oleObject" Target="embeddings/oleObject326.bin"/><Relationship Id="rId116" Type="http://schemas.openxmlformats.org/officeDocument/2006/relationships/image" Target="media/image55.emf"/><Relationship Id="rId158" Type="http://schemas.openxmlformats.org/officeDocument/2006/relationships/oleObject" Target="embeddings/oleObject75.bin"/><Relationship Id="rId323" Type="http://schemas.openxmlformats.org/officeDocument/2006/relationships/image" Target="media/image162.emf"/><Relationship Id="rId530" Type="http://schemas.openxmlformats.org/officeDocument/2006/relationships/oleObject" Target="embeddings/oleObject259.bin"/><Relationship Id="rId726" Type="http://schemas.openxmlformats.org/officeDocument/2006/relationships/oleObject" Target="embeddings/oleObject354.bin"/><Relationship Id="rId768" Type="http://schemas.openxmlformats.org/officeDocument/2006/relationships/image" Target="media/image383.emf"/><Relationship Id="rId20" Type="http://schemas.openxmlformats.org/officeDocument/2006/relationships/image" Target="media/image7.emf"/><Relationship Id="rId62" Type="http://schemas.openxmlformats.org/officeDocument/2006/relationships/oleObject" Target="embeddings/oleObject28.bin"/><Relationship Id="rId365" Type="http://schemas.openxmlformats.org/officeDocument/2006/relationships/image" Target="media/image183.emf"/><Relationship Id="rId572" Type="http://schemas.openxmlformats.org/officeDocument/2006/relationships/image" Target="media/image286.emf"/><Relationship Id="rId628" Type="http://schemas.openxmlformats.org/officeDocument/2006/relationships/oleObject" Target="embeddings/oleObject306.bin"/><Relationship Id="rId225" Type="http://schemas.openxmlformats.org/officeDocument/2006/relationships/image" Target="media/image111.emf"/><Relationship Id="rId267" Type="http://schemas.openxmlformats.org/officeDocument/2006/relationships/image" Target="media/image132.emf"/><Relationship Id="rId432" Type="http://schemas.openxmlformats.org/officeDocument/2006/relationships/oleObject" Target="embeddings/oleObject210.bin"/><Relationship Id="rId474" Type="http://schemas.openxmlformats.org/officeDocument/2006/relationships/oleObject" Target="embeddings/oleObject231.bin"/><Relationship Id="rId127" Type="http://schemas.openxmlformats.org/officeDocument/2006/relationships/oleObject" Target="embeddings/oleObject60.bin"/><Relationship Id="rId681" Type="http://schemas.openxmlformats.org/officeDocument/2006/relationships/image" Target="media/image343.emf"/><Relationship Id="rId737" Type="http://schemas.openxmlformats.org/officeDocument/2006/relationships/image" Target="media/image371.emf"/><Relationship Id="rId779" Type="http://schemas.openxmlformats.org/officeDocument/2006/relationships/oleObject" Target="embeddings/oleObject384.bin"/><Relationship Id="rId31" Type="http://schemas.openxmlformats.org/officeDocument/2006/relationships/oleObject" Target="embeddings/oleObject12.bin"/><Relationship Id="rId73" Type="http://schemas.openxmlformats.org/officeDocument/2006/relationships/image" Target="media/image33.emf"/><Relationship Id="rId169" Type="http://schemas.openxmlformats.org/officeDocument/2006/relationships/image" Target="media/image82.emf"/><Relationship Id="rId334" Type="http://schemas.openxmlformats.org/officeDocument/2006/relationships/oleObject" Target="embeddings/oleObject160.bin"/><Relationship Id="rId376" Type="http://schemas.openxmlformats.org/officeDocument/2006/relationships/oleObject" Target="embeddings/oleObject181.bin"/><Relationship Id="rId541" Type="http://schemas.openxmlformats.org/officeDocument/2006/relationships/image" Target="media/image270.emf"/><Relationship Id="rId583" Type="http://schemas.openxmlformats.org/officeDocument/2006/relationships/oleObject" Target="embeddings/oleObject285.bin"/><Relationship Id="rId639" Type="http://schemas.openxmlformats.org/officeDocument/2006/relationships/image" Target="media/image321.emf"/><Relationship Id="rId790"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88.emf"/><Relationship Id="rId236" Type="http://schemas.openxmlformats.org/officeDocument/2006/relationships/oleObject" Target="embeddings/oleObject113.bin"/><Relationship Id="rId278" Type="http://schemas.openxmlformats.org/officeDocument/2006/relationships/image" Target="media/image138.emf"/><Relationship Id="rId401" Type="http://schemas.openxmlformats.org/officeDocument/2006/relationships/image" Target="media/image200.emf"/><Relationship Id="rId443" Type="http://schemas.openxmlformats.org/officeDocument/2006/relationships/image" Target="media/image221.emf"/><Relationship Id="rId650" Type="http://schemas.openxmlformats.org/officeDocument/2006/relationships/oleObject" Target="embeddings/oleObject317.bin"/><Relationship Id="rId303" Type="http://schemas.openxmlformats.org/officeDocument/2006/relationships/image" Target="media/image152.emf"/><Relationship Id="rId485" Type="http://schemas.openxmlformats.org/officeDocument/2006/relationships/image" Target="media/image242.emf"/><Relationship Id="rId692" Type="http://schemas.openxmlformats.org/officeDocument/2006/relationships/oleObject" Target="embeddings/oleObject337.bin"/><Relationship Id="rId706" Type="http://schemas.openxmlformats.org/officeDocument/2006/relationships/oleObject" Target="embeddings/oleObject344.bin"/><Relationship Id="rId748" Type="http://schemas.openxmlformats.org/officeDocument/2006/relationships/image" Target="media/image376.emf"/><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image" Target="media/image66.emf"/><Relationship Id="rId345" Type="http://schemas.openxmlformats.org/officeDocument/2006/relationships/image" Target="media/image173.emf"/><Relationship Id="rId387" Type="http://schemas.openxmlformats.org/officeDocument/2006/relationships/oleObject" Target="embeddings/oleObject187.bin"/><Relationship Id="rId510" Type="http://schemas.openxmlformats.org/officeDocument/2006/relationships/oleObject" Target="embeddings/oleObject249.bin"/><Relationship Id="rId552" Type="http://schemas.openxmlformats.org/officeDocument/2006/relationships/oleObject" Target="embeddings/oleObject270.bin"/><Relationship Id="rId594" Type="http://schemas.openxmlformats.org/officeDocument/2006/relationships/oleObject" Target="embeddings/oleObject290.bin"/><Relationship Id="rId608" Type="http://schemas.openxmlformats.org/officeDocument/2006/relationships/oleObject" Target="embeddings/oleObject297.bin"/><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image" Target="media/image122.emf"/><Relationship Id="rId412" Type="http://schemas.openxmlformats.org/officeDocument/2006/relationships/oleObject" Target="embeddings/oleObject200.bin"/><Relationship Id="rId107" Type="http://schemas.openxmlformats.org/officeDocument/2006/relationships/image" Target="media/image50.emf"/><Relationship Id="rId289" Type="http://schemas.openxmlformats.org/officeDocument/2006/relationships/oleObject" Target="embeddings/oleObject139.bin"/><Relationship Id="rId454" Type="http://schemas.openxmlformats.org/officeDocument/2006/relationships/oleObject" Target="embeddings/oleObject221.bin"/><Relationship Id="rId496" Type="http://schemas.openxmlformats.org/officeDocument/2006/relationships/oleObject" Target="embeddings/oleObject242.bin"/><Relationship Id="rId661" Type="http://schemas.openxmlformats.org/officeDocument/2006/relationships/image" Target="media/image333.emf"/><Relationship Id="rId717" Type="http://schemas.openxmlformats.org/officeDocument/2006/relationships/image" Target="media/image361.emf"/><Relationship Id="rId759" Type="http://schemas.openxmlformats.org/officeDocument/2006/relationships/oleObject" Target="embeddings/oleObject374.bin"/><Relationship Id="rId11" Type="http://schemas.openxmlformats.org/officeDocument/2006/relationships/oleObject" Target="embeddings/oleObject2.bin"/><Relationship Id="rId53" Type="http://schemas.openxmlformats.org/officeDocument/2006/relationships/oleObject" Target="embeddings/oleObject24.bin"/><Relationship Id="rId149" Type="http://schemas.openxmlformats.org/officeDocument/2006/relationships/image" Target="media/image72.emf"/><Relationship Id="rId314" Type="http://schemas.openxmlformats.org/officeDocument/2006/relationships/oleObject" Target="embeddings/oleObject150.bin"/><Relationship Id="rId356" Type="http://schemas.openxmlformats.org/officeDocument/2006/relationships/oleObject" Target="embeddings/oleObject171.bin"/><Relationship Id="rId398" Type="http://schemas.openxmlformats.org/officeDocument/2006/relationships/oleObject" Target="embeddings/oleObject193.bin"/><Relationship Id="rId521" Type="http://schemas.openxmlformats.org/officeDocument/2006/relationships/image" Target="media/image260.emf"/><Relationship Id="rId563" Type="http://schemas.openxmlformats.org/officeDocument/2006/relationships/image" Target="media/image281.png"/><Relationship Id="rId619" Type="http://schemas.openxmlformats.org/officeDocument/2006/relationships/image" Target="media/image311.emf"/><Relationship Id="rId770" Type="http://schemas.openxmlformats.org/officeDocument/2006/relationships/image" Target="media/image384.emf"/><Relationship Id="rId95" Type="http://schemas.openxmlformats.org/officeDocument/2006/relationships/image" Target="media/image44.emf"/><Relationship Id="rId160" Type="http://schemas.openxmlformats.org/officeDocument/2006/relationships/oleObject" Target="embeddings/oleObject76.bin"/><Relationship Id="rId216" Type="http://schemas.openxmlformats.org/officeDocument/2006/relationships/image" Target="media/image106.emf"/><Relationship Id="rId423" Type="http://schemas.openxmlformats.org/officeDocument/2006/relationships/image" Target="media/image211.emf"/><Relationship Id="rId258" Type="http://schemas.openxmlformats.org/officeDocument/2006/relationships/oleObject" Target="embeddings/oleObject124.bin"/><Relationship Id="rId465" Type="http://schemas.openxmlformats.org/officeDocument/2006/relationships/image" Target="media/image232.emf"/><Relationship Id="rId630" Type="http://schemas.openxmlformats.org/officeDocument/2006/relationships/oleObject" Target="embeddings/oleObject307.bin"/><Relationship Id="rId672" Type="http://schemas.openxmlformats.org/officeDocument/2006/relationships/oleObject" Target="embeddings/oleObject327.bin"/><Relationship Id="rId728" Type="http://schemas.openxmlformats.org/officeDocument/2006/relationships/oleObject" Target="embeddings/oleObject355.bin"/><Relationship Id="rId22" Type="http://schemas.openxmlformats.org/officeDocument/2006/relationships/image" Target="media/image8.emf"/><Relationship Id="rId64" Type="http://schemas.openxmlformats.org/officeDocument/2006/relationships/oleObject" Target="embeddings/oleObject29.bin"/><Relationship Id="rId118" Type="http://schemas.openxmlformats.org/officeDocument/2006/relationships/image" Target="media/image56.emf"/><Relationship Id="rId325" Type="http://schemas.openxmlformats.org/officeDocument/2006/relationships/image" Target="media/image163.emf"/><Relationship Id="rId367" Type="http://schemas.openxmlformats.org/officeDocument/2006/relationships/image" Target="media/image184.emf"/><Relationship Id="rId532" Type="http://schemas.openxmlformats.org/officeDocument/2006/relationships/oleObject" Target="embeddings/oleObject260.bin"/><Relationship Id="rId574" Type="http://schemas.openxmlformats.org/officeDocument/2006/relationships/image" Target="media/image287.emf"/><Relationship Id="rId171" Type="http://schemas.openxmlformats.org/officeDocument/2006/relationships/image" Target="media/image83.emf"/><Relationship Id="rId227" Type="http://schemas.openxmlformats.org/officeDocument/2006/relationships/image" Target="media/image112.emf"/><Relationship Id="rId781" Type="http://schemas.openxmlformats.org/officeDocument/2006/relationships/oleObject" Target="embeddings/oleObject385.bin"/><Relationship Id="rId269" Type="http://schemas.openxmlformats.org/officeDocument/2006/relationships/image" Target="media/image133.emf"/><Relationship Id="rId434" Type="http://schemas.openxmlformats.org/officeDocument/2006/relationships/oleObject" Target="embeddings/oleObject211.bin"/><Relationship Id="rId476" Type="http://schemas.openxmlformats.org/officeDocument/2006/relationships/oleObject" Target="embeddings/oleObject232.bin"/><Relationship Id="rId641" Type="http://schemas.openxmlformats.org/officeDocument/2006/relationships/image" Target="media/image322.emf"/><Relationship Id="rId683" Type="http://schemas.openxmlformats.org/officeDocument/2006/relationships/image" Target="media/image344.emf"/><Relationship Id="rId739" Type="http://schemas.openxmlformats.org/officeDocument/2006/relationships/image" Target="media/image372.emf"/><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image" Target="media/image139.emf"/><Relationship Id="rId336" Type="http://schemas.openxmlformats.org/officeDocument/2006/relationships/oleObject" Target="embeddings/oleObject161.bin"/><Relationship Id="rId501" Type="http://schemas.openxmlformats.org/officeDocument/2006/relationships/image" Target="media/image250.emf"/><Relationship Id="rId543" Type="http://schemas.openxmlformats.org/officeDocument/2006/relationships/image" Target="media/image271.emf"/><Relationship Id="rId75" Type="http://schemas.openxmlformats.org/officeDocument/2006/relationships/image" Target="media/image34.emf"/><Relationship Id="rId140" Type="http://schemas.openxmlformats.org/officeDocument/2006/relationships/image" Target="media/image67.emf"/><Relationship Id="rId182" Type="http://schemas.openxmlformats.org/officeDocument/2006/relationships/image" Target="media/image89.emf"/><Relationship Id="rId378" Type="http://schemas.openxmlformats.org/officeDocument/2006/relationships/oleObject" Target="embeddings/oleObject182.bin"/><Relationship Id="rId403" Type="http://schemas.openxmlformats.org/officeDocument/2006/relationships/image" Target="media/image201.emf"/><Relationship Id="rId585" Type="http://schemas.openxmlformats.org/officeDocument/2006/relationships/image" Target="media/image293.emf"/><Relationship Id="rId750" Type="http://schemas.openxmlformats.org/officeDocument/2006/relationships/image" Target="media/image377.emf"/><Relationship Id="rId792"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22.emf"/><Relationship Id="rId487" Type="http://schemas.openxmlformats.org/officeDocument/2006/relationships/image" Target="media/image243.emf"/><Relationship Id="rId610" Type="http://schemas.openxmlformats.org/officeDocument/2006/relationships/oleObject" Target="embeddings/oleObject298.bin"/><Relationship Id="rId652" Type="http://schemas.openxmlformats.org/officeDocument/2006/relationships/image" Target="media/image328.jpeg"/><Relationship Id="rId694" Type="http://schemas.openxmlformats.org/officeDocument/2006/relationships/oleObject" Target="embeddings/oleObject338.bin"/><Relationship Id="rId708" Type="http://schemas.openxmlformats.org/officeDocument/2006/relationships/oleObject" Target="embeddings/oleObject345.bin"/><Relationship Id="rId291" Type="http://schemas.openxmlformats.org/officeDocument/2006/relationships/image" Target="media/image145.jpeg"/><Relationship Id="rId305" Type="http://schemas.openxmlformats.org/officeDocument/2006/relationships/image" Target="media/image153.emf"/><Relationship Id="rId347" Type="http://schemas.openxmlformats.org/officeDocument/2006/relationships/image" Target="media/image174.emf"/><Relationship Id="rId512" Type="http://schemas.openxmlformats.org/officeDocument/2006/relationships/oleObject" Target="embeddings/oleObject250.bin"/><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88.bin"/><Relationship Id="rId554" Type="http://schemas.openxmlformats.org/officeDocument/2006/relationships/oleObject" Target="embeddings/oleObject271.bin"/><Relationship Id="rId596" Type="http://schemas.openxmlformats.org/officeDocument/2006/relationships/oleObject" Target="embeddings/oleObject291.bin"/><Relationship Id="rId761" Type="http://schemas.openxmlformats.org/officeDocument/2006/relationships/oleObject" Target="embeddings/oleObject375.bin"/><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image" Target="media/image123.emf"/><Relationship Id="rId414" Type="http://schemas.openxmlformats.org/officeDocument/2006/relationships/oleObject" Target="embeddings/oleObject201.bin"/><Relationship Id="rId456" Type="http://schemas.openxmlformats.org/officeDocument/2006/relationships/oleObject" Target="embeddings/oleObject222.bin"/><Relationship Id="rId498" Type="http://schemas.openxmlformats.org/officeDocument/2006/relationships/oleObject" Target="embeddings/oleObject243.bin"/><Relationship Id="rId621" Type="http://schemas.openxmlformats.org/officeDocument/2006/relationships/image" Target="media/image312.emf"/><Relationship Id="rId663" Type="http://schemas.openxmlformats.org/officeDocument/2006/relationships/image" Target="media/image334.emf"/><Relationship Id="rId13" Type="http://schemas.openxmlformats.org/officeDocument/2006/relationships/oleObject" Target="embeddings/oleObject3.bin"/><Relationship Id="rId109" Type="http://schemas.openxmlformats.org/officeDocument/2006/relationships/image" Target="media/image51.emf"/><Relationship Id="rId260" Type="http://schemas.openxmlformats.org/officeDocument/2006/relationships/oleObject" Target="embeddings/oleObject125.bin"/><Relationship Id="rId316" Type="http://schemas.openxmlformats.org/officeDocument/2006/relationships/oleObject" Target="embeddings/oleObject151.bin"/><Relationship Id="rId523" Type="http://schemas.openxmlformats.org/officeDocument/2006/relationships/image" Target="media/image261.emf"/><Relationship Id="rId719" Type="http://schemas.openxmlformats.org/officeDocument/2006/relationships/image" Target="media/image362.emf"/><Relationship Id="rId55" Type="http://schemas.openxmlformats.org/officeDocument/2006/relationships/image" Target="media/image24.wmf"/><Relationship Id="rId97" Type="http://schemas.openxmlformats.org/officeDocument/2006/relationships/image" Target="media/image45.emf"/><Relationship Id="rId120" Type="http://schemas.openxmlformats.org/officeDocument/2006/relationships/image" Target="media/image57.emf"/><Relationship Id="rId358" Type="http://schemas.openxmlformats.org/officeDocument/2006/relationships/oleObject" Target="embeddings/oleObject172.bin"/><Relationship Id="rId565" Type="http://schemas.openxmlformats.org/officeDocument/2006/relationships/oleObject" Target="embeddings/oleObject276.bin"/><Relationship Id="rId730" Type="http://schemas.openxmlformats.org/officeDocument/2006/relationships/oleObject" Target="embeddings/oleObject356.bin"/><Relationship Id="rId772" Type="http://schemas.openxmlformats.org/officeDocument/2006/relationships/image" Target="media/image385.emf"/><Relationship Id="rId162" Type="http://schemas.openxmlformats.org/officeDocument/2006/relationships/oleObject" Target="embeddings/oleObject77.bin"/><Relationship Id="rId218" Type="http://schemas.openxmlformats.org/officeDocument/2006/relationships/image" Target="media/image107.emf"/><Relationship Id="rId425" Type="http://schemas.openxmlformats.org/officeDocument/2006/relationships/image" Target="media/image212.emf"/><Relationship Id="rId467" Type="http://schemas.openxmlformats.org/officeDocument/2006/relationships/image" Target="media/image233.emf"/><Relationship Id="rId632" Type="http://schemas.openxmlformats.org/officeDocument/2006/relationships/oleObject" Target="embeddings/oleObject308.bin"/><Relationship Id="rId271" Type="http://schemas.openxmlformats.org/officeDocument/2006/relationships/image" Target="media/image134.emf"/><Relationship Id="rId674" Type="http://schemas.openxmlformats.org/officeDocument/2006/relationships/oleObject" Target="embeddings/oleObject328.bin"/><Relationship Id="rId24" Type="http://schemas.openxmlformats.org/officeDocument/2006/relationships/image" Target="media/image9.wmf"/><Relationship Id="rId66" Type="http://schemas.openxmlformats.org/officeDocument/2006/relationships/oleObject" Target="embeddings/oleObject30.bin"/><Relationship Id="rId131" Type="http://schemas.openxmlformats.org/officeDocument/2006/relationships/oleObject" Target="embeddings/oleObject62.bin"/><Relationship Id="rId327" Type="http://schemas.openxmlformats.org/officeDocument/2006/relationships/image" Target="media/image164.emf"/><Relationship Id="rId369" Type="http://schemas.openxmlformats.org/officeDocument/2006/relationships/image" Target="media/image185.emf"/><Relationship Id="rId534" Type="http://schemas.openxmlformats.org/officeDocument/2006/relationships/oleObject" Target="embeddings/oleObject261.bin"/><Relationship Id="rId576" Type="http://schemas.openxmlformats.org/officeDocument/2006/relationships/image" Target="media/image288.emf"/><Relationship Id="rId741" Type="http://schemas.openxmlformats.org/officeDocument/2006/relationships/image" Target="media/image373.emf"/><Relationship Id="rId783" Type="http://schemas.openxmlformats.org/officeDocument/2006/relationships/oleObject" Target="embeddings/oleObject386.bin"/><Relationship Id="rId173" Type="http://schemas.openxmlformats.org/officeDocument/2006/relationships/image" Target="media/image84.emf"/><Relationship Id="rId229" Type="http://schemas.openxmlformats.org/officeDocument/2006/relationships/image" Target="media/image113.emf"/><Relationship Id="rId380" Type="http://schemas.openxmlformats.org/officeDocument/2006/relationships/oleObject" Target="embeddings/oleObject183.bin"/><Relationship Id="rId436" Type="http://schemas.openxmlformats.org/officeDocument/2006/relationships/oleObject" Target="embeddings/oleObject212.bin"/><Relationship Id="rId601" Type="http://schemas.openxmlformats.org/officeDocument/2006/relationships/image" Target="media/image301.emf"/><Relationship Id="rId643" Type="http://schemas.openxmlformats.org/officeDocument/2006/relationships/image" Target="media/image323.emf"/><Relationship Id="rId240" Type="http://schemas.openxmlformats.org/officeDocument/2006/relationships/oleObject" Target="embeddings/oleObject115.bin"/><Relationship Id="rId478" Type="http://schemas.openxmlformats.org/officeDocument/2006/relationships/oleObject" Target="embeddings/oleObject233.bin"/><Relationship Id="rId685" Type="http://schemas.openxmlformats.org/officeDocument/2006/relationships/image" Target="media/image345.emf"/><Relationship Id="rId35" Type="http://schemas.openxmlformats.org/officeDocument/2006/relationships/oleObject" Target="embeddings/oleObject14.bin"/><Relationship Id="rId77" Type="http://schemas.openxmlformats.org/officeDocument/2006/relationships/image" Target="media/image35.emf"/><Relationship Id="rId100" Type="http://schemas.openxmlformats.org/officeDocument/2006/relationships/oleObject" Target="embeddings/oleObject47.bin"/><Relationship Id="rId282" Type="http://schemas.openxmlformats.org/officeDocument/2006/relationships/image" Target="media/image140.emf"/><Relationship Id="rId338" Type="http://schemas.openxmlformats.org/officeDocument/2006/relationships/oleObject" Target="embeddings/oleObject162.bin"/><Relationship Id="rId503" Type="http://schemas.openxmlformats.org/officeDocument/2006/relationships/image" Target="media/image251.emf"/><Relationship Id="rId545" Type="http://schemas.openxmlformats.org/officeDocument/2006/relationships/image" Target="media/image272.emf"/><Relationship Id="rId587" Type="http://schemas.openxmlformats.org/officeDocument/2006/relationships/image" Target="media/image294.emf"/><Relationship Id="rId710" Type="http://schemas.openxmlformats.org/officeDocument/2006/relationships/oleObject" Target="embeddings/oleObject346.bin"/><Relationship Id="rId752" Type="http://schemas.openxmlformats.org/officeDocument/2006/relationships/oleObject" Target="embeddings/oleObject368.bin"/><Relationship Id="rId8" Type="http://schemas.openxmlformats.org/officeDocument/2006/relationships/image" Target="media/image1.emf"/><Relationship Id="rId142" Type="http://schemas.openxmlformats.org/officeDocument/2006/relationships/image" Target="media/image68.jpeg"/><Relationship Id="rId184" Type="http://schemas.openxmlformats.org/officeDocument/2006/relationships/image" Target="media/image90.emf"/><Relationship Id="rId391" Type="http://schemas.openxmlformats.org/officeDocument/2006/relationships/oleObject" Target="embeddings/oleObject189.bin"/><Relationship Id="rId405" Type="http://schemas.openxmlformats.org/officeDocument/2006/relationships/image" Target="media/image202.emf"/><Relationship Id="rId447" Type="http://schemas.openxmlformats.org/officeDocument/2006/relationships/image" Target="media/image223.emf"/><Relationship Id="rId612" Type="http://schemas.openxmlformats.org/officeDocument/2006/relationships/oleObject" Target="embeddings/oleObject299.bin"/><Relationship Id="rId251" Type="http://schemas.openxmlformats.org/officeDocument/2006/relationships/image" Target="media/image124.emf"/><Relationship Id="rId489" Type="http://schemas.openxmlformats.org/officeDocument/2006/relationships/image" Target="media/image244.emf"/><Relationship Id="rId654" Type="http://schemas.openxmlformats.org/officeDocument/2006/relationships/oleObject" Target="embeddings/oleObject318.bin"/><Relationship Id="rId696" Type="http://schemas.openxmlformats.org/officeDocument/2006/relationships/oleObject" Target="embeddings/oleObject339.bin"/><Relationship Id="rId46" Type="http://schemas.openxmlformats.org/officeDocument/2006/relationships/image" Target="media/image19.emf"/><Relationship Id="rId293" Type="http://schemas.openxmlformats.org/officeDocument/2006/relationships/image" Target="media/image147.emf"/><Relationship Id="rId307" Type="http://schemas.openxmlformats.org/officeDocument/2006/relationships/image" Target="media/image154.emf"/><Relationship Id="rId349" Type="http://schemas.openxmlformats.org/officeDocument/2006/relationships/image" Target="media/image175.emf"/><Relationship Id="rId514" Type="http://schemas.openxmlformats.org/officeDocument/2006/relationships/oleObject" Target="embeddings/oleObject251.bin"/><Relationship Id="rId556" Type="http://schemas.openxmlformats.org/officeDocument/2006/relationships/oleObject" Target="embeddings/oleObject272.bin"/><Relationship Id="rId721" Type="http://schemas.openxmlformats.org/officeDocument/2006/relationships/image" Target="media/image363.emf"/><Relationship Id="rId763" Type="http://schemas.openxmlformats.org/officeDocument/2006/relationships/oleObject" Target="embeddings/oleObject376.bin"/><Relationship Id="rId88" Type="http://schemas.openxmlformats.org/officeDocument/2006/relationships/oleObject" Target="embeddings/oleObject41.bin"/><Relationship Id="rId111" Type="http://schemas.openxmlformats.org/officeDocument/2006/relationships/image" Target="media/image52.jpeg"/><Relationship Id="rId153" Type="http://schemas.openxmlformats.org/officeDocument/2006/relationships/image" Target="media/image74.emf"/><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3.bin"/><Relationship Id="rId416" Type="http://schemas.openxmlformats.org/officeDocument/2006/relationships/oleObject" Target="embeddings/oleObject202.bin"/><Relationship Id="rId598" Type="http://schemas.openxmlformats.org/officeDocument/2006/relationships/oleObject" Target="embeddings/oleObject292.bin"/><Relationship Id="rId220" Type="http://schemas.openxmlformats.org/officeDocument/2006/relationships/image" Target="media/image108.emf"/><Relationship Id="rId458" Type="http://schemas.openxmlformats.org/officeDocument/2006/relationships/oleObject" Target="embeddings/oleObject223.bin"/><Relationship Id="rId623" Type="http://schemas.openxmlformats.org/officeDocument/2006/relationships/image" Target="media/image313.emf"/><Relationship Id="rId665" Type="http://schemas.openxmlformats.org/officeDocument/2006/relationships/image" Target="media/image335.emf"/><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oleObject" Target="embeddings/oleObject126.bin"/><Relationship Id="rId318" Type="http://schemas.openxmlformats.org/officeDocument/2006/relationships/oleObject" Target="embeddings/oleObject152.bin"/><Relationship Id="rId525" Type="http://schemas.openxmlformats.org/officeDocument/2006/relationships/image" Target="media/image262.emf"/><Relationship Id="rId567" Type="http://schemas.openxmlformats.org/officeDocument/2006/relationships/oleObject" Target="embeddings/oleObject277.bin"/><Relationship Id="rId732" Type="http://schemas.openxmlformats.org/officeDocument/2006/relationships/oleObject" Target="embeddings/oleObject357.bin"/><Relationship Id="rId99" Type="http://schemas.openxmlformats.org/officeDocument/2006/relationships/image" Target="media/image46.emf"/><Relationship Id="rId122" Type="http://schemas.openxmlformats.org/officeDocument/2006/relationships/image" Target="media/image58.emf"/><Relationship Id="rId164" Type="http://schemas.openxmlformats.org/officeDocument/2006/relationships/oleObject" Target="embeddings/oleObject78.bin"/><Relationship Id="rId371" Type="http://schemas.openxmlformats.org/officeDocument/2006/relationships/image" Target="media/image186.emf"/><Relationship Id="rId774" Type="http://schemas.openxmlformats.org/officeDocument/2006/relationships/image" Target="media/image386.emf"/><Relationship Id="rId427" Type="http://schemas.openxmlformats.org/officeDocument/2006/relationships/image" Target="media/image213.emf"/><Relationship Id="rId469" Type="http://schemas.openxmlformats.org/officeDocument/2006/relationships/image" Target="media/image234.emf"/><Relationship Id="rId634" Type="http://schemas.openxmlformats.org/officeDocument/2006/relationships/oleObject" Target="embeddings/oleObject309.bin"/><Relationship Id="rId676" Type="http://schemas.openxmlformats.org/officeDocument/2006/relationships/oleObject" Target="embeddings/oleObject329.bin"/><Relationship Id="rId26" Type="http://schemas.openxmlformats.org/officeDocument/2006/relationships/image" Target="media/image10.emf"/><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image" Target="media/image165.emf"/><Relationship Id="rId480" Type="http://schemas.openxmlformats.org/officeDocument/2006/relationships/oleObject" Target="embeddings/oleObject234.bin"/><Relationship Id="rId536" Type="http://schemas.openxmlformats.org/officeDocument/2006/relationships/oleObject" Target="embeddings/oleObject262.bin"/><Relationship Id="rId701" Type="http://schemas.openxmlformats.org/officeDocument/2006/relationships/image" Target="media/image353.emf"/><Relationship Id="rId68" Type="http://schemas.openxmlformats.org/officeDocument/2006/relationships/oleObject" Target="embeddings/oleObject31.bin"/><Relationship Id="rId133" Type="http://schemas.openxmlformats.org/officeDocument/2006/relationships/oleObject" Target="embeddings/oleObject63.bin"/><Relationship Id="rId175" Type="http://schemas.openxmlformats.org/officeDocument/2006/relationships/image" Target="media/image85.jpeg"/><Relationship Id="rId340" Type="http://schemas.openxmlformats.org/officeDocument/2006/relationships/oleObject" Target="embeddings/oleObject163.bin"/><Relationship Id="rId578" Type="http://schemas.openxmlformats.org/officeDocument/2006/relationships/image" Target="media/image289.emf"/><Relationship Id="rId743" Type="http://schemas.openxmlformats.org/officeDocument/2006/relationships/oleObject" Target="embeddings/oleObject363.bin"/><Relationship Id="rId785" Type="http://schemas.openxmlformats.org/officeDocument/2006/relationships/oleObject" Target="embeddings/oleObject387.bin"/><Relationship Id="rId200" Type="http://schemas.openxmlformats.org/officeDocument/2006/relationships/image" Target="media/image98.emf"/><Relationship Id="rId382" Type="http://schemas.openxmlformats.org/officeDocument/2006/relationships/oleObject" Target="embeddings/oleObject184.bin"/><Relationship Id="rId438" Type="http://schemas.openxmlformats.org/officeDocument/2006/relationships/oleObject" Target="embeddings/oleObject213.bin"/><Relationship Id="rId603" Type="http://schemas.openxmlformats.org/officeDocument/2006/relationships/image" Target="media/image302.emf"/><Relationship Id="rId645" Type="http://schemas.openxmlformats.org/officeDocument/2006/relationships/image" Target="media/image324.emf"/><Relationship Id="rId687" Type="http://schemas.openxmlformats.org/officeDocument/2006/relationships/image" Target="media/image346.emf"/><Relationship Id="rId242" Type="http://schemas.openxmlformats.org/officeDocument/2006/relationships/oleObject" Target="embeddings/oleObject116.bin"/><Relationship Id="rId284" Type="http://schemas.openxmlformats.org/officeDocument/2006/relationships/image" Target="media/image141.emf"/><Relationship Id="rId491" Type="http://schemas.openxmlformats.org/officeDocument/2006/relationships/image" Target="media/image245.emf"/><Relationship Id="rId505" Type="http://schemas.openxmlformats.org/officeDocument/2006/relationships/image" Target="media/image252.emf"/><Relationship Id="rId712" Type="http://schemas.openxmlformats.org/officeDocument/2006/relationships/oleObject" Target="embeddings/oleObject347.bin"/><Relationship Id="rId37" Type="http://schemas.openxmlformats.org/officeDocument/2006/relationships/oleObject" Target="embeddings/oleObject15.bin"/><Relationship Id="rId79" Type="http://schemas.openxmlformats.org/officeDocument/2006/relationships/image" Target="media/image36.emf"/><Relationship Id="rId102" Type="http://schemas.openxmlformats.org/officeDocument/2006/relationships/oleObject" Target="embeddings/oleObject48.bin"/><Relationship Id="rId144" Type="http://schemas.openxmlformats.org/officeDocument/2006/relationships/oleObject" Target="embeddings/oleObject68.bin"/><Relationship Id="rId547" Type="http://schemas.openxmlformats.org/officeDocument/2006/relationships/image" Target="media/image273.emf"/><Relationship Id="rId589" Type="http://schemas.openxmlformats.org/officeDocument/2006/relationships/image" Target="media/image295.emf"/><Relationship Id="rId754" Type="http://schemas.openxmlformats.org/officeDocument/2006/relationships/oleObject" Target="embeddings/oleObject370.bin"/><Relationship Id="rId90" Type="http://schemas.openxmlformats.org/officeDocument/2006/relationships/oleObject" Target="embeddings/oleObject42.bin"/><Relationship Id="rId186" Type="http://schemas.openxmlformats.org/officeDocument/2006/relationships/image" Target="media/image91.emf"/><Relationship Id="rId351" Type="http://schemas.openxmlformats.org/officeDocument/2006/relationships/image" Target="media/image176.emf"/><Relationship Id="rId393" Type="http://schemas.openxmlformats.org/officeDocument/2006/relationships/image" Target="media/image196.emf"/><Relationship Id="rId407" Type="http://schemas.openxmlformats.org/officeDocument/2006/relationships/image" Target="media/image203.emf"/><Relationship Id="rId449" Type="http://schemas.openxmlformats.org/officeDocument/2006/relationships/image" Target="media/image224.emf"/><Relationship Id="rId614" Type="http://schemas.openxmlformats.org/officeDocument/2006/relationships/image" Target="media/image308.jpeg"/><Relationship Id="rId656" Type="http://schemas.openxmlformats.org/officeDocument/2006/relationships/oleObject" Target="embeddings/oleObject319.bin"/><Relationship Id="rId211" Type="http://schemas.openxmlformats.org/officeDocument/2006/relationships/oleObject" Target="embeddings/oleObject101.bin"/><Relationship Id="rId253" Type="http://schemas.openxmlformats.org/officeDocument/2006/relationships/image" Target="media/image125.emf"/><Relationship Id="rId295" Type="http://schemas.openxmlformats.org/officeDocument/2006/relationships/image" Target="media/image148.emf"/><Relationship Id="rId309" Type="http://schemas.openxmlformats.org/officeDocument/2006/relationships/image" Target="media/image155.emf"/><Relationship Id="rId460" Type="http://schemas.openxmlformats.org/officeDocument/2006/relationships/oleObject" Target="embeddings/oleObject224.bin"/><Relationship Id="rId516" Type="http://schemas.openxmlformats.org/officeDocument/2006/relationships/oleObject" Target="embeddings/oleObject252.bin"/><Relationship Id="rId698" Type="http://schemas.openxmlformats.org/officeDocument/2006/relationships/oleObject" Target="embeddings/oleObject340.bin"/><Relationship Id="rId48" Type="http://schemas.openxmlformats.org/officeDocument/2006/relationships/image" Target="media/image20.emf"/><Relationship Id="rId113" Type="http://schemas.openxmlformats.org/officeDocument/2006/relationships/oleObject" Target="embeddings/oleObject53.bin"/><Relationship Id="rId320" Type="http://schemas.openxmlformats.org/officeDocument/2006/relationships/oleObject" Target="embeddings/oleObject153.bin"/><Relationship Id="rId558" Type="http://schemas.openxmlformats.org/officeDocument/2006/relationships/oleObject" Target="embeddings/oleObject273.bin"/><Relationship Id="rId723" Type="http://schemas.openxmlformats.org/officeDocument/2006/relationships/image" Target="media/image364.emf"/><Relationship Id="rId765" Type="http://schemas.openxmlformats.org/officeDocument/2006/relationships/oleObject" Target="embeddings/oleObject377.bin"/><Relationship Id="rId155" Type="http://schemas.openxmlformats.org/officeDocument/2006/relationships/image" Target="media/image75.emf"/><Relationship Id="rId197" Type="http://schemas.openxmlformats.org/officeDocument/2006/relationships/oleObject" Target="embeddings/oleObject94.bin"/><Relationship Id="rId362" Type="http://schemas.openxmlformats.org/officeDocument/2006/relationships/oleObject" Target="embeddings/oleObject174.bin"/><Relationship Id="rId418" Type="http://schemas.openxmlformats.org/officeDocument/2006/relationships/oleObject" Target="embeddings/oleObject203.bin"/><Relationship Id="rId625" Type="http://schemas.openxmlformats.org/officeDocument/2006/relationships/image" Target="media/image314.emf"/><Relationship Id="rId222" Type="http://schemas.openxmlformats.org/officeDocument/2006/relationships/image" Target="media/image109.jpeg"/><Relationship Id="rId264" Type="http://schemas.openxmlformats.org/officeDocument/2006/relationships/oleObject" Target="embeddings/oleObject127.bin"/><Relationship Id="rId471" Type="http://schemas.openxmlformats.org/officeDocument/2006/relationships/image" Target="media/image235.emf"/><Relationship Id="rId667" Type="http://schemas.openxmlformats.org/officeDocument/2006/relationships/image" Target="media/image336.emf"/><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9.emf"/><Relationship Id="rId527" Type="http://schemas.openxmlformats.org/officeDocument/2006/relationships/image" Target="media/image263.emf"/><Relationship Id="rId569" Type="http://schemas.openxmlformats.org/officeDocument/2006/relationships/oleObject" Target="embeddings/oleObject278.bin"/><Relationship Id="rId734" Type="http://schemas.openxmlformats.org/officeDocument/2006/relationships/oleObject" Target="embeddings/oleObject358.bin"/><Relationship Id="rId776" Type="http://schemas.openxmlformats.org/officeDocument/2006/relationships/image" Target="media/image387.wmf"/><Relationship Id="rId70" Type="http://schemas.openxmlformats.org/officeDocument/2006/relationships/oleObject" Target="embeddings/oleObject32.bin"/><Relationship Id="rId166" Type="http://schemas.openxmlformats.org/officeDocument/2006/relationships/oleObject" Target="embeddings/oleObject79.bin"/><Relationship Id="rId331" Type="http://schemas.openxmlformats.org/officeDocument/2006/relationships/image" Target="media/image166.emf"/><Relationship Id="rId373" Type="http://schemas.openxmlformats.org/officeDocument/2006/relationships/image" Target="media/image187.emf"/><Relationship Id="rId429" Type="http://schemas.openxmlformats.org/officeDocument/2006/relationships/image" Target="media/image214.emf"/><Relationship Id="rId580" Type="http://schemas.openxmlformats.org/officeDocument/2006/relationships/image" Target="media/image290.emf"/><Relationship Id="rId636" Type="http://schemas.openxmlformats.org/officeDocument/2006/relationships/oleObject" Target="embeddings/oleObject310.bin"/><Relationship Id="rId1" Type="http://schemas.openxmlformats.org/officeDocument/2006/relationships/customXml" Target="../customXml/item1.xml"/><Relationship Id="rId233" Type="http://schemas.openxmlformats.org/officeDocument/2006/relationships/image" Target="media/image115.emf"/><Relationship Id="rId440" Type="http://schemas.openxmlformats.org/officeDocument/2006/relationships/oleObject" Target="embeddings/oleObject214.bin"/><Relationship Id="rId678" Type="http://schemas.openxmlformats.org/officeDocument/2006/relationships/oleObject" Target="embeddings/oleObject330.bin"/><Relationship Id="rId28" Type="http://schemas.openxmlformats.org/officeDocument/2006/relationships/image" Target="media/image11.wmf"/><Relationship Id="rId275" Type="http://schemas.openxmlformats.org/officeDocument/2006/relationships/image" Target="media/image136.emf"/><Relationship Id="rId300" Type="http://schemas.openxmlformats.org/officeDocument/2006/relationships/oleObject" Target="embeddings/oleObject143.bin"/><Relationship Id="rId482" Type="http://schemas.openxmlformats.org/officeDocument/2006/relationships/oleObject" Target="embeddings/oleObject235.bin"/><Relationship Id="rId538" Type="http://schemas.openxmlformats.org/officeDocument/2006/relationships/oleObject" Target="embeddings/oleObject263.bin"/><Relationship Id="rId703" Type="http://schemas.openxmlformats.org/officeDocument/2006/relationships/image" Target="media/image354.emf"/><Relationship Id="rId745" Type="http://schemas.openxmlformats.org/officeDocument/2006/relationships/oleObject" Target="embeddings/oleObject364.bin"/><Relationship Id="rId81" Type="http://schemas.openxmlformats.org/officeDocument/2006/relationships/image" Target="media/image37.emf"/><Relationship Id="rId135" Type="http://schemas.openxmlformats.org/officeDocument/2006/relationships/oleObject" Target="embeddings/oleObject64.bin"/><Relationship Id="rId177" Type="http://schemas.openxmlformats.org/officeDocument/2006/relationships/oleObject" Target="embeddings/oleObject84.bin"/><Relationship Id="rId342" Type="http://schemas.openxmlformats.org/officeDocument/2006/relationships/oleObject" Target="embeddings/oleObject164.bin"/><Relationship Id="rId384" Type="http://schemas.openxmlformats.org/officeDocument/2006/relationships/oleObject" Target="embeddings/oleObject185.bin"/><Relationship Id="rId591" Type="http://schemas.openxmlformats.org/officeDocument/2006/relationships/image" Target="media/image296.emf"/><Relationship Id="rId605" Type="http://schemas.openxmlformats.org/officeDocument/2006/relationships/image" Target="media/image303.emf"/><Relationship Id="rId787" Type="http://schemas.openxmlformats.org/officeDocument/2006/relationships/oleObject" Target="embeddings/oleObject388.bin"/><Relationship Id="rId202" Type="http://schemas.openxmlformats.org/officeDocument/2006/relationships/image" Target="media/image99.emf"/><Relationship Id="rId244" Type="http://schemas.openxmlformats.org/officeDocument/2006/relationships/oleObject" Target="embeddings/oleObject117.bin"/><Relationship Id="rId647" Type="http://schemas.openxmlformats.org/officeDocument/2006/relationships/image" Target="media/image325.emf"/><Relationship Id="rId689" Type="http://schemas.openxmlformats.org/officeDocument/2006/relationships/image" Target="media/image347.emf"/><Relationship Id="rId39" Type="http://schemas.openxmlformats.org/officeDocument/2006/relationships/oleObject" Target="embeddings/oleObject16.bin"/><Relationship Id="rId286" Type="http://schemas.openxmlformats.org/officeDocument/2006/relationships/image" Target="media/image142.emf"/><Relationship Id="rId451" Type="http://schemas.openxmlformats.org/officeDocument/2006/relationships/image" Target="media/image225.emf"/><Relationship Id="rId493" Type="http://schemas.openxmlformats.org/officeDocument/2006/relationships/image" Target="media/image246.emf"/><Relationship Id="rId507" Type="http://schemas.openxmlformats.org/officeDocument/2006/relationships/image" Target="media/image253.emf"/><Relationship Id="rId549" Type="http://schemas.openxmlformats.org/officeDocument/2006/relationships/image" Target="media/image274.emf"/><Relationship Id="rId714" Type="http://schemas.openxmlformats.org/officeDocument/2006/relationships/oleObject" Target="embeddings/oleObject348.bin"/><Relationship Id="rId756" Type="http://schemas.openxmlformats.org/officeDocument/2006/relationships/image" Target="media/image378.emf"/><Relationship Id="rId50" Type="http://schemas.openxmlformats.org/officeDocument/2006/relationships/image" Target="media/image21.emf"/><Relationship Id="rId104" Type="http://schemas.openxmlformats.org/officeDocument/2006/relationships/oleObject" Target="embeddings/oleObject49.bin"/><Relationship Id="rId146" Type="http://schemas.openxmlformats.org/officeDocument/2006/relationships/oleObject" Target="embeddings/oleObject69.bin"/><Relationship Id="rId188" Type="http://schemas.openxmlformats.org/officeDocument/2006/relationships/image" Target="media/image92.emf"/><Relationship Id="rId311" Type="http://schemas.openxmlformats.org/officeDocument/2006/relationships/image" Target="media/image156.emf"/><Relationship Id="rId353" Type="http://schemas.openxmlformats.org/officeDocument/2006/relationships/image" Target="media/image177.emf"/><Relationship Id="rId395" Type="http://schemas.openxmlformats.org/officeDocument/2006/relationships/image" Target="media/image197.emf"/><Relationship Id="rId409" Type="http://schemas.openxmlformats.org/officeDocument/2006/relationships/image" Target="media/image204.emf"/><Relationship Id="rId560" Type="http://schemas.openxmlformats.org/officeDocument/2006/relationships/oleObject" Target="embeddings/oleObject274.bin"/><Relationship Id="rId92" Type="http://schemas.openxmlformats.org/officeDocument/2006/relationships/oleObject" Target="embeddings/oleObject43.bin"/><Relationship Id="rId213" Type="http://schemas.openxmlformats.org/officeDocument/2006/relationships/oleObject" Target="embeddings/oleObject102.bin"/><Relationship Id="rId420" Type="http://schemas.openxmlformats.org/officeDocument/2006/relationships/oleObject" Target="embeddings/oleObject204.bin"/><Relationship Id="rId616" Type="http://schemas.openxmlformats.org/officeDocument/2006/relationships/oleObject" Target="embeddings/oleObject300.bin"/><Relationship Id="rId658" Type="http://schemas.openxmlformats.org/officeDocument/2006/relationships/oleObject" Target="embeddings/oleObject320.bin"/><Relationship Id="rId255" Type="http://schemas.openxmlformats.org/officeDocument/2006/relationships/image" Target="media/image126.emf"/><Relationship Id="rId297" Type="http://schemas.openxmlformats.org/officeDocument/2006/relationships/image" Target="media/image149.emf"/><Relationship Id="rId462" Type="http://schemas.openxmlformats.org/officeDocument/2006/relationships/oleObject" Target="embeddings/oleObject225.bin"/><Relationship Id="rId518" Type="http://schemas.openxmlformats.org/officeDocument/2006/relationships/oleObject" Target="embeddings/oleObject253.bin"/><Relationship Id="rId725" Type="http://schemas.openxmlformats.org/officeDocument/2006/relationships/image" Target="media/image365.emf"/><Relationship Id="rId115" Type="http://schemas.openxmlformats.org/officeDocument/2006/relationships/oleObject" Target="embeddings/oleObject54.bin"/><Relationship Id="rId157" Type="http://schemas.openxmlformats.org/officeDocument/2006/relationships/image" Target="media/image76.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oleObject" Target="embeddings/oleObject378.bin"/><Relationship Id="rId61" Type="http://schemas.openxmlformats.org/officeDocument/2006/relationships/image" Target="media/image27.emf"/><Relationship Id="rId199" Type="http://schemas.openxmlformats.org/officeDocument/2006/relationships/oleObject" Target="embeddings/oleObject95.bin"/><Relationship Id="rId571" Type="http://schemas.openxmlformats.org/officeDocument/2006/relationships/oleObject" Target="embeddings/oleObject279.bin"/><Relationship Id="rId627" Type="http://schemas.openxmlformats.org/officeDocument/2006/relationships/image" Target="media/image315.emf"/><Relationship Id="rId669" Type="http://schemas.openxmlformats.org/officeDocument/2006/relationships/image" Target="media/image337.emf"/><Relationship Id="rId19" Type="http://schemas.openxmlformats.org/officeDocument/2006/relationships/oleObject" Target="embeddings/oleObject6.bin"/><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image" Target="media/image215.emf"/><Relationship Id="rId473" Type="http://schemas.openxmlformats.org/officeDocument/2006/relationships/image" Target="media/image236.emf"/><Relationship Id="rId529" Type="http://schemas.openxmlformats.org/officeDocument/2006/relationships/image" Target="media/image264.emf"/><Relationship Id="rId680" Type="http://schemas.openxmlformats.org/officeDocument/2006/relationships/oleObject" Target="embeddings/oleObject331.bin"/><Relationship Id="rId736" Type="http://schemas.openxmlformats.org/officeDocument/2006/relationships/oleObject" Target="embeddings/oleObject359.bin"/><Relationship Id="rId30" Type="http://schemas.openxmlformats.org/officeDocument/2006/relationships/image" Target="media/image12.wmf"/><Relationship Id="rId126" Type="http://schemas.openxmlformats.org/officeDocument/2006/relationships/image" Target="media/image60.emf"/><Relationship Id="rId168" Type="http://schemas.openxmlformats.org/officeDocument/2006/relationships/oleObject" Target="embeddings/oleObject80.bin"/><Relationship Id="rId333" Type="http://schemas.openxmlformats.org/officeDocument/2006/relationships/image" Target="media/image167.emf"/><Relationship Id="rId540" Type="http://schemas.openxmlformats.org/officeDocument/2006/relationships/oleObject" Target="embeddings/oleObject264.bin"/><Relationship Id="rId778" Type="http://schemas.openxmlformats.org/officeDocument/2006/relationships/image" Target="media/image388.emf"/><Relationship Id="rId72" Type="http://schemas.openxmlformats.org/officeDocument/2006/relationships/oleObject" Target="embeddings/oleObject33.bin"/><Relationship Id="rId375" Type="http://schemas.openxmlformats.org/officeDocument/2006/relationships/image" Target="media/image188.emf"/><Relationship Id="rId582" Type="http://schemas.openxmlformats.org/officeDocument/2006/relationships/image" Target="media/image291.emf"/><Relationship Id="rId638" Type="http://schemas.openxmlformats.org/officeDocument/2006/relationships/oleObject" Target="embeddings/oleObject311.bin"/><Relationship Id="rId3" Type="http://schemas.openxmlformats.org/officeDocument/2006/relationships/styles" Target="styles.xml"/><Relationship Id="rId235" Type="http://schemas.openxmlformats.org/officeDocument/2006/relationships/image" Target="media/image116.emf"/><Relationship Id="rId277" Type="http://schemas.openxmlformats.org/officeDocument/2006/relationships/image" Target="media/image137.jpeg"/><Relationship Id="rId400" Type="http://schemas.openxmlformats.org/officeDocument/2006/relationships/oleObject" Target="embeddings/oleObject194.bin"/><Relationship Id="rId442" Type="http://schemas.openxmlformats.org/officeDocument/2006/relationships/oleObject" Target="embeddings/oleObject215.bin"/><Relationship Id="rId484" Type="http://schemas.openxmlformats.org/officeDocument/2006/relationships/oleObject" Target="embeddings/oleObject236.bin"/><Relationship Id="rId705" Type="http://schemas.openxmlformats.org/officeDocument/2006/relationships/image" Target="media/image355.emf"/><Relationship Id="rId137" Type="http://schemas.openxmlformats.org/officeDocument/2006/relationships/oleObject" Target="embeddings/oleObject65.bin"/><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image" Target="media/image348.emf"/><Relationship Id="rId747" Type="http://schemas.openxmlformats.org/officeDocument/2006/relationships/oleObject" Target="embeddings/oleObject365.bin"/><Relationship Id="rId789" Type="http://schemas.openxmlformats.org/officeDocument/2006/relationships/footer" Target="footer1.xml"/><Relationship Id="rId41" Type="http://schemas.openxmlformats.org/officeDocument/2006/relationships/oleObject" Target="embeddings/oleObject17.bin"/><Relationship Id="rId83" Type="http://schemas.openxmlformats.org/officeDocument/2006/relationships/image" Target="media/image38.emf"/><Relationship Id="rId179" Type="http://schemas.openxmlformats.org/officeDocument/2006/relationships/oleObject" Target="embeddings/oleObject85.bin"/><Relationship Id="rId386" Type="http://schemas.openxmlformats.org/officeDocument/2006/relationships/image" Target="media/image193.emf"/><Relationship Id="rId551" Type="http://schemas.openxmlformats.org/officeDocument/2006/relationships/image" Target="media/image275.emf"/><Relationship Id="rId593" Type="http://schemas.openxmlformats.org/officeDocument/2006/relationships/image" Target="media/image297.emf"/><Relationship Id="rId607" Type="http://schemas.openxmlformats.org/officeDocument/2006/relationships/image" Target="media/image304.emf"/><Relationship Id="rId649" Type="http://schemas.openxmlformats.org/officeDocument/2006/relationships/image" Target="media/image326.emf"/><Relationship Id="rId190" Type="http://schemas.openxmlformats.org/officeDocument/2006/relationships/image" Target="media/image93.emf"/><Relationship Id="rId204" Type="http://schemas.openxmlformats.org/officeDocument/2006/relationships/image" Target="media/image100.emf"/><Relationship Id="rId246" Type="http://schemas.openxmlformats.org/officeDocument/2006/relationships/oleObject" Target="embeddings/oleObject118.bin"/><Relationship Id="rId288" Type="http://schemas.openxmlformats.org/officeDocument/2006/relationships/image" Target="media/image143.emf"/><Relationship Id="rId411" Type="http://schemas.openxmlformats.org/officeDocument/2006/relationships/image" Target="media/image205.emf"/><Relationship Id="rId453" Type="http://schemas.openxmlformats.org/officeDocument/2006/relationships/image" Target="media/image226.emf"/><Relationship Id="rId509" Type="http://schemas.openxmlformats.org/officeDocument/2006/relationships/image" Target="media/image254.emf"/><Relationship Id="rId660" Type="http://schemas.openxmlformats.org/officeDocument/2006/relationships/oleObject" Target="embeddings/oleObject321.bin"/><Relationship Id="rId106" Type="http://schemas.openxmlformats.org/officeDocument/2006/relationships/oleObject" Target="embeddings/oleObject50.bin"/><Relationship Id="rId313" Type="http://schemas.openxmlformats.org/officeDocument/2006/relationships/image" Target="media/image157.emf"/><Relationship Id="rId495" Type="http://schemas.openxmlformats.org/officeDocument/2006/relationships/image" Target="media/image247.emf"/><Relationship Id="rId716" Type="http://schemas.openxmlformats.org/officeDocument/2006/relationships/oleObject" Target="embeddings/oleObject349.bin"/><Relationship Id="rId758" Type="http://schemas.openxmlformats.org/officeDocument/2006/relationships/oleObject" Target="embeddings/oleObject373.bin"/><Relationship Id="rId10" Type="http://schemas.openxmlformats.org/officeDocument/2006/relationships/image" Target="media/image2.emf"/><Relationship Id="rId52" Type="http://schemas.openxmlformats.org/officeDocument/2006/relationships/image" Target="media/image22.wmf"/><Relationship Id="rId94" Type="http://schemas.openxmlformats.org/officeDocument/2006/relationships/oleObject" Target="embeddings/oleObject44.bin"/><Relationship Id="rId148" Type="http://schemas.openxmlformats.org/officeDocument/2006/relationships/oleObject" Target="embeddings/oleObject70.bin"/><Relationship Id="rId355" Type="http://schemas.openxmlformats.org/officeDocument/2006/relationships/image" Target="media/image178.emf"/><Relationship Id="rId397" Type="http://schemas.openxmlformats.org/officeDocument/2006/relationships/image" Target="media/image198.emf"/><Relationship Id="rId520" Type="http://schemas.openxmlformats.org/officeDocument/2006/relationships/oleObject" Target="embeddings/oleObject254.bin"/><Relationship Id="rId562" Type="http://schemas.openxmlformats.org/officeDocument/2006/relationships/oleObject" Target="embeddings/oleObject275.bin"/><Relationship Id="rId618" Type="http://schemas.openxmlformats.org/officeDocument/2006/relationships/oleObject" Target="embeddings/oleObject301.bin"/><Relationship Id="rId215" Type="http://schemas.openxmlformats.org/officeDocument/2006/relationships/oleObject" Target="embeddings/oleObject103.bin"/><Relationship Id="rId257" Type="http://schemas.openxmlformats.org/officeDocument/2006/relationships/image" Target="media/image127.emf"/><Relationship Id="rId422" Type="http://schemas.openxmlformats.org/officeDocument/2006/relationships/oleObject" Target="embeddings/oleObject205.bin"/><Relationship Id="rId464" Type="http://schemas.openxmlformats.org/officeDocument/2006/relationships/oleObject" Target="embeddings/oleObject226.bin"/><Relationship Id="rId299" Type="http://schemas.openxmlformats.org/officeDocument/2006/relationships/image" Target="media/image150.emf"/><Relationship Id="rId727" Type="http://schemas.openxmlformats.org/officeDocument/2006/relationships/image" Target="media/image366.emf"/><Relationship Id="rId63" Type="http://schemas.openxmlformats.org/officeDocument/2006/relationships/image" Target="media/image28.emf"/><Relationship Id="rId159" Type="http://schemas.openxmlformats.org/officeDocument/2006/relationships/image" Target="media/image77.emf"/><Relationship Id="rId366" Type="http://schemas.openxmlformats.org/officeDocument/2006/relationships/oleObject" Target="embeddings/oleObject176.bin"/><Relationship Id="rId573" Type="http://schemas.openxmlformats.org/officeDocument/2006/relationships/oleObject" Target="embeddings/oleObject280.bin"/><Relationship Id="rId780" Type="http://schemas.openxmlformats.org/officeDocument/2006/relationships/image" Target="media/image389.emf"/><Relationship Id="rId226" Type="http://schemas.openxmlformats.org/officeDocument/2006/relationships/oleObject" Target="embeddings/oleObject108.bin"/><Relationship Id="rId433" Type="http://schemas.openxmlformats.org/officeDocument/2006/relationships/image" Target="media/image216.emf"/><Relationship Id="rId640" Type="http://schemas.openxmlformats.org/officeDocument/2006/relationships/oleObject" Target="embeddings/oleObject312.bin"/><Relationship Id="rId738" Type="http://schemas.openxmlformats.org/officeDocument/2006/relationships/oleObject" Target="embeddings/oleObject360.bin"/><Relationship Id="rId74" Type="http://schemas.openxmlformats.org/officeDocument/2006/relationships/oleObject" Target="embeddings/oleObject34.bin"/><Relationship Id="rId377" Type="http://schemas.openxmlformats.org/officeDocument/2006/relationships/image" Target="media/image189.emf"/><Relationship Id="rId500" Type="http://schemas.openxmlformats.org/officeDocument/2006/relationships/oleObject" Target="embeddings/oleObject244.bin"/><Relationship Id="rId584" Type="http://schemas.openxmlformats.org/officeDocument/2006/relationships/image" Target="media/image2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65873-78D0-413A-8587-A0FF30F7E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60</Pages>
  <Words>6162</Words>
  <Characters>35124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41204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27</cp:revision>
  <cp:lastPrinted>2012-12-10T09:36:00Z</cp:lastPrinted>
  <dcterms:created xsi:type="dcterms:W3CDTF">2018-08-03T04:50:00Z</dcterms:created>
  <dcterms:modified xsi:type="dcterms:W3CDTF">2018-08-16T01:58:00Z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