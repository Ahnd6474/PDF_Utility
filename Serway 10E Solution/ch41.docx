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C9F" w:rsidRPr="00A66842" w:rsidRDefault="00BC02DE" w:rsidP="00763DD0">
      <w:pPr>
        <w:pStyle w:val="CN"/>
        <w:spacing w:before="120" w:after="120" w:line="360" w:lineRule="auto"/>
        <w:ind w:left="0"/>
        <w:rPr>
          <w:rFonts w:ascii="Palatino Linotype" w:hAnsi="Palatino Linotype"/>
          <w:b/>
          <w:color w:val="auto"/>
          <w:sz w:val="72"/>
          <w:szCs w:val="32"/>
          <w:lang w:val="en-US"/>
        </w:rPr>
      </w:pPr>
      <w:r w:rsidRPr="00A66842">
        <w:rPr>
          <w:rFonts w:ascii="Palatino Linotype" w:hAnsi="Palatino Linotype"/>
          <w:b/>
          <w:color w:val="auto"/>
          <w:sz w:val="72"/>
          <w:szCs w:val="32"/>
        </w:rPr>
        <w:t>4</w:t>
      </w:r>
      <w:r w:rsidR="009C4C1E" w:rsidRPr="00A66842">
        <w:rPr>
          <w:rFonts w:ascii="Palatino Linotype" w:hAnsi="Palatino Linotype"/>
          <w:b/>
          <w:color w:val="auto"/>
          <w:sz w:val="72"/>
          <w:szCs w:val="32"/>
        </w:rPr>
        <w:t>1</w:t>
      </w:r>
    </w:p>
    <w:p w:rsidR="00F43C9F" w:rsidRPr="00A66842" w:rsidRDefault="00F43C9F" w:rsidP="00763DD0">
      <w:pPr>
        <w:pStyle w:val="Header"/>
        <w:tabs>
          <w:tab w:val="clear" w:pos="4320"/>
          <w:tab w:val="clear" w:pos="8640"/>
        </w:tabs>
        <w:spacing w:line="360" w:lineRule="auto"/>
        <w:jc w:val="center"/>
        <w:rPr>
          <w:rFonts w:ascii="Palatino Linotype" w:hAnsi="Palatino Linotype" w:cs="Arial"/>
          <w:b/>
          <w:sz w:val="48"/>
          <w:szCs w:val="56"/>
        </w:rPr>
      </w:pPr>
      <w:r w:rsidRPr="00A66842">
        <w:rPr>
          <w:rFonts w:ascii="Palatino Linotype" w:hAnsi="Palatino Linotype" w:cs="Arial"/>
          <w:b/>
          <w:sz w:val="48"/>
          <w:szCs w:val="56"/>
        </w:rPr>
        <w:t>Atomic Physics</w:t>
      </w:r>
    </w:p>
    <w:p w:rsidR="00A771E5" w:rsidRPr="00A66842" w:rsidRDefault="00A771E5" w:rsidP="00A771E5">
      <w:pPr>
        <w:spacing w:before="120" w:after="120"/>
        <w:rPr>
          <w:szCs w:val="8"/>
        </w:rPr>
      </w:pPr>
    </w:p>
    <w:tbl>
      <w:tblPr>
        <w:tblW w:w="8715" w:type="dxa"/>
        <w:jc w:val="center"/>
        <w:tblLayout w:type="fixed"/>
        <w:tblCellMar>
          <w:left w:w="0" w:type="dxa"/>
          <w:right w:w="0" w:type="dxa"/>
        </w:tblCellMar>
        <w:tblLook w:val="0000" w:firstRow="0" w:lastRow="0" w:firstColumn="0" w:lastColumn="0" w:noHBand="0" w:noVBand="0"/>
      </w:tblPr>
      <w:tblGrid>
        <w:gridCol w:w="8715"/>
      </w:tblGrid>
      <w:tr w:rsidR="00F43C9F" w:rsidRPr="00A66842" w:rsidTr="00AE366D">
        <w:trPr>
          <w:cantSplit/>
          <w:trHeight w:val="513"/>
          <w:jc w:val="center"/>
        </w:trPr>
        <w:tc>
          <w:tcPr>
            <w:tcW w:w="8715" w:type="dxa"/>
            <w:shd w:val="clear" w:color="auto" w:fill="000000"/>
            <w:vAlign w:val="center"/>
          </w:tcPr>
          <w:p w:rsidR="00F43C9F" w:rsidRPr="00A66842" w:rsidRDefault="00F43C9F" w:rsidP="00AE366D">
            <w:pPr>
              <w:spacing w:line="240" w:lineRule="auto"/>
              <w:jc w:val="center"/>
              <w:rPr>
                <w:rFonts w:ascii="Arial" w:hAnsi="Arial" w:cs="Arial"/>
                <w:b/>
                <w:color w:val="FFFFFF"/>
                <w:sz w:val="28"/>
              </w:rPr>
            </w:pPr>
            <w:r w:rsidRPr="00A66842">
              <w:rPr>
                <w:rFonts w:ascii="Arial" w:hAnsi="Arial" w:cs="Arial"/>
                <w:b/>
                <w:color w:val="FFFFFF"/>
                <w:sz w:val="28"/>
                <w:szCs w:val="8"/>
              </w:rPr>
              <w:t>CHAPTER OUTLINE</w:t>
            </w:r>
          </w:p>
        </w:tc>
      </w:tr>
    </w:tbl>
    <w:p w:rsidR="00BC02DE" w:rsidRPr="00A66842" w:rsidRDefault="00BC02DE" w:rsidP="00763DD0">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auto"/>
          <w:szCs w:val="20"/>
        </w:rPr>
      </w:pPr>
      <w:r w:rsidRPr="00A66842">
        <w:rPr>
          <w:rFonts w:ascii="Palatino Linotype" w:eastAsia="Cambria" w:hAnsi="Palatino Linotype" w:cs="AlrightSans-Bold"/>
          <w:bCs/>
          <w:color w:val="auto"/>
          <w:szCs w:val="20"/>
        </w:rPr>
        <w:t>4</w:t>
      </w:r>
      <w:r w:rsidR="009C4C1E" w:rsidRPr="00A66842">
        <w:rPr>
          <w:rFonts w:ascii="Palatino Linotype" w:eastAsia="Cambria" w:hAnsi="Palatino Linotype" w:cs="AlrightSans-Bold"/>
          <w:bCs/>
          <w:color w:val="auto"/>
          <w:szCs w:val="20"/>
        </w:rPr>
        <w:t>1</w:t>
      </w:r>
      <w:r w:rsidR="00320D62" w:rsidRPr="00A66842">
        <w:rPr>
          <w:rFonts w:ascii="Palatino Linotype" w:eastAsia="Cambria" w:hAnsi="Palatino Linotype" w:cs="AlrightSans-Bold"/>
          <w:bCs/>
          <w:color w:val="auto"/>
          <w:szCs w:val="20"/>
        </w:rPr>
        <w:t>.1</w:t>
      </w:r>
      <w:r w:rsidR="00F43C9F" w:rsidRPr="00A66842">
        <w:rPr>
          <w:rFonts w:ascii="Palatino Linotype" w:eastAsia="Cambria" w:hAnsi="Palatino Linotype" w:cs="AlrightSans-Bold"/>
          <w:bCs/>
          <w:color w:val="auto"/>
          <w:szCs w:val="20"/>
        </w:rPr>
        <w:tab/>
      </w:r>
      <w:r w:rsidRPr="00A66842">
        <w:rPr>
          <w:rFonts w:ascii="Palatino Linotype" w:eastAsia="Cambria" w:hAnsi="Palatino Linotype" w:cs="AlrightSans-Bold"/>
          <w:bCs/>
          <w:color w:val="auto"/>
          <w:szCs w:val="20"/>
        </w:rPr>
        <w:t>Atomic Spectra of Gases</w:t>
      </w:r>
    </w:p>
    <w:p w:rsidR="00F43C9F" w:rsidRPr="00A66842" w:rsidRDefault="00BC02DE" w:rsidP="00763DD0">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szCs w:val="20"/>
        </w:rPr>
      </w:pPr>
      <w:r w:rsidRPr="00A66842">
        <w:rPr>
          <w:rFonts w:ascii="Palatino Linotype" w:eastAsia="Cambria" w:hAnsi="Palatino Linotype" w:cs="AlrightSans-Bold"/>
          <w:bCs/>
          <w:color w:val="auto"/>
          <w:szCs w:val="20"/>
        </w:rPr>
        <w:t>4</w:t>
      </w:r>
      <w:r w:rsidR="009C4C1E" w:rsidRPr="00A66842">
        <w:rPr>
          <w:rFonts w:ascii="Palatino Linotype" w:eastAsia="Cambria" w:hAnsi="Palatino Linotype" w:cs="AlrightSans-Bold"/>
          <w:bCs/>
          <w:color w:val="auto"/>
          <w:szCs w:val="20"/>
        </w:rPr>
        <w:t>1</w:t>
      </w:r>
      <w:r w:rsidRPr="00A66842">
        <w:rPr>
          <w:rFonts w:ascii="Palatino Linotype" w:eastAsia="Cambria" w:hAnsi="Palatino Linotype" w:cs="AlrightSans-Bold"/>
          <w:bCs/>
          <w:color w:val="auto"/>
          <w:szCs w:val="20"/>
        </w:rPr>
        <w:t>.2</w:t>
      </w:r>
      <w:r w:rsidRPr="00A66842">
        <w:rPr>
          <w:rFonts w:ascii="Palatino Linotype" w:eastAsia="Cambria" w:hAnsi="Palatino Linotype" w:cs="AlrightSans-Bold"/>
          <w:bCs/>
          <w:color w:val="auto"/>
          <w:szCs w:val="20"/>
        </w:rPr>
        <w:tab/>
      </w:r>
      <w:r w:rsidR="00F43C9F" w:rsidRPr="00A66842">
        <w:rPr>
          <w:rFonts w:ascii="Palatino Linotype" w:eastAsia="Cambria" w:hAnsi="Palatino Linotype" w:cs="AlrightSans-Bold"/>
          <w:bCs/>
          <w:color w:val="262626"/>
          <w:szCs w:val="20"/>
        </w:rPr>
        <w:t>Early Models of the Atom</w:t>
      </w:r>
    </w:p>
    <w:p w:rsidR="00F43C9F" w:rsidRPr="00A66842" w:rsidRDefault="00BC02DE" w:rsidP="00763DD0">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szCs w:val="20"/>
        </w:rPr>
      </w:pPr>
      <w:r w:rsidRPr="00A66842">
        <w:rPr>
          <w:rFonts w:ascii="Palatino Linotype" w:eastAsia="Cambria" w:hAnsi="Palatino Linotype" w:cs="AlrightSans-Bold"/>
          <w:bCs/>
          <w:color w:val="auto"/>
          <w:szCs w:val="20"/>
        </w:rPr>
        <w:t>4</w:t>
      </w:r>
      <w:r w:rsidR="009C4C1E" w:rsidRPr="00A66842">
        <w:rPr>
          <w:rFonts w:ascii="Palatino Linotype" w:eastAsia="Cambria" w:hAnsi="Palatino Linotype" w:cs="AlrightSans-Bold"/>
          <w:bCs/>
          <w:color w:val="auto"/>
          <w:szCs w:val="20"/>
        </w:rPr>
        <w:t>1</w:t>
      </w:r>
      <w:r w:rsidR="00F43C9F" w:rsidRPr="00A66842">
        <w:rPr>
          <w:rFonts w:ascii="Palatino Linotype" w:eastAsia="Cambria" w:hAnsi="Palatino Linotype" w:cs="AlrightSans-Bold"/>
          <w:bCs/>
          <w:color w:val="auto"/>
          <w:szCs w:val="20"/>
        </w:rPr>
        <w:t>.</w:t>
      </w:r>
      <w:r w:rsidRPr="00A66842">
        <w:rPr>
          <w:rFonts w:ascii="Palatino Linotype" w:eastAsia="Cambria" w:hAnsi="Palatino Linotype" w:cs="AlrightSans-Bold"/>
          <w:bCs/>
          <w:color w:val="auto"/>
          <w:szCs w:val="20"/>
        </w:rPr>
        <w:t>3</w:t>
      </w:r>
      <w:r w:rsidR="00F43C9F" w:rsidRPr="00A66842">
        <w:rPr>
          <w:rFonts w:ascii="Palatino Linotype" w:eastAsia="Cambria" w:hAnsi="Palatino Linotype" w:cs="AlrightSans-Bold"/>
          <w:bCs/>
          <w:color w:val="auto"/>
          <w:szCs w:val="20"/>
        </w:rPr>
        <w:t xml:space="preserve"> </w:t>
      </w:r>
      <w:r w:rsidR="00F43C9F" w:rsidRPr="00A66842">
        <w:rPr>
          <w:rFonts w:ascii="Palatino Linotype" w:eastAsia="Cambria" w:hAnsi="Palatino Linotype" w:cs="AlrightSans-Bold"/>
          <w:bCs/>
          <w:color w:val="auto"/>
          <w:szCs w:val="20"/>
        </w:rPr>
        <w:tab/>
      </w:r>
      <w:r w:rsidRPr="00A66842">
        <w:rPr>
          <w:rFonts w:ascii="Palatino Linotype" w:eastAsia="Cambria" w:hAnsi="Palatino Linotype" w:cs="AlrightSans-Bold"/>
          <w:bCs/>
          <w:color w:val="auto"/>
          <w:szCs w:val="20"/>
        </w:rPr>
        <w:t>Bohr</w:t>
      </w:r>
      <w:r w:rsidR="00D50F65" w:rsidRPr="00A66842">
        <w:rPr>
          <w:rFonts w:ascii="Palatino Linotype" w:eastAsia="Cambria" w:hAnsi="Palatino Linotype" w:cs="AlrightSans-Bold"/>
          <w:bCs/>
          <w:color w:val="auto"/>
          <w:szCs w:val="20"/>
        </w:rPr>
        <w:t>’</w:t>
      </w:r>
      <w:r w:rsidRPr="00A66842">
        <w:rPr>
          <w:rFonts w:ascii="Palatino Linotype" w:eastAsia="Cambria" w:hAnsi="Palatino Linotype" w:cs="AlrightSans-Bold"/>
          <w:bCs/>
          <w:color w:val="auto"/>
          <w:szCs w:val="20"/>
        </w:rPr>
        <w:t xml:space="preserve">s Model of </w:t>
      </w:r>
      <w:r w:rsidRPr="00A66842">
        <w:rPr>
          <w:rFonts w:ascii="Palatino Linotype" w:eastAsia="Cambria" w:hAnsi="Palatino Linotype" w:cs="AlrightSans-Bold"/>
          <w:bCs/>
          <w:color w:val="262626"/>
          <w:szCs w:val="20"/>
        </w:rPr>
        <w:t>t</w:t>
      </w:r>
      <w:r w:rsidR="00F43C9F" w:rsidRPr="00A66842">
        <w:rPr>
          <w:rFonts w:ascii="Palatino Linotype" w:eastAsia="Cambria" w:hAnsi="Palatino Linotype" w:cs="AlrightSans-Bold"/>
          <w:bCs/>
          <w:color w:val="262626"/>
          <w:szCs w:val="20"/>
        </w:rPr>
        <w:t xml:space="preserve">he Hydrogen Atom </w:t>
      </w:r>
    </w:p>
    <w:p w:rsidR="00BC02DE" w:rsidRPr="00A66842" w:rsidRDefault="00BC02DE" w:rsidP="00763DD0">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szCs w:val="20"/>
        </w:rPr>
      </w:pPr>
      <w:r w:rsidRPr="00A66842">
        <w:rPr>
          <w:rFonts w:ascii="Palatino Linotype" w:eastAsia="Cambria" w:hAnsi="Palatino Linotype" w:cs="AlrightSans-Bold"/>
          <w:bCs/>
          <w:color w:val="262626"/>
          <w:szCs w:val="20"/>
        </w:rPr>
        <w:t>4</w:t>
      </w:r>
      <w:r w:rsidR="009C4C1E" w:rsidRPr="00A66842">
        <w:rPr>
          <w:rFonts w:ascii="Palatino Linotype" w:eastAsia="Cambria" w:hAnsi="Palatino Linotype" w:cs="AlrightSans-Bold"/>
          <w:bCs/>
          <w:color w:val="262626"/>
          <w:szCs w:val="20"/>
        </w:rPr>
        <w:t>1</w:t>
      </w:r>
      <w:r w:rsidRPr="00A66842">
        <w:rPr>
          <w:rFonts w:ascii="Palatino Linotype" w:eastAsia="Cambria" w:hAnsi="Palatino Linotype" w:cs="AlrightSans-Bold"/>
          <w:bCs/>
          <w:color w:val="262626"/>
          <w:szCs w:val="20"/>
        </w:rPr>
        <w:t>.4</w:t>
      </w:r>
      <w:r w:rsidRPr="00A66842">
        <w:rPr>
          <w:rFonts w:ascii="Palatino Linotype" w:eastAsia="Cambria" w:hAnsi="Palatino Linotype" w:cs="AlrightSans-Bold"/>
          <w:bCs/>
          <w:color w:val="262626"/>
          <w:szCs w:val="20"/>
        </w:rPr>
        <w:tab/>
        <w:t>The Quantum Model of the Hydrogen Atom</w:t>
      </w:r>
    </w:p>
    <w:p w:rsidR="00F43C9F" w:rsidRPr="00A66842" w:rsidRDefault="00BC02DE" w:rsidP="00763DD0">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szCs w:val="20"/>
        </w:rPr>
      </w:pPr>
      <w:r w:rsidRPr="00A66842">
        <w:rPr>
          <w:rFonts w:ascii="Palatino Linotype" w:eastAsia="Cambria" w:hAnsi="Palatino Linotype" w:cs="AlrightSans-Bold"/>
          <w:bCs/>
          <w:color w:val="auto"/>
          <w:szCs w:val="20"/>
        </w:rPr>
        <w:t>4</w:t>
      </w:r>
      <w:r w:rsidR="009C4C1E" w:rsidRPr="00A66842">
        <w:rPr>
          <w:rFonts w:ascii="Palatino Linotype" w:eastAsia="Cambria" w:hAnsi="Palatino Linotype" w:cs="AlrightSans-Bold"/>
          <w:bCs/>
          <w:color w:val="auto"/>
          <w:szCs w:val="20"/>
        </w:rPr>
        <w:t>1</w:t>
      </w:r>
      <w:r w:rsidRPr="00A66842">
        <w:rPr>
          <w:rFonts w:ascii="Palatino Linotype" w:eastAsia="Cambria" w:hAnsi="Palatino Linotype" w:cs="AlrightSans-Bold"/>
          <w:bCs/>
          <w:color w:val="auto"/>
          <w:szCs w:val="20"/>
        </w:rPr>
        <w:t>.5</w:t>
      </w:r>
      <w:r w:rsidR="00F43C9F" w:rsidRPr="00A66842">
        <w:rPr>
          <w:rFonts w:ascii="Palatino Linotype" w:eastAsia="Cambria" w:hAnsi="Palatino Linotype" w:cs="AlrightSans-Bold"/>
          <w:bCs/>
          <w:color w:val="auto"/>
          <w:szCs w:val="20"/>
        </w:rPr>
        <w:t xml:space="preserve"> </w:t>
      </w:r>
      <w:r w:rsidR="00F43C9F" w:rsidRPr="00A66842">
        <w:rPr>
          <w:rFonts w:ascii="Palatino Linotype" w:eastAsia="Cambria" w:hAnsi="Palatino Linotype" w:cs="AlrightSans-Bold"/>
          <w:bCs/>
          <w:color w:val="auto"/>
          <w:szCs w:val="20"/>
        </w:rPr>
        <w:tab/>
      </w:r>
      <w:r w:rsidR="00F43C9F" w:rsidRPr="00A66842">
        <w:rPr>
          <w:rFonts w:ascii="Palatino Linotype" w:eastAsia="Cambria" w:hAnsi="Palatino Linotype" w:cs="AlrightSans-Bold"/>
          <w:bCs/>
          <w:color w:val="262626"/>
          <w:szCs w:val="20"/>
        </w:rPr>
        <w:t>The Wave Functions for Hydrogen</w:t>
      </w:r>
    </w:p>
    <w:p w:rsidR="00F43C9F" w:rsidRPr="00A66842" w:rsidRDefault="00BC02DE" w:rsidP="00763DD0">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szCs w:val="20"/>
        </w:rPr>
      </w:pPr>
      <w:r w:rsidRPr="00A66842">
        <w:rPr>
          <w:rFonts w:ascii="Palatino Linotype" w:eastAsia="Cambria" w:hAnsi="Palatino Linotype" w:cs="AlrightSans-Bold"/>
          <w:bCs/>
          <w:color w:val="auto"/>
          <w:szCs w:val="20"/>
        </w:rPr>
        <w:t>4</w:t>
      </w:r>
      <w:r w:rsidR="009C4C1E" w:rsidRPr="00A66842">
        <w:rPr>
          <w:rFonts w:ascii="Palatino Linotype" w:eastAsia="Cambria" w:hAnsi="Palatino Linotype" w:cs="AlrightSans-Bold"/>
          <w:bCs/>
          <w:color w:val="auto"/>
          <w:szCs w:val="20"/>
        </w:rPr>
        <w:t>1</w:t>
      </w:r>
      <w:r w:rsidRPr="00A66842">
        <w:rPr>
          <w:rFonts w:ascii="Palatino Linotype" w:eastAsia="Cambria" w:hAnsi="Palatino Linotype" w:cs="AlrightSans-Bold"/>
          <w:bCs/>
          <w:color w:val="auto"/>
          <w:szCs w:val="20"/>
        </w:rPr>
        <w:t>.6</w:t>
      </w:r>
      <w:r w:rsidR="00F43C9F" w:rsidRPr="00A66842">
        <w:rPr>
          <w:rFonts w:ascii="Palatino Linotype" w:eastAsia="Cambria" w:hAnsi="Palatino Linotype" w:cs="AlrightSans-Bold"/>
          <w:bCs/>
          <w:color w:val="auto"/>
          <w:szCs w:val="20"/>
        </w:rPr>
        <w:tab/>
      </w:r>
      <w:r w:rsidR="00F43C9F" w:rsidRPr="00A66842">
        <w:rPr>
          <w:rFonts w:ascii="Palatino Linotype" w:eastAsia="Cambria" w:hAnsi="Palatino Linotype" w:cs="AlrightSans-Bold"/>
          <w:bCs/>
          <w:color w:val="262626"/>
          <w:szCs w:val="20"/>
        </w:rPr>
        <w:t>Physical Interpretation of the Quantum Numbers</w:t>
      </w:r>
    </w:p>
    <w:p w:rsidR="00F43C9F" w:rsidRPr="00A66842" w:rsidRDefault="00BC02DE" w:rsidP="00763DD0">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szCs w:val="20"/>
        </w:rPr>
      </w:pPr>
      <w:r w:rsidRPr="00A66842">
        <w:rPr>
          <w:rFonts w:ascii="Palatino Linotype" w:eastAsia="Cambria" w:hAnsi="Palatino Linotype" w:cs="AlrightSans-Bold"/>
          <w:bCs/>
          <w:color w:val="auto"/>
          <w:szCs w:val="20"/>
        </w:rPr>
        <w:t>4</w:t>
      </w:r>
      <w:r w:rsidR="009C4C1E" w:rsidRPr="00A66842">
        <w:rPr>
          <w:rFonts w:ascii="Palatino Linotype" w:eastAsia="Cambria" w:hAnsi="Palatino Linotype" w:cs="AlrightSans-Bold"/>
          <w:bCs/>
          <w:color w:val="auto"/>
          <w:szCs w:val="20"/>
        </w:rPr>
        <w:t>1</w:t>
      </w:r>
      <w:r w:rsidRPr="00A66842">
        <w:rPr>
          <w:rFonts w:ascii="Palatino Linotype" w:eastAsia="Cambria" w:hAnsi="Palatino Linotype" w:cs="AlrightSans-Bold"/>
          <w:bCs/>
          <w:color w:val="auto"/>
          <w:szCs w:val="20"/>
        </w:rPr>
        <w:t>.7</w:t>
      </w:r>
      <w:r w:rsidR="00F43C9F" w:rsidRPr="00A66842">
        <w:rPr>
          <w:rFonts w:ascii="Palatino Linotype" w:eastAsia="Cambria" w:hAnsi="Palatino Linotype" w:cs="AlrightSans-Bold"/>
          <w:bCs/>
          <w:color w:val="auto"/>
          <w:szCs w:val="20"/>
        </w:rPr>
        <w:t xml:space="preserve"> </w:t>
      </w:r>
      <w:r w:rsidR="00F43C9F" w:rsidRPr="00A66842">
        <w:rPr>
          <w:rFonts w:ascii="Palatino Linotype" w:eastAsia="Cambria" w:hAnsi="Palatino Linotype" w:cs="AlrightSans-Bold"/>
          <w:bCs/>
          <w:color w:val="auto"/>
          <w:szCs w:val="20"/>
        </w:rPr>
        <w:tab/>
      </w:r>
      <w:r w:rsidR="00F43C9F" w:rsidRPr="00A66842">
        <w:rPr>
          <w:rFonts w:ascii="Palatino Linotype" w:eastAsia="Cambria" w:hAnsi="Palatino Linotype" w:cs="AlrightSans-Bold"/>
          <w:bCs/>
          <w:color w:val="262626"/>
          <w:szCs w:val="20"/>
        </w:rPr>
        <w:t>The Exclusion Principle and the Periodic Table</w:t>
      </w:r>
    </w:p>
    <w:p w:rsidR="00F43C9F" w:rsidRPr="00A66842" w:rsidRDefault="00BC02DE" w:rsidP="00763DD0">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szCs w:val="20"/>
        </w:rPr>
      </w:pPr>
      <w:r w:rsidRPr="00A66842">
        <w:rPr>
          <w:rFonts w:ascii="Palatino Linotype" w:eastAsia="Cambria" w:hAnsi="Palatino Linotype" w:cs="AlrightSans-Bold"/>
          <w:bCs/>
          <w:color w:val="auto"/>
          <w:szCs w:val="20"/>
        </w:rPr>
        <w:t>4</w:t>
      </w:r>
      <w:r w:rsidR="009C4C1E" w:rsidRPr="00A66842">
        <w:rPr>
          <w:rFonts w:ascii="Palatino Linotype" w:eastAsia="Cambria" w:hAnsi="Palatino Linotype" w:cs="AlrightSans-Bold"/>
          <w:bCs/>
          <w:color w:val="auto"/>
          <w:szCs w:val="20"/>
        </w:rPr>
        <w:t>1</w:t>
      </w:r>
      <w:r w:rsidRPr="00A66842">
        <w:rPr>
          <w:rFonts w:ascii="Palatino Linotype" w:eastAsia="Cambria" w:hAnsi="Palatino Linotype" w:cs="AlrightSans-Bold"/>
          <w:bCs/>
          <w:color w:val="auto"/>
          <w:szCs w:val="20"/>
        </w:rPr>
        <w:t>.8</w:t>
      </w:r>
      <w:r w:rsidR="00F43C9F" w:rsidRPr="00A66842">
        <w:rPr>
          <w:rFonts w:ascii="Palatino Linotype" w:eastAsia="Cambria" w:hAnsi="Palatino Linotype" w:cs="AlrightSans-Bold"/>
          <w:bCs/>
          <w:color w:val="auto"/>
          <w:szCs w:val="20"/>
        </w:rPr>
        <w:tab/>
      </w:r>
      <w:r w:rsidR="00F43C9F" w:rsidRPr="00A66842">
        <w:rPr>
          <w:rFonts w:ascii="Palatino Linotype" w:eastAsia="Cambria" w:hAnsi="Palatino Linotype" w:cs="AlrightSans-Bold"/>
          <w:bCs/>
          <w:color w:val="262626"/>
          <w:szCs w:val="20"/>
        </w:rPr>
        <w:t>More on Atomic Spectra: Visible and X-Ray</w:t>
      </w:r>
    </w:p>
    <w:p w:rsidR="00F43C9F" w:rsidRPr="00A66842" w:rsidRDefault="00BC02DE" w:rsidP="00763DD0">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szCs w:val="20"/>
        </w:rPr>
      </w:pPr>
      <w:r w:rsidRPr="00A66842">
        <w:rPr>
          <w:rFonts w:ascii="Palatino Linotype" w:eastAsia="Cambria" w:hAnsi="Palatino Linotype" w:cs="AlrightSans-Bold"/>
          <w:bCs/>
          <w:color w:val="auto"/>
          <w:szCs w:val="20"/>
        </w:rPr>
        <w:t>4</w:t>
      </w:r>
      <w:r w:rsidR="009C4C1E" w:rsidRPr="00A66842">
        <w:rPr>
          <w:rFonts w:ascii="Palatino Linotype" w:eastAsia="Cambria" w:hAnsi="Palatino Linotype" w:cs="AlrightSans-Bold"/>
          <w:bCs/>
          <w:color w:val="auto"/>
          <w:szCs w:val="20"/>
        </w:rPr>
        <w:t>1</w:t>
      </w:r>
      <w:r w:rsidRPr="00A66842">
        <w:rPr>
          <w:rFonts w:ascii="Palatino Linotype" w:eastAsia="Cambria" w:hAnsi="Palatino Linotype" w:cs="AlrightSans-Bold"/>
          <w:bCs/>
          <w:color w:val="auto"/>
          <w:szCs w:val="20"/>
        </w:rPr>
        <w:t>.9</w:t>
      </w:r>
      <w:r w:rsidR="00F43C9F" w:rsidRPr="00A66842">
        <w:rPr>
          <w:rFonts w:ascii="Palatino Linotype" w:eastAsia="Cambria" w:hAnsi="Palatino Linotype" w:cs="AlrightSans-Bold"/>
          <w:bCs/>
          <w:color w:val="auto"/>
          <w:szCs w:val="20"/>
        </w:rPr>
        <w:tab/>
      </w:r>
      <w:r w:rsidRPr="00A66842">
        <w:rPr>
          <w:rFonts w:ascii="Palatino Linotype" w:eastAsia="Cambria" w:hAnsi="Palatino Linotype" w:cs="AlrightSans-Bold"/>
          <w:bCs/>
          <w:color w:val="262626"/>
          <w:szCs w:val="20"/>
        </w:rPr>
        <w:t>Spontaneous and Stimulated Transitions</w:t>
      </w:r>
    </w:p>
    <w:p w:rsidR="00BC02DE" w:rsidRPr="00A66842" w:rsidRDefault="00BC02DE" w:rsidP="00763DD0">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szCs w:val="20"/>
        </w:rPr>
      </w:pPr>
      <w:r w:rsidRPr="00A66842">
        <w:rPr>
          <w:rFonts w:ascii="Palatino Linotype" w:eastAsia="Cambria" w:hAnsi="Palatino Linotype" w:cs="AlrightSans-Bold"/>
          <w:bCs/>
          <w:color w:val="262626"/>
          <w:szCs w:val="20"/>
        </w:rPr>
        <w:t>4</w:t>
      </w:r>
      <w:r w:rsidR="009C4C1E" w:rsidRPr="00A66842">
        <w:rPr>
          <w:rFonts w:ascii="Palatino Linotype" w:eastAsia="Cambria" w:hAnsi="Palatino Linotype" w:cs="AlrightSans-Bold"/>
          <w:bCs/>
          <w:color w:val="262626"/>
          <w:szCs w:val="20"/>
        </w:rPr>
        <w:t>1</w:t>
      </w:r>
      <w:r w:rsidRPr="00A66842">
        <w:rPr>
          <w:rFonts w:ascii="Palatino Linotype" w:eastAsia="Cambria" w:hAnsi="Palatino Linotype" w:cs="AlrightSans-Bold"/>
          <w:bCs/>
          <w:color w:val="262626"/>
          <w:szCs w:val="20"/>
        </w:rPr>
        <w:t>.10</w:t>
      </w:r>
      <w:r w:rsidRPr="00A66842">
        <w:rPr>
          <w:rFonts w:ascii="Palatino Linotype" w:eastAsia="Cambria" w:hAnsi="Palatino Linotype" w:cs="AlrightSans-Bold"/>
          <w:bCs/>
          <w:color w:val="262626"/>
          <w:szCs w:val="20"/>
        </w:rPr>
        <w:tab/>
        <w:t>Lasers</w:t>
      </w:r>
    </w:p>
    <w:p w:rsidR="00F43C9F" w:rsidRPr="00A66842" w:rsidRDefault="00BC02DE" w:rsidP="00763DD0">
      <w:pPr>
        <w:pStyle w:val="BasicParagraph"/>
        <w:tabs>
          <w:tab w:val="left" w:pos="1296"/>
          <w:tab w:val="left" w:pos="1872"/>
        </w:tabs>
        <w:spacing w:before="120" w:after="120" w:line="360" w:lineRule="auto"/>
        <w:ind w:left="1296" w:hanging="1296"/>
        <w:rPr>
          <w:rFonts w:ascii="Palatino Linotype" w:hAnsi="Palatino Linotype" w:cs="Times New Roman"/>
          <w:color w:val="auto"/>
        </w:rPr>
      </w:pPr>
      <w:r w:rsidRPr="00A66842">
        <w:rPr>
          <w:rFonts w:ascii="Palatino Linotype" w:hAnsi="Palatino Linotype" w:cs="Times New Roman"/>
          <w:color w:val="auto"/>
          <w:bdr w:val="single" w:sz="4" w:space="0" w:color="auto"/>
        </w:rPr>
        <w:t xml:space="preserve">* An asterisk indicates a question or problem </w:t>
      </w:r>
      <w:r w:rsidR="00F43C9F" w:rsidRPr="00A66842">
        <w:rPr>
          <w:rFonts w:ascii="Palatino Linotype" w:hAnsi="Palatino Linotype" w:cs="Times New Roman"/>
          <w:color w:val="auto"/>
          <w:bdr w:val="single" w:sz="4" w:space="0" w:color="auto"/>
        </w:rPr>
        <w:t>new to this edition.</w:t>
      </w:r>
    </w:p>
    <w:p w:rsidR="004B4115" w:rsidRPr="00A66842" w:rsidRDefault="004B4115" w:rsidP="004B4115"/>
    <w:tbl>
      <w:tblPr>
        <w:tblW w:w="8766" w:type="dxa"/>
        <w:jc w:val="center"/>
        <w:tblLayout w:type="fixed"/>
        <w:tblCellMar>
          <w:left w:w="0" w:type="dxa"/>
          <w:right w:w="0" w:type="dxa"/>
        </w:tblCellMar>
        <w:tblLook w:val="0000" w:firstRow="0" w:lastRow="0" w:firstColumn="0" w:lastColumn="0" w:noHBand="0" w:noVBand="0"/>
      </w:tblPr>
      <w:tblGrid>
        <w:gridCol w:w="8766"/>
      </w:tblGrid>
      <w:tr w:rsidR="00F43C9F" w:rsidRPr="00A66842" w:rsidTr="004E066A">
        <w:trPr>
          <w:cantSplit/>
          <w:trHeight w:val="545"/>
          <w:jc w:val="center"/>
        </w:trPr>
        <w:tc>
          <w:tcPr>
            <w:tcW w:w="8766" w:type="dxa"/>
            <w:shd w:val="clear" w:color="auto" w:fill="000000"/>
            <w:vAlign w:val="center"/>
          </w:tcPr>
          <w:p w:rsidR="00F43C9F" w:rsidRPr="00A66842" w:rsidRDefault="00A33559" w:rsidP="00EF6987">
            <w:pPr>
              <w:keepNext/>
              <w:tabs>
                <w:tab w:val="left" w:pos="1080"/>
              </w:tabs>
              <w:spacing w:line="240" w:lineRule="auto"/>
              <w:ind w:left="1080" w:hanging="1080"/>
              <w:jc w:val="center"/>
              <w:rPr>
                <w:rFonts w:ascii="Arial" w:hAnsi="Arial" w:cs="Arial"/>
                <w:b/>
                <w:color w:val="FFFFFF"/>
                <w:sz w:val="28"/>
              </w:rPr>
            </w:pPr>
            <w:r w:rsidRPr="00A66842">
              <w:rPr>
                <w:rFonts w:ascii="Arial" w:hAnsi="Arial" w:cs="Arial"/>
                <w:b/>
                <w:color w:val="FFFFFF"/>
                <w:sz w:val="28"/>
                <w:szCs w:val="8"/>
              </w:rPr>
              <w:lastRenderedPageBreak/>
              <w:t>SOLUTIONS TO THINK-PAIR-SHARE AND ACTIVITIES</w:t>
            </w:r>
          </w:p>
        </w:tc>
      </w:tr>
    </w:tbl>
    <w:p w:rsidR="00554960" w:rsidRPr="00A66842" w:rsidRDefault="00B03416" w:rsidP="00A771E5">
      <w:pPr>
        <w:widowControl/>
        <w:tabs>
          <w:tab w:val="clear" w:pos="1620"/>
        </w:tabs>
        <w:suppressAutoHyphens w:val="0"/>
        <w:autoSpaceDE/>
        <w:autoSpaceDN/>
        <w:adjustRightInd/>
        <w:spacing w:before="240" w:line="360" w:lineRule="auto"/>
        <w:ind w:left="1080" w:hanging="1080"/>
        <w:textAlignment w:val="auto"/>
        <w:rPr>
          <w:rFonts w:ascii="Palatino Linotype" w:hAnsi="Palatino Linotype"/>
        </w:rPr>
      </w:pPr>
      <w:r w:rsidRPr="00A66842">
        <w:rPr>
          <w:rFonts w:ascii="Palatino Linotype" w:hAnsi="Palatino Linotype"/>
          <w:b/>
        </w:rPr>
        <w:t>*</w:t>
      </w:r>
      <w:r w:rsidR="006B6A33" w:rsidRPr="00A66842">
        <w:rPr>
          <w:rFonts w:ascii="Palatino Linotype" w:hAnsi="Palatino Linotype"/>
          <w:b/>
        </w:rPr>
        <w:t>TP41.1</w:t>
      </w:r>
      <w:r w:rsidR="00A771E5" w:rsidRPr="00A66842">
        <w:rPr>
          <w:rFonts w:ascii="Palatino Linotype" w:hAnsi="Palatino Linotype"/>
          <w:b/>
        </w:rPr>
        <w:tab/>
      </w:r>
      <w:r w:rsidR="00554960" w:rsidRPr="00A66842">
        <w:rPr>
          <w:rFonts w:ascii="Palatino Linotype" w:hAnsi="Palatino Linotype"/>
          <w:b/>
        </w:rPr>
        <w:t>Conceptualize</w:t>
      </w:r>
      <w:r w:rsidR="00554960" w:rsidRPr="00A66842">
        <w:rPr>
          <w:rFonts w:ascii="Palatino Linotype" w:hAnsi="Palatino Linotype"/>
        </w:rPr>
        <w:t xml:space="preserve"> Be sure you understand the material in Section 41.10, especially Figure 41.29. We will be building a laser with the same mirror construction as the one in that figure.</w:t>
      </w:r>
    </w:p>
    <w:p w:rsidR="00554960" w:rsidRPr="00A66842" w:rsidRDefault="00554960" w:rsidP="004B4115">
      <w:pPr>
        <w:spacing w:before="120" w:line="360" w:lineRule="auto"/>
        <w:ind w:left="1080"/>
        <w:rPr>
          <w:rFonts w:ascii="Palatino Linotype" w:hAnsi="Palatino Linotype"/>
        </w:rPr>
      </w:pPr>
      <w:r w:rsidRPr="00A66842">
        <w:rPr>
          <w:rFonts w:ascii="Palatino Linotype" w:hAnsi="Palatino Linotype"/>
          <w:b/>
        </w:rPr>
        <w:t>Categorize</w:t>
      </w:r>
      <w:r w:rsidRPr="00A66842">
        <w:rPr>
          <w:rFonts w:ascii="Palatino Linotype" w:hAnsi="Palatino Linotype"/>
        </w:rPr>
        <w:t xml:space="preserve"> We will need to analyze a quantized energy-level diagram for the laser transitions, and apply the </w:t>
      </w:r>
      <w:r w:rsidRPr="00A66842">
        <w:rPr>
          <w:rFonts w:ascii="Palatino Linotype" w:hAnsi="Palatino Linotype"/>
          <w:i/>
        </w:rPr>
        <w:t>wave under boundary conditions</w:t>
      </w:r>
      <w:r w:rsidRPr="00A66842">
        <w:rPr>
          <w:rFonts w:ascii="Palatino Linotype" w:hAnsi="Palatino Linotype"/>
        </w:rPr>
        <w:t xml:space="preserve"> model for the specific case of thin film interference for the mirror.</w:t>
      </w:r>
    </w:p>
    <w:p w:rsidR="00554960" w:rsidRPr="00A66842" w:rsidRDefault="00554960" w:rsidP="004B4115">
      <w:pPr>
        <w:spacing w:before="120" w:line="360" w:lineRule="auto"/>
        <w:ind w:left="1080"/>
        <w:rPr>
          <w:rFonts w:ascii="Palatino Linotype" w:hAnsi="Palatino Linotype" w:cs="Times New Roman"/>
        </w:rPr>
      </w:pPr>
      <w:r w:rsidRPr="00A66842">
        <w:rPr>
          <w:rFonts w:ascii="Palatino Linotype" w:hAnsi="Palatino Linotype"/>
          <w:b/>
        </w:rPr>
        <w:t xml:space="preserve">Analyze </w:t>
      </w:r>
      <w:r w:rsidRPr="00A66842">
        <w:rPr>
          <w:rFonts w:ascii="Palatino Linotype" w:hAnsi="Palatino Linotype"/>
        </w:rPr>
        <w:t xml:space="preserve"> (a) In order to determine the wavelength for the </w:t>
      </w:r>
      <w:r w:rsidRPr="00A66842">
        <w:rPr>
          <w:rFonts w:ascii="Palatino Linotype" w:hAnsi="Palatino Linotype" w:cs="Times New Roman"/>
          <w:bCs/>
          <w:i/>
        </w:rPr>
        <w:t>E</w:t>
      </w:r>
      <w:r w:rsidRPr="00A66842">
        <w:rPr>
          <w:rFonts w:ascii="Palatino Linotype" w:hAnsi="Palatino Linotype" w:cs="Times New Roman"/>
          <w:vertAlign w:val="subscript"/>
        </w:rPr>
        <w:t>2</w:t>
      </w:r>
      <w:r w:rsidRPr="00A66842">
        <w:rPr>
          <w:rFonts w:ascii="Palatino Linotype" w:hAnsi="Palatino Linotype" w:cs="Times New Roman"/>
        </w:rPr>
        <w:t xml:space="preserve"> </w:t>
      </w:r>
      <w:r w:rsidR="00D50F65" w:rsidRPr="00A66842">
        <w:rPr>
          <w:rFonts w:ascii="Palatino Linotype" w:hAnsi="Palatino Linotype" w:cs="Times New Roman"/>
        </w:rPr>
        <w:t>–</w:t>
      </w:r>
      <w:r w:rsidRPr="00A66842">
        <w:rPr>
          <w:rFonts w:ascii="Palatino Linotype" w:hAnsi="Palatino Linotype" w:cs="Times New Roman"/>
        </w:rPr>
        <w:t xml:space="preserve"> </w:t>
      </w:r>
      <w:r w:rsidRPr="00A66842">
        <w:rPr>
          <w:rFonts w:ascii="Palatino Linotype" w:hAnsi="Palatino Linotype" w:cs="Times New Roman"/>
          <w:bCs/>
          <w:i/>
        </w:rPr>
        <w:t>E</w:t>
      </w:r>
      <w:r w:rsidRPr="00A66842">
        <w:rPr>
          <w:rFonts w:ascii="Palatino Linotype" w:hAnsi="Palatino Linotype" w:cs="Times New Roman"/>
          <w:vertAlign w:val="subscript"/>
        </w:rPr>
        <w:t>1</w:t>
      </w:r>
      <w:r w:rsidRPr="00A66842">
        <w:rPr>
          <w:rFonts w:ascii="Palatino Linotype" w:hAnsi="Palatino Linotype" w:cs="Times New Roman"/>
        </w:rPr>
        <w:t xml:space="preserve"> transition, we need to find the energy </w:t>
      </w:r>
      <w:r w:rsidRPr="00A66842">
        <w:rPr>
          <w:rFonts w:ascii="Palatino Linotype" w:hAnsi="Palatino Linotype" w:cs="Times New Roman"/>
          <w:bCs/>
          <w:i/>
        </w:rPr>
        <w:t>E</w:t>
      </w:r>
      <w:r w:rsidRPr="00A66842">
        <w:rPr>
          <w:rFonts w:ascii="Palatino Linotype" w:hAnsi="Palatino Linotype" w:cs="Times New Roman"/>
          <w:vertAlign w:val="subscript"/>
        </w:rPr>
        <w:t>2</w:t>
      </w:r>
      <w:r w:rsidRPr="00A66842">
        <w:rPr>
          <w:rFonts w:ascii="Palatino Linotype" w:hAnsi="Palatino Linotype" w:cs="Times New Roman"/>
        </w:rPr>
        <w:t xml:space="preserve">. Looking at the transition marked </w:t>
      </w:r>
      <w:r w:rsidR="00D50F65" w:rsidRPr="00A66842">
        <w:rPr>
          <w:rFonts w:ascii="Palatino Linotype" w:hAnsi="Palatino Linotype" w:cs="Times New Roman"/>
        </w:rPr>
        <w:t>“</w:t>
      </w:r>
      <w:r w:rsidRPr="00A66842">
        <w:rPr>
          <w:rFonts w:ascii="Palatino Linotype" w:hAnsi="Palatino Linotype" w:cs="Times New Roman"/>
        </w:rPr>
        <w:t>Green</w:t>
      </w:r>
      <w:r w:rsidR="00D50F65" w:rsidRPr="00A66842">
        <w:rPr>
          <w:rFonts w:ascii="Palatino Linotype" w:hAnsi="Palatino Linotype" w:cs="Times New Roman"/>
        </w:rPr>
        <w:t>”</w:t>
      </w:r>
      <w:r w:rsidRPr="00A66842">
        <w:rPr>
          <w:rFonts w:ascii="Palatino Linotype" w:hAnsi="Palatino Linotype" w:cs="Times New Roman"/>
        </w:rPr>
        <w:t xml:space="preserve"> in Figure TP41.1, we see that</w:t>
      </w:r>
    </w:p>
    <w:p w:rsidR="00554960" w:rsidRPr="00A66842" w:rsidRDefault="00670F2E" w:rsidP="00A771E5">
      <w:pPr>
        <w:spacing w:line="360" w:lineRule="auto"/>
        <w:ind w:left="1080"/>
        <w:jc w:val="center"/>
        <w:rPr>
          <w:rFonts w:ascii="Palatino Linotype" w:hAnsi="Palatino Linotype"/>
        </w:rPr>
      </w:pPr>
      <w:r w:rsidRPr="00A66842">
        <w:rPr>
          <w:rFonts w:ascii="Palatino Linotype" w:hAnsi="Palatino Linotype"/>
          <w:position w:val="-38"/>
        </w:rPr>
        <w:object w:dxaOrig="4600" w:dyaOrig="840">
          <v:shape id="_x0000_i1025" type="#_x0000_t75" style="width:230pt;height:42pt" o:ole="">
            <v:imagedata r:id="rId8" o:title=""/>
          </v:shape>
          <o:OLEObject Type="Embed" ProgID="Equation.DSMT4" ShapeID="_x0000_i1025" DrawAspect="Content" ObjectID="_1595942493" r:id="rId9"/>
        </w:object>
      </w:r>
      <w:r w:rsidR="00554960" w:rsidRPr="00A66842">
        <w:rPr>
          <w:rFonts w:ascii="Palatino Linotype" w:hAnsi="Palatino Linotype"/>
        </w:rPr>
        <w:t xml:space="preserve">     (1)</w:t>
      </w:r>
    </w:p>
    <w:p w:rsidR="00554960" w:rsidRPr="00A66842" w:rsidRDefault="00554960" w:rsidP="004B4115">
      <w:pPr>
        <w:spacing w:before="120" w:line="360" w:lineRule="auto"/>
        <w:ind w:left="1080"/>
        <w:rPr>
          <w:rFonts w:ascii="Palatino Linotype" w:hAnsi="Palatino Linotype"/>
        </w:rPr>
      </w:pPr>
      <w:r w:rsidRPr="00A66842">
        <w:rPr>
          <w:rFonts w:ascii="Palatino Linotype" w:hAnsi="Palatino Linotype"/>
        </w:rPr>
        <w:t xml:space="preserve">where </w:t>
      </w:r>
      <w:r w:rsidR="00D50F65" w:rsidRPr="00A66842">
        <w:rPr>
          <w:rFonts w:ascii="Symbol" w:hAnsi="Symbol"/>
          <w:i/>
        </w:rPr>
        <w:t></w:t>
      </w:r>
      <w:r w:rsidRPr="00A66842">
        <w:rPr>
          <w:rFonts w:ascii="Palatino Linotype" w:hAnsi="Palatino Linotype"/>
          <w:i/>
          <w:vertAlign w:val="subscript"/>
        </w:rPr>
        <w:t>g</w:t>
      </w:r>
      <w:r w:rsidRPr="00A66842">
        <w:rPr>
          <w:rFonts w:ascii="Palatino Linotype" w:hAnsi="Palatino Linotype"/>
        </w:rPr>
        <w:t xml:space="preserve"> is the wavelength of the green light. Now, the wavelength of the </w:t>
      </w:r>
      <w:r w:rsidRPr="00A66842">
        <w:rPr>
          <w:rFonts w:ascii="Palatino Linotype" w:hAnsi="Palatino Linotype" w:cs="Times New Roman"/>
          <w:bCs/>
          <w:i/>
        </w:rPr>
        <w:t>E</w:t>
      </w:r>
      <w:r w:rsidRPr="00A66842">
        <w:rPr>
          <w:rFonts w:ascii="Palatino Linotype" w:hAnsi="Palatino Linotype" w:cs="Times New Roman"/>
          <w:vertAlign w:val="subscript"/>
        </w:rPr>
        <w:t>2</w:t>
      </w:r>
      <w:r w:rsidRPr="00A66842">
        <w:rPr>
          <w:rFonts w:ascii="Palatino Linotype" w:hAnsi="Palatino Linotype" w:cs="Times New Roman"/>
        </w:rPr>
        <w:t xml:space="preserve"> </w:t>
      </w:r>
      <w:r w:rsidR="00D50F65" w:rsidRPr="00A66842">
        <w:rPr>
          <w:rFonts w:ascii="Palatino Linotype" w:hAnsi="Palatino Linotype" w:cs="Times New Roman"/>
        </w:rPr>
        <w:t>–</w:t>
      </w:r>
      <w:r w:rsidRPr="00A66842">
        <w:rPr>
          <w:rFonts w:ascii="Palatino Linotype" w:hAnsi="Palatino Linotype" w:cs="Times New Roman"/>
        </w:rPr>
        <w:t xml:space="preserve"> </w:t>
      </w:r>
      <w:r w:rsidRPr="00A66842">
        <w:rPr>
          <w:rFonts w:ascii="Palatino Linotype" w:hAnsi="Palatino Linotype" w:cs="Times New Roman"/>
          <w:bCs/>
          <w:i/>
        </w:rPr>
        <w:t>E</w:t>
      </w:r>
      <w:r w:rsidRPr="00A66842">
        <w:rPr>
          <w:rFonts w:ascii="Palatino Linotype" w:hAnsi="Palatino Linotype" w:cs="Times New Roman"/>
          <w:vertAlign w:val="subscript"/>
        </w:rPr>
        <w:t>1</w:t>
      </w:r>
      <w:r w:rsidRPr="00A66842">
        <w:rPr>
          <w:rFonts w:ascii="Palatino Linotype" w:hAnsi="Palatino Linotype" w:cs="Times New Roman"/>
        </w:rPr>
        <w:t xml:space="preserve"> transition is</w:t>
      </w:r>
    </w:p>
    <w:p w:rsidR="00554960" w:rsidRPr="00A66842" w:rsidRDefault="00670F2E" w:rsidP="00A771E5">
      <w:pPr>
        <w:spacing w:line="360" w:lineRule="auto"/>
        <w:ind w:left="1080"/>
        <w:jc w:val="center"/>
        <w:rPr>
          <w:rFonts w:ascii="Palatino Linotype" w:hAnsi="Palatino Linotype"/>
        </w:rPr>
      </w:pPr>
      <w:r w:rsidRPr="00A66842">
        <w:rPr>
          <w:rFonts w:ascii="Palatino Linotype" w:hAnsi="Palatino Linotype"/>
          <w:position w:val="-34"/>
        </w:rPr>
        <w:object w:dxaOrig="3000" w:dyaOrig="800">
          <v:shape id="_x0000_i1026" type="#_x0000_t75" style="width:150pt;height:40pt" o:ole="">
            <v:imagedata r:id="rId10" o:title=""/>
          </v:shape>
          <o:OLEObject Type="Embed" ProgID="Equation.DSMT4" ShapeID="_x0000_i1026" DrawAspect="Content" ObjectID="_1595942494" r:id="rId11"/>
        </w:object>
      </w:r>
      <w:r w:rsidR="00554960" w:rsidRPr="00A66842">
        <w:rPr>
          <w:rFonts w:ascii="Palatino Linotype" w:hAnsi="Palatino Linotype"/>
        </w:rPr>
        <w:t xml:space="preserve">       (2)</w:t>
      </w:r>
    </w:p>
    <w:p w:rsidR="00554960" w:rsidRPr="00A66842" w:rsidRDefault="00554960" w:rsidP="004B4115">
      <w:pPr>
        <w:spacing w:before="120" w:line="360" w:lineRule="auto"/>
        <w:ind w:left="1080"/>
        <w:rPr>
          <w:rFonts w:ascii="Palatino Linotype" w:hAnsi="Palatino Linotype"/>
        </w:rPr>
      </w:pPr>
      <w:r w:rsidRPr="00A66842">
        <w:rPr>
          <w:rFonts w:ascii="Palatino Linotype" w:hAnsi="Palatino Linotype"/>
        </w:rPr>
        <w:t>Substitute Equation (1) into Equation (2):</w:t>
      </w:r>
    </w:p>
    <w:p w:rsidR="00554960" w:rsidRPr="00A66842" w:rsidRDefault="00670F2E" w:rsidP="00A771E5">
      <w:pPr>
        <w:spacing w:line="360" w:lineRule="auto"/>
        <w:ind w:left="1080"/>
        <w:jc w:val="center"/>
        <w:rPr>
          <w:rFonts w:ascii="Palatino Linotype" w:hAnsi="Palatino Linotype"/>
        </w:rPr>
      </w:pPr>
      <w:r w:rsidRPr="00A66842">
        <w:rPr>
          <w:rFonts w:ascii="Palatino Linotype" w:hAnsi="Palatino Linotype"/>
          <w:position w:val="-74"/>
        </w:rPr>
        <w:object w:dxaOrig="3160" w:dyaOrig="1200">
          <v:shape id="_x0000_i1027" type="#_x0000_t75" style="width:158pt;height:60pt" o:ole="">
            <v:imagedata r:id="rId12" o:title=""/>
          </v:shape>
          <o:OLEObject Type="Embed" ProgID="Equation.DSMT4" ShapeID="_x0000_i1027" DrawAspect="Content" ObjectID="_1595942495" r:id="rId13"/>
        </w:object>
      </w:r>
      <w:r w:rsidR="00554960" w:rsidRPr="00A66842">
        <w:rPr>
          <w:rFonts w:ascii="Palatino Linotype" w:hAnsi="Palatino Linotype"/>
        </w:rPr>
        <w:t xml:space="preserve">     (3)</w:t>
      </w:r>
    </w:p>
    <w:p w:rsidR="00554960" w:rsidRPr="00A66842" w:rsidRDefault="00554960" w:rsidP="004B4115">
      <w:pPr>
        <w:spacing w:before="120" w:line="360" w:lineRule="auto"/>
        <w:ind w:left="1080"/>
        <w:rPr>
          <w:rFonts w:ascii="Palatino Linotype" w:hAnsi="Palatino Linotype"/>
        </w:rPr>
      </w:pPr>
      <w:r w:rsidRPr="00A66842">
        <w:rPr>
          <w:rFonts w:ascii="Palatino Linotype" w:hAnsi="Palatino Linotype"/>
        </w:rPr>
        <w:t>Substitute numerical values:</w:t>
      </w:r>
    </w:p>
    <w:p w:rsidR="00554960" w:rsidRPr="00A66842" w:rsidRDefault="00670F2E" w:rsidP="00A771E5">
      <w:pPr>
        <w:spacing w:line="360" w:lineRule="auto"/>
        <w:ind w:left="1080"/>
        <w:jc w:val="center"/>
        <w:rPr>
          <w:rFonts w:ascii="Palatino Linotype" w:hAnsi="Palatino Linotype"/>
        </w:rPr>
      </w:pPr>
      <w:r w:rsidRPr="00A66842">
        <w:rPr>
          <w:rFonts w:ascii="Palatino Linotype" w:hAnsi="Palatino Linotype"/>
          <w:position w:val="-70"/>
        </w:rPr>
        <w:object w:dxaOrig="5220" w:dyaOrig="1160">
          <v:shape id="_x0000_i1028" type="#_x0000_t75" style="width:261pt;height:58pt" o:ole="">
            <v:imagedata r:id="rId14" o:title=""/>
          </v:shape>
          <o:OLEObject Type="Embed" ProgID="Equation.DSMT4" ShapeID="_x0000_i1028" DrawAspect="Content" ObjectID="_1595942496" r:id="rId15"/>
        </w:object>
      </w:r>
    </w:p>
    <w:p w:rsidR="00554960" w:rsidRPr="00A66842" w:rsidRDefault="00554960" w:rsidP="004B4115">
      <w:pPr>
        <w:spacing w:before="120" w:line="360" w:lineRule="auto"/>
        <w:ind w:left="1080"/>
        <w:rPr>
          <w:rFonts w:ascii="Palatino Linotype" w:hAnsi="Palatino Linotype"/>
        </w:rPr>
      </w:pPr>
      <w:r w:rsidRPr="00A66842">
        <w:rPr>
          <w:rFonts w:ascii="Palatino Linotype" w:hAnsi="Palatino Linotype"/>
        </w:rPr>
        <w:lastRenderedPageBreak/>
        <w:t xml:space="preserve">(b) The silicon dioxide film is between layers of titanium dioxide. Therefore, Equation 36.12 applies to </w:t>
      </w:r>
      <w:r w:rsidRPr="00A66842">
        <w:rPr>
          <w:rFonts w:ascii="Palatino Linotype" w:hAnsi="Palatino Linotype"/>
          <w:i/>
        </w:rPr>
        <w:t>constructive</w:t>
      </w:r>
      <w:r w:rsidRPr="00A66842">
        <w:rPr>
          <w:rFonts w:ascii="Palatino Linotype" w:hAnsi="Palatino Linotype"/>
        </w:rPr>
        <w:t xml:space="preserve"> interference:</w:t>
      </w:r>
    </w:p>
    <w:p w:rsidR="00554960" w:rsidRPr="00A66842" w:rsidRDefault="00670F2E" w:rsidP="00EF6987">
      <w:pPr>
        <w:spacing w:line="240" w:lineRule="auto"/>
        <w:ind w:left="1080"/>
        <w:jc w:val="center"/>
        <w:rPr>
          <w:rFonts w:ascii="Palatino Linotype" w:hAnsi="Palatino Linotype"/>
        </w:rPr>
      </w:pPr>
      <w:r w:rsidRPr="00A66842">
        <w:rPr>
          <w:rFonts w:ascii="Palatino Linotype" w:hAnsi="Palatino Linotype"/>
          <w:position w:val="-20"/>
        </w:rPr>
        <w:object w:dxaOrig="1960" w:dyaOrig="540">
          <v:shape id="_x0000_i1029" type="#_x0000_t75" style="width:98pt;height:27pt" o:ole="">
            <v:imagedata r:id="rId16" o:title=""/>
          </v:shape>
          <o:OLEObject Type="Embed" ProgID="Equation.DSMT4" ShapeID="_x0000_i1029" DrawAspect="Content" ObjectID="_1595942497" r:id="rId17"/>
        </w:object>
      </w:r>
      <w:r w:rsidR="00554960" w:rsidRPr="00A66842">
        <w:rPr>
          <w:rFonts w:ascii="Palatino Linotype" w:hAnsi="Palatino Linotype"/>
        </w:rPr>
        <w:t xml:space="preserve">       (4)</w:t>
      </w:r>
    </w:p>
    <w:p w:rsidR="00554960" w:rsidRPr="00A66842" w:rsidRDefault="00554960" w:rsidP="004B4115">
      <w:pPr>
        <w:spacing w:before="120" w:line="360" w:lineRule="auto"/>
        <w:ind w:left="1080"/>
        <w:rPr>
          <w:rFonts w:ascii="Palatino Linotype" w:hAnsi="Palatino Linotype"/>
        </w:rPr>
      </w:pPr>
      <w:r w:rsidRPr="00A66842">
        <w:rPr>
          <w:rFonts w:ascii="Palatino Linotype" w:hAnsi="Palatino Linotype"/>
        </w:rPr>
        <w:t xml:space="preserve">where </w:t>
      </w:r>
      <w:r w:rsidRPr="00A66842">
        <w:rPr>
          <w:rFonts w:ascii="Palatino Linotype" w:hAnsi="Palatino Linotype"/>
          <w:i/>
        </w:rPr>
        <w:t>m</w:t>
      </w:r>
      <w:r w:rsidRPr="00A66842">
        <w:rPr>
          <w:rFonts w:ascii="Palatino Linotype" w:hAnsi="Palatino Linotype"/>
          <w:i/>
          <w:vertAlign w:val="subscript"/>
        </w:rPr>
        <w:t>g</w:t>
      </w:r>
      <w:r w:rsidRPr="00A66842">
        <w:rPr>
          <w:rFonts w:ascii="Palatino Linotype" w:hAnsi="Palatino Linotype"/>
        </w:rPr>
        <w:t xml:space="preserve"> is an order number for green light, for which we want constructive interference, so that the mirror reflects the green light back into the cavity. Equation 36.13 applies to </w:t>
      </w:r>
      <w:r w:rsidRPr="00A66842">
        <w:rPr>
          <w:rFonts w:ascii="Palatino Linotype" w:hAnsi="Palatino Linotype"/>
          <w:i/>
        </w:rPr>
        <w:t>destructive</w:t>
      </w:r>
      <w:r w:rsidRPr="00A66842">
        <w:rPr>
          <w:rFonts w:ascii="Palatino Linotype" w:hAnsi="Palatino Linotype"/>
        </w:rPr>
        <w:t xml:space="preserve"> interference:</w:t>
      </w:r>
    </w:p>
    <w:p w:rsidR="00554960" w:rsidRPr="00A66842" w:rsidRDefault="00670F2E" w:rsidP="00EF6987">
      <w:pPr>
        <w:spacing w:line="240" w:lineRule="auto"/>
        <w:ind w:left="1080"/>
        <w:jc w:val="center"/>
        <w:rPr>
          <w:rFonts w:ascii="Palatino Linotype" w:hAnsi="Palatino Linotype"/>
        </w:rPr>
      </w:pPr>
      <w:r w:rsidRPr="00A66842">
        <w:rPr>
          <w:rFonts w:ascii="Palatino Linotype" w:hAnsi="Palatino Linotype"/>
          <w:position w:val="-12"/>
        </w:rPr>
        <w:object w:dxaOrig="1280" w:dyaOrig="400">
          <v:shape id="_x0000_i1030" type="#_x0000_t75" style="width:64pt;height:20pt" o:ole="">
            <v:imagedata r:id="rId18" o:title=""/>
          </v:shape>
          <o:OLEObject Type="Embed" ProgID="Equation.DSMT4" ShapeID="_x0000_i1030" DrawAspect="Content" ObjectID="_1595942498" r:id="rId19"/>
        </w:object>
      </w:r>
      <w:r w:rsidR="00554960" w:rsidRPr="00A66842">
        <w:rPr>
          <w:rFonts w:ascii="Palatino Linotype" w:hAnsi="Palatino Linotype"/>
        </w:rPr>
        <w:t xml:space="preserve">        (5)</w:t>
      </w:r>
    </w:p>
    <w:p w:rsidR="00554960" w:rsidRPr="00A66842" w:rsidRDefault="00554960" w:rsidP="004B4115">
      <w:pPr>
        <w:spacing w:before="120" w:line="360" w:lineRule="auto"/>
        <w:ind w:left="1080"/>
        <w:rPr>
          <w:rFonts w:ascii="Palatino Linotype" w:hAnsi="Palatino Linotype"/>
        </w:rPr>
      </w:pPr>
      <w:r w:rsidRPr="00A66842">
        <w:rPr>
          <w:rFonts w:ascii="Palatino Linotype" w:hAnsi="Palatino Linotype"/>
        </w:rPr>
        <w:t xml:space="preserve">where </w:t>
      </w:r>
      <w:proofErr w:type="spellStart"/>
      <w:r w:rsidRPr="00A66842">
        <w:rPr>
          <w:rFonts w:ascii="Palatino Linotype" w:hAnsi="Palatino Linotype"/>
          <w:i/>
        </w:rPr>
        <w:t>m</w:t>
      </w:r>
      <w:r w:rsidRPr="00A66842">
        <w:rPr>
          <w:rFonts w:ascii="Palatino Linotype" w:hAnsi="Palatino Linotype"/>
          <w:i/>
          <w:vertAlign w:val="subscript"/>
        </w:rPr>
        <w:t>r</w:t>
      </w:r>
      <w:proofErr w:type="spellEnd"/>
      <w:r w:rsidRPr="00A66842">
        <w:rPr>
          <w:rFonts w:ascii="Palatino Linotype" w:hAnsi="Palatino Linotype"/>
        </w:rPr>
        <w:t xml:space="preserve"> is an order number for red light, for which we want destructive interference, so that the mirror transmits the red light so that does not grow in strength. In both Equation (4) and (5), </w:t>
      </w:r>
      <w:r w:rsidRPr="00A66842">
        <w:rPr>
          <w:rFonts w:ascii="Palatino Linotype" w:hAnsi="Palatino Linotype"/>
          <w:i/>
        </w:rPr>
        <w:t>n</w:t>
      </w:r>
      <w:r w:rsidRPr="00A66842">
        <w:rPr>
          <w:rFonts w:ascii="Palatino Linotype" w:hAnsi="Palatino Linotype"/>
        </w:rPr>
        <w:t xml:space="preserve"> is the index of refraction of the silicon dioxide and </w:t>
      </w:r>
      <w:r w:rsidRPr="00A66842">
        <w:rPr>
          <w:rFonts w:ascii="Palatino Linotype" w:hAnsi="Palatino Linotype"/>
          <w:i/>
        </w:rPr>
        <w:t>t</w:t>
      </w:r>
      <w:r w:rsidRPr="00A66842">
        <w:rPr>
          <w:rFonts w:ascii="Palatino Linotype" w:hAnsi="Palatino Linotype"/>
        </w:rPr>
        <w:t xml:space="preserve"> is the thickness of the silicon dioxide film that reflects green light and transmits red light. Divide Equation (5) by Equation (4):</w:t>
      </w:r>
    </w:p>
    <w:p w:rsidR="00554960" w:rsidRPr="00A66842" w:rsidRDefault="00670F2E" w:rsidP="00EF6987">
      <w:pPr>
        <w:spacing w:line="240" w:lineRule="auto"/>
        <w:ind w:left="1080"/>
        <w:jc w:val="center"/>
        <w:rPr>
          <w:rFonts w:ascii="Palatino Linotype" w:hAnsi="Palatino Linotype"/>
        </w:rPr>
      </w:pPr>
      <w:r w:rsidRPr="00A66842">
        <w:rPr>
          <w:rFonts w:ascii="Palatino Linotype" w:hAnsi="Palatino Linotype"/>
          <w:position w:val="-80"/>
        </w:rPr>
        <w:object w:dxaOrig="7300" w:dyaOrig="1740">
          <v:shape id="_x0000_i1031" type="#_x0000_t75" style="width:365pt;height:87pt" o:ole="">
            <v:imagedata r:id="rId20" o:title=""/>
          </v:shape>
          <o:OLEObject Type="Embed" ProgID="Equation.DSMT4" ShapeID="_x0000_i1031" DrawAspect="Content" ObjectID="_1595942499" r:id="rId21"/>
        </w:object>
      </w:r>
    </w:p>
    <w:p w:rsidR="00554960" w:rsidRPr="00A66842" w:rsidRDefault="00554960" w:rsidP="004B4115">
      <w:pPr>
        <w:spacing w:before="120" w:line="360" w:lineRule="auto"/>
        <w:ind w:left="1080"/>
        <w:rPr>
          <w:rFonts w:ascii="Palatino Linotype" w:hAnsi="Palatino Linotype"/>
        </w:rPr>
      </w:pPr>
      <w:r w:rsidRPr="00A66842">
        <w:rPr>
          <w:rFonts w:ascii="Palatino Linotype" w:hAnsi="Palatino Linotype"/>
        </w:rPr>
        <w:t xml:space="preserve">Now, </w:t>
      </w:r>
      <w:r w:rsidRPr="00A66842">
        <w:rPr>
          <w:rFonts w:ascii="Palatino Linotype" w:hAnsi="Palatino Linotype"/>
          <w:i/>
        </w:rPr>
        <w:t>m</w:t>
      </w:r>
      <w:r w:rsidRPr="00A66842">
        <w:rPr>
          <w:rFonts w:ascii="Palatino Linotype" w:hAnsi="Palatino Linotype"/>
          <w:i/>
          <w:vertAlign w:val="subscript"/>
        </w:rPr>
        <w:t>g</w:t>
      </w:r>
      <w:r w:rsidRPr="00A66842">
        <w:rPr>
          <w:rFonts w:ascii="Palatino Linotype" w:hAnsi="Palatino Linotype"/>
        </w:rPr>
        <w:t xml:space="preserve"> must be a nonnegative integer beginning at 0. </w:t>
      </w:r>
      <w:proofErr w:type="spellStart"/>
      <w:r w:rsidRPr="00A66842">
        <w:rPr>
          <w:rFonts w:ascii="Palatino Linotype" w:hAnsi="Palatino Linotype"/>
        </w:rPr>
        <w:t>Lets</w:t>
      </w:r>
      <w:proofErr w:type="spellEnd"/>
      <w:r w:rsidRPr="00A66842">
        <w:rPr>
          <w:rFonts w:ascii="Palatino Linotype" w:hAnsi="Palatino Linotype"/>
        </w:rPr>
        <w:t xml:space="preserve"> evaluate the right side of Equation (6) for various values of </w:t>
      </w:r>
      <w:r w:rsidRPr="00A66842">
        <w:rPr>
          <w:rFonts w:ascii="Palatino Linotype" w:hAnsi="Palatino Linotype"/>
          <w:i/>
        </w:rPr>
        <w:t>m</w:t>
      </w:r>
      <w:r w:rsidRPr="00A66842">
        <w:rPr>
          <w:rFonts w:ascii="Palatino Linotype" w:hAnsi="Palatino Linotype"/>
          <w:i/>
          <w:vertAlign w:val="subscript"/>
        </w:rPr>
        <w:t>g</w:t>
      </w:r>
      <w:r w:rsidRPr="00A66842">
        <w:rPr>
          <w:rFonts w:ascii="Palatino Linotype" w:hAnsi="Palatino Linotype"/>
        </w:rPr>
        <w:t xml:space="preserve"> and see if the result is an integer for </w:t>
      </w:r>
      <w:proofErr w:type="spellStart"/>
      <w:r w:rsidRPr="00A66842">
        <w:rPr>
          <w:rFonts w:ascii="Palatino Linotype" w:hAnsi="Palatino Linotype"/>
          <w:i/>
        </w:rPr>
        <w:t>m</w:t>
      </w:r>
      <w:r w:rsidRPr="00A66842">
        <w:rPr>
          <w:rFonts w:ascii="Palatino Linotype" w:hAnsi="Palatino Linotype"/>
          <w:i/>
          <w:vertAlign w:val="subscript"/>
        </w:rPr>
        <w:t>r</w:t>
      </w:r>
      <w:proofErr w:type="spellEnd"/>
      <w:r w:rsidRPr="00A66842">
        <w:rPr>
          <w:rFonts w:ascii="Palatino Linotype" w:hAnsi="Palatino Linotype"/>
        </w:rPr>
        <w:t>:</w:t>
      </w:r>
    </w:p>
    <w:tbl>
      <w:tblPr>
        <w:tblW w:w="0" w:type="auto"/>
        <w:tblInd w:w="2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620"/>
      </w:tblGrid>
      <w:tr w:rsidR="00554960" w:rsidRPr="00A66842" w:rsidTr="00624B8B">
        <w:tc>
          <w:tcPr>
            <w:tcW w:w="1638" w:type="dxa"/>
            <w:shd w:val="clear" w:color="auto" w:fill="auto"/>
          </w:tcPr>
          <w:p w:rsidR="00554960" w:rsidRPr="00A66842" w:rsidRDefault="00554960" w:rsidP="00763DD0">
            <w:pPr>
              <w:spacing w:line="360" w:lineRule="auto"/>
              <w:jc w:val="center"/>
              <w:rPr>
                <w:rFonts w:ascii="Palatino Linotype" w:hAnsi="Palatino Linotype"/>
              </w:rPr>
            </w:pPr>
            <w:r w:rsidRPr="00A66842">
              <w:rPr>
                <w:rFonts w:ascii="Palatino Linotype" w:hAnsi="Palatino Linotype"/>
                <w:i/>
              </w:rPr>
              <w:t>m</w:t>
            </w:r>
            <w:r w:rsidRPr="00A66842">
              <w:rPr>
                <w:rFonts w:ascii="Palatino Linotype" w:hAnsi="Palatino Linotype"/>
                <w:i/>
                <w:vertAlign w:val="subscript"/>
              </w:rPr>
              <w:t>g</w:t>
            </w:r>
          </w:p>
        </w:tc>
        <w:tc>
          <w:tcPr>
            <w:tcW w:w="1620" w:type="dxa"/>
            <w:shd w:val="clear" w:color="auto" w:fill="auto"/>
          </w:tcPr>
          <w:p w:rsidR="00554960" w:rsidRPr="00A66842" w:rsidRDefault="00670F2E" w:rsidP="00763DD0">
            <w:pPr>
              <w:spacing w:line="360" w:lineRule="auto"/>
              <w:jc w:val="center"/>
              <w:rPr>
                <w:rFonts w:ascii="Palatino Linotype" w:hAnsi="Palatino Linotype"/>
              </w:rPr>
            </w:pPr>
            <w:r w:rsidRPr="00A66842">
              <w:rPr>
                <w:rFonts w:ascii="Palatino Linotype" w:hAnsi="Palatino Linotype"/>
                <w:position w:val="-26"/>
              </w:rPr>
              <w:object w:dxaOrig="860" w:dyaOrig="780">
                <v:shape id="_x0000_i1032" type="#_x0000_t75" style="width:43pt;height:39pt" o:ole="">
                  <v:imagedata r:id="rId22" o:title=""/>
                </v:shape>
                <o:OLEObject Type="Embed" ProgID="Equation.3" ShapeID="_x0000_i1032" DrawAspect="Content" ObjectID="_1595942500" r:id="rId23"/>
              </w:object>
            </w:r>
          </w:p>
        </w:tc>
      </w:tr>
      <w:tr w:rsidR="00554960" w:rsidRPr="00A66842" w:rsidTr="00624B8B">
        <w:tc>
          <w:tcPr>
            <w:tcW w:w="1638" w:type="dxa"/>
            <w:shd w:val="clear" w:color="auto" w:fill="auto"/>
          </w:tcPr>
          <w:p w:rsidR="00554960" w:rsidRPr="00A66842" w:rsidRDefault="00554960" w:rsidP="00763DD0">
            <w:pPr>
              <w:spacing w:line="360" w:lineRule="auto"/>
              <w:jc w:val="center"/>
              <w:rPr>
                <w:rFonts w:ascii="Palatino Linotype" w:hAnsi="Palatino Linotype"/>
              </w:rPr>
            </w:pPr>
            <w:r w:rsidRPr="00A66842">
              <w:rPr>
                <w:rFonts w:ascii="Palatino Linotype" w:hAnsi="Palatino Linotype"/>
              </w:rPr>
              <w:t>0</w:t>
            </w:r>
          </w:p>
        </w:tc>
        <w:tc>
          <w:tcPr>
            <w:tcW w:w="1620" w:type="dxa"/>
            <w:shd w:val="clear" w:color="auto" w:fill="auto"/>
          </w:tcPr>
          <w:p w:rsidR="00554960" w:rsidRPr="00A66842" w:rsidRDefault="00554960" w:rsidP="00763DD0">
            <w:pPr>
              <w:spacing w:line="360" w:lineRule="auto"/>
              <w:jc w:val="center"/>
              <w:rPr>
                <w:rFonts w:ascii="Palatino Linotype" w:hAnsi="Palatino Linotype"/>
              </w:rPr>
            </w:pPr>
            <w:r w:rsidRPr="00A66842">
              <w:rPr>
                <w:rFonts w:ascii="Palatino Linotype" w:hAnsi="Palatino Linotype"/>
              </w:rPr>
              <w:t>0.429</w:t>
            </w:r>
          </w:p>
        </w:tc>
      </w:tr>
      <w:tr w:rsidR="00554960" w:rsidRPr="00A66842" w:rsidTr="00624B8B">
        <w:tc>
          <w:tcPr>
            <w:tcW w:w="1638" w:type="dxa"/>
            <w:shd w:val="clear" w:color="auto" w:fill="auto"/>
          </w:tcPr>
          <w:p w:rsidR="00554960" w:rsidRPr="00A66842" w:rsidRDefault="00554960" w:rsidP="00763DD0">
            <w:pPr>
              <w:spacing w:line="360" w:lineRule="auto"/>
              <w:jc w:val="center"/>
              <w:rPr>
                <w:rFonts w:ascii="Palatino Linotype" w:hAnsi="Palatino Linotype"/>
              </w:rPr>
            </w:pPr>
            <w:r w:rsidRPr="00A66842">
              <w:rPr>
                <w:rFonts w:ascii="Palatino Linotype" w:hAnsi="Palatino Linotype"/>
              </w:rPr>
              <w:t>1</w:t>
            </w:r>
          </w:p>
        </w:tc>
        <w:tc>
          <w:tcPr>
            <w:tcW w:w="1620" w:type="dxa"/>
            <w:shd w:val="clear" w:color="auto" w:fill="auto"/>
          </w:tcPr>
          <w:p w:rsidR="00554960" w:rsidRPr="00A66842" w:rsidRDefault="00554960" w:rsidP="00763DD0">
            <w:pPr>
              <w:spacing w:line="360" w:lineRule="auto"/>
              <w:jc w:val="center"/>
              <w:rPr>
                <w:rFonts w:ascii="Palatino Linotype" w:hAnsi="Palatino Linotype"/>
              </w:rPr>
            </w:pPr>
            <w:r w:rsidRPr="00A66842">
              <w:rPr>
                <w:rFonts w:ascii="Palatino Linotype" w:hAnsi="Palatino Linotype"/>
              </w:rPr>
              <w:t>1.29</w:t>
            </w:r>
          </w:p>
        </w:tc>
      </w:tr>
      <w:tr w:rsidR="00554960" w:rsidRPr="00A66842" w:rsidTr="00624B8B">
        <w:tc>
          <w:tcPr>
            <w:tcW w:w="1638" w:type="dxa"/>
            <w:shd w:val="clear" w:color="auto" w:fill="auto"/>
          </w:tcPr>
          <w:p w:rsidR="00554960" w:rsidRPr="00A66842" w:rsidRDefault="00554960" w:rsidP="00763DD0">
            <w:pPr>
              <w:spacing w:line="360" w:lineRule="auto"/>
              <w:jc w:val="center"/>
              <w:rPr>
                <w:rFonts w:ascii="Palatino Linotype" w:hAnsi="Palatino Linotype"/>
              </w:rPr>
            </w:pPr>
            <w:r w:rsidRPr="00A66842">
              <w:rPr>
                <w:rFonts w:ascii="Palatino Linotype" w:hAnsi="Palatino Linotype"/>
              </w:rPr>
              <w:t>2</w:t>
            </w:r>
          </w:p>
        </w:tc>
        <w:tc>
          <w:tcPr>
            <w:tcW w:w="1620" w:type="dxa"/>
            <w:shd w:val="clear" w:color="auto" w:fill="auto"/>
          </w:tcPr>
          <w:p w:rsidR="00554960" w:rsidRPr="00A66842" w:rsidRDefault="00554960" w:rsidP="00763DD0">
            <w:pPr>
              <w:spacing w:line="360" w:lineRule="auto"/>
              <w:jc w:val="center"/>
              <w:rPr>
                <w:rFonts w:ascii="Palatino Linotype" w:hAnsi="Palatino Linotype"/>
              </w:rPr>
            </w:pPr>
            <w:r w:rsidRPr="00A66842">
              <w:rPr>
                <w:rFonts w:ascii="Palatino Linotype" w:hAnsi="Palatino Linotype"/>
              </w:rPr>
              <w:t>2.15</w:t>
            </w:r>
          </w:p>
        </w:tc>
      </w:tr>
      <w:tr w:rsidR="00554960" w:rsidRPr="00A66842" w:rsidTr="00624B8B">
        <w:tc>
          <w:tcPr>
            <w:tcW w:w="1638" w:type="dxa"/>
            <w:shd w:val="clear" w:color="auto" w:fill="auto"/>
          </w:tcPr>
          <w:p w:rsidR="00554960" w:rsidRPr="00A66842" w:rsidRDefault="00554960" w:rsidP="00763DD0">
            <w:pPr>
              <w:spacing w:line="360" w:lineRule="auto"/>
              <w:jc w:val="center"/>
              <w:rPr>
                <w:rFonts w:ascii="Palatino Linotype" w:hAnsi="Palatino Linotype"/>
              </w:rPr>
            </w:pPr>
            <w:r w:rsidRPr="00A66842">
              <w:rPr>
                <w:rFonts w:ascii="Palatino Linotype" w:hAnsi="Palatino Linotype"/>
              </w:rPr>
              <w:t>3</w:t>
            </w:r>
          </w:p>
        </w:tc>
        <w:tc>
          <w:tcPr>
            <w:tcW w:w="1620" w:type="dxa"/>
            <w:shd w:val="clear" w:color="auto" w:fill="auto"/>
          </w:tcPr>
          <w:p w:rsidR="00554960" w:rsidRPr="00A66842" w:rsidRDefault="00554960" w:rsidP="00763DD0">
            <w:pPr>
              <w:spacing w:line="360" w:lineRule="auto"/>
              <w:jc w:val="center"/>
              <w:rPr>
                <w:rFonts w:ascii="Palatino Linotype" w:hAnsi="Palatino Linotype"/>
              </w:rPr>
            </w:pPr>
            <w:r w:rsidRPr="00A66842">
              <w:rPr>
                <w:rFonts w:ascii="Palatino Linotype" w:hAnsi="Palatino Linotype"/>
              </w:rPr>
              <w:t>3.00</w:t>
            </w:r>
          </w:p>
        </w:tc>
      </w:tr>
    </w:tbl>
    <w:p w:rsidR="00554960" w:rsidRPr="00A66842" w:rsidRDefault="00554960" w:rsidP="004B4115">
      <w:pPr>
        <w:spacing w:before="120" w:line="360" w:lineRule="auto"/>
        <w:ind w:left="1080"/>
        <w:rPr>
          <w:rFonts w:ascii="Palatino Linotype" w:hAnsi="Palatino Linotype"/>
        </w:rPr>
      </w:pPr>
      <w:r w:rsidRPr="00A66842">
        <w:rPr>
          <w:rFonts w:ascii="Palatino Linotype" w:hAnsi="Palatino Linotype"/>
        </w:rPr>
        <w:lastRenderedPageBreak/>
        <w:t xml:space="preserve">Ah-ha! We see that a film of thickness such that </w:t>
      </w:r>
      <w:r w:rsidRPr="00A66842">
        <w:rPr>
          <w:rFonts w:ascii="Palatino Linotype" w:hAnsi="Palatino Linotype"/>
          <w:i/>
        </w:rPr>
        <w:t>m</w:t>
      </w:r>
      <w:r w:rsidRPr="00A66842">
        <w:rPr>
          <w:rFonts w:ascii="Palatino Linotype" w:hAnsi="Palatino Linotype"/>
          <w:i/>
          <w:vertAlign w:val="subscript"/>
        </w:rPr>
        <w:t>g</w:t>
      </w:r>
      <w:r w:rsidRPr="00A66842">
        <w:rPr>
          <w:rFonts w:ascii="Palatino Linotype" w:hAnsi="Palatino Linotype"/>
        </w:rPr>
        <w:t xml:space="preserve"> = 3 and </w:t>
      </w:r>
      <w:proofErr w:type="spellStart"/>
      <w:r w:rsidRPr="00A66842">
        <w:rPr>
          <w:rFonts w:ascii="Palatino Linotype" w:hAnsi="Palatino Linotype"/>
          <w:i/>
        </w:rPr>
        <w:t>m</w:t>
      </w:r>
      <w:r w:rsidRPr="00A66842">
        <w:rPr>
          <w:rFonts w:ascii="Palatino Linotype" w:hAnsi="Palatino Linotype"/>
          <w:i/>
          <w:vertAlign w:val="subscript"/>
        </w:rPr>
        <w:t>r</w:t>
      </w:r>
      <w:proofErr w:type="spellEnd"/>
      <w:r w:rsidRPr="00A66842">
        <w:rPr>
          <w:rFonts w:ascii="Palatino Linotype" w:hAnsi="Palatino Linotype"/>
        </w:rPr>
        <w:t xml:space="preserve"> = 3 will reflect green light and transmit red light. Therefore, from Equation (5),</w:t>
      </w:r>
    </w:p>
    <w:p w:rsidR="00554960" w:rsidRPr="00A66842" w:rsidRDefault="00670F2E" w:rsidP="00A771E5">
      <w:pPr>
        <w:spacing w:line="360" w:lineRule="auto"/>
        <w:ind w:left="1080"/>
        <w:jc w:val="center"/>
        <w:rPr>
          <w:rFonts w:ascii="Palatino Linotype" w:hAnsi="Palatino Linotype"/>
        </w:rPr>
      </w:pPr>
      <w:r w:rsidRPr="00A66842">
        <w:rPr>
          <w:rFonts w:ascii="Palatino Linotype" w:hAnsi="Palatino Linotype"/>
          <w:position w:val="-36"/>
        </w:rPr>
        <w:object w:dxaOrig="4100" w:dyaOrig="860">
          <v:shape id="_x0000_i1033" type="#_x0000_t75" style="width:205pt;height:43pt" o:ole="">
            <v:imagedata r:id="rId24" o:title=""/>
          </v:shape>
          <o:OLEObject Type="Embed" ProgID="Equation.DSMT4" ShapeID="_x0000_i1033" DrawAspect="Content" ObjectID="_1595942501" r:id="rId25"/>
        </w:object>
      </w:r>
    </w:p>
    <w:p w:rsidR="00554960" w:rsidRPr="00A66842" w:rsidRDefault="00554960" w:rsidP="004B4115">
      <w:pPr>
        <w:spacing w:before="120" w:line="360" w:lineRule="auto"/>
        <w:ind w:left="1080"/>
        <w:rPr>
          <w:rFonts w:ascii="Palatino Linotype" w:hAnsi="Palatino Linotype"/>
        </w:rPr>
      </w:pPr>
      <w:r w:rsidRPr="00A66842">
        <w:rPr>
          <w:rFonts w:ascii="Palatino Linotype" w:hAnsi="Palatino Linotype"/>
          <w:b/>
        </w:rPr>
        <w:t>Finalize</w:t>
      </w:r>
      <w:r w:rsidRPr="00A66842">
        <w:rPr>
          <w:rFonts w:ascii="Palatino Linotype" w:hAnsi="Palatino Linotype"/>
        </w:rPr>
        <w:t xml:space="preserve">  The wavelength in part (a) is in the ultraviolet region of the spectrum. Perhaps some eye shielding might be necessary to avoid danger from this radiation.]</w:t>
      </w:r>
    </w:p>
    <w:p w:rsidR="00A748FC" w:rsidRPr="00A66842" w:rsidRDefault="00A748FC" w:rsidP="004B4115">
      <w:pPr>
        <w:spacing w:before="120" w:line="360" w:lineRule="auto"/>
        <w:ind w:left="1080"/>
        <w:rPr>
          <w:rFonts w:ascii="Palatino Linotype" w:hAnsi="Palatino Linotype"/>
        </w:rPr>
      </w:pPr>
      <w:r w:rsidRPr="00A66842">
        <w:rPr>
          <w:rFonts w:ascii="Palatino Linotype" w:hAnsi="Palatino Linotype"/>
          <w:i/>
        </w:rPr>
        <w:t>Answers:</w:t>
      </w:r>
      <w:r w:rsidRPr="00A66842">
        <w:rPr>
          <w:rFonts w:ascii="Palatino Linotype" w:hAnsi="Palatino Linotype"/>
        </w:rPr>
        <w:t xml:space="preserve"> (a) 67.5 nm  (b) 651 nm</w:t>
      </w:r>
    </w:p>
    <w:p w:rsidR="00CB06B0" w:rsidRPr="00A66842" w:rsidRDefault="00690097" w:rsidP="00A771E5">
      <w:pPr>
        <w:tabs>
          <w:tab w:val="clear" w:pos="1620"/>
        </w:tabs>
        <w:suppressAutoHyphens w:val="0"/>
        <w:spacing w:line="360" w:lineRule="auto"/>
        <w:ind w:left="1080" w:hanging="1080"/>
        <w:textAlignment w:val="auto"/>
        <w:rPr>
          <w:rFonts w:ascii="Palatino Linotype" w:hAnsi="Palatino Linotype"/>
        </w:rPr>
      </w:pPr>
      <w:r w:rsidRPr="00A66842">
        <w:rPr>
          <w:rFonts w:ascii="Palatino Linotype" w:hAnsi="Palatino Linotype"/>
          <w:b/>
        </w:rPr>
        <w:t>*TP41.2</w:t>
      </w:r>
      <w:r w:rsidR="00E2486A" w:rsidRPr="00A66842">
        <w:rPr>
          <w:rFonts w:ascii="Palatino Linotype" w:hAnsi="Palatino Linotype"/>
        </w:rPr>
        <w:t xml:space="preserve"> </w:t>
      </w:r>
    </w:p>
    <w:p w:rsidR="00E2486A" w:rsidRPr="00A66842" w:rsidRDefault="00E2486A" w:rsidP="004B4115">
      <w:pPr>
        <w:spacing w:before="120" w:line="360" w:lineRule="auto"/>
        <w:ind w:left="1080"/>
        <w:rPr>
          <w:rFonts w:ascii="Palatino Linotype" w:hAnsi="Palatino Linotype"/>
          <w:i/>
        </w:rPr>
      </w:pPr>
      <w:r w:rsidRPr="00A66842">
        <w:rPr>
          <w:rFonts w:ascii="Palatino Linotype" w:hAnsi="Palatino Linotype"/>
          <w:i/>
        </w:rPr>
        <w:t>Answer:</w:t>
      </w:r>
    </w:p>
    <w:tbl>
      <w:tblPr>
        <w:tblW w:w="8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21"/>
        <w:gridCol w:w="324"/>
        <w:gridCol w:w="378"/>
        <w:gridCol w:w="403"/>
        <w:gridCol w:w="383"/>
        <w:gridCol w:w="506"/>
        <w:gridCol w:w="506"/>
        <w:gridCol w:w="506"/>
        <w:gridCol w:w="348"/>
        <w:gridCol w:w="506"/>
        <w:gridCol w:w="506"/>
        <w:gridCol w:w="506"/>
        <w:gridCol w:w="421"/>
        <w:gridCol w:w="506"/>
        <w:gridCol w:w="426"/>
        <w:gridCol w:w="396"/>
        <w:gridCol w:w="506"/>
        <w:gridCol w:w="506"/>
      </w:tblGrid>
      <w:tr w:rsidR="00E2486A" w:rsidRPr="00A66842" w:rsidTr="004B4115">
        <w:tc>
          <w:tcPr>
            <w:tcW w:w="1021" w:type="dxa"/>
            <w:shd w:val="clear" w:color="auto" w:fill="auto"/>
          </w:tcPr>
          <w:p w:rsidR="00E2486A" w:rsidRPr="00A66842" w:rsidRDefault="00E2486A" w:rsidP="00763DD0">
            <w:pPr>
              <w:spacing w:line="360" w:lineRule="auto"/>
              <w:rPr>
                <w:rFonts w:ascii="Palatino Linotype" w:hAnsi="Palatino Linotype"/>
              </w:rPr>
            </w:pPr>
            <w:r w:rsidRPr="00A66842">
              <w:rPr>
                <w:rFonts w:ascii="Palatino Linotype" w:hAnsi="Palatino Linotype"/>
              </w:rPr>
              <w:t>Shell</w:t>
            </w:r>
          </w:p>
        </w:tc>
        <w:tc>
          <w:tcPr>
            <w:tcW w:w="324" w:type="dxa"/>
            <w:shd w:val="clear" w:color="auto" w:fill="auto"/>
          </w:tcPr>
          <w:p w:rsidR="00E2486A" w:rsidRPr="00A66842" w:rsidRDefault="00E2486A" w:rsidP="00763DD0">
            <w:pPr>
              <w:spacing w:line="360" w:lineRule="auto"/>
              <w:jc w:val="center"/>
              <w:rPr>
                <w:rFonts w:ascii="Palatino Linotype" w:hAnsi="Palatino Linotype"/>
                <w:i/>
              </w:rPr>
            </w:pPr>
            <w:r w:rsidRPr="00A66842">
              <w:rPr>
                <w:rFonts w:ascii="Palatino Linotype" w:hAnsi="Palatino Linotype"/>
                <w:i/>
              </w:rPr>
              <w:t>n</w:t>
            </w:r>
          </w:p>
        </w:tc>
        <w:tc>
          <w:tcPr>
            <w:tcW w:w="7309" w:type="dxa"/>
            <w:gridSpan w:val="16"/>
            <w:shd w:val="clear" w:color="auto" w:fill="auto"/>
          </w:tcPr>
          <w:p w:rsidR="00E2486A" w:rsidRPr="00A66842" w:rsidRDefault="00E2486A" w:rsidP="00763DD0">
            <w:pPr>
              <w:spacing w:line="360" w:lineRule="auto"/>
              <w:jc w:val="center"/>
              <w:rPr>
                <w:rFonts w:ascii="Palatino Linotype" w:hAnsi="Palatino Linotype"/>
                <w:b/>
              </w:rPr>
            </w:pPr>
            <w:r w:rsidRPr="00A66842">
              <w:rPr>
                <w:rFonts w:ascii="Palatino Linotype" w:hAnsi="Palatino Linotype"/>
                <w:b/>
              </w:rPr>
              <w:t>4</w:t>
            </w:r>
          </w:p>
        </w:tc>
      </w:tr>
      <w:tr w:rsidR="00E2486A" w:rsidRPr="00A66842" w:rsidTr="004B4115">
        <w:tc>
          <w:tcPr>
            <w:tcW w:w="1021" w:type="dxa"/>
            <w:shd w:val="clear" w:color="auto" w:fill="auto"/>
          </w:tcPr>
          <w:p w:rsidR="00E2486A" w:rsidRPr="00A66842" w:rsidRDefault="00E2486A" w:rsidP="00763DD0">
            <w:pPr>
              <w:spacing w:line="360" w:lineRule="auto"/>
              <w:rPr>
                <w:rFonts w:ascii="Palatino Linotype" w:hAnsi="Palatino Linotype"/>
              </w:rPr>
            </w:pPr>
            <w:r w:rsidRPr="00A66842">
              <w:rPr>
                <w:rFonts w:ascii="Palatino Linotype" w:hAnsi="Palatino Linotype"/>
              </w:rPr>
              <w:t>Subshell</w:t>
            </w:r>
          </w:p>
        </w:tc>
        <w:tc>
          <w:tcPr>
            <w:tcW w:w="324" w:type="dxa"/>
            <w:shd w:val="clear" w:color="auto" w:fill="auto"/>
          </w:tcPr>
          <w:p w:rsidR="00E2486A" w:rsidRPr="00A66842" w:rsidRDefault="00D50F65" w:rsidP="00763DD0">
            <w:pPr>
              <w:spacing w:line="360" w:lineRule="auto"/>
              <w:jc w:val="center"/>
              <w:rPr>
                <w:rFonts w:ascii="Symbol" w:hAnsi="Symbol"/>
              </w:rPr>
            </w:pPr>
            <w:r w:rsidRPr="00A66842">
              <w:rPr>
                <w:rFonts w:ascii="Symbol" w:hAnsi="Symbol"/>
              </w:rPr>
              <w:t></w:t>
            </w:r>
          </w:p>
        </w:tc>
        <w:tc>
          <w:tcPr>
            <w:tcW w:w="378" w:type="dxa"/>
            <w:shd w:val="clear" w:color="auto" w:fill="auto"/>
          </w:tcPr>
          <w:p w:rsidR="00E2486A" w:rsidRPr="00A66842" w:rsidRDefault="00E2486A" w:rsidP="00763DD0">
            <w:pPr>
              <w:spacing w:line="360" w:lineRule="auto"/>
              <w:jc w:val="center"/>
              <w:rPr>
                <w:rFonts w:ascii="Palatino Linotype" w:hAnsi="Palatino Linotype"/>
              </w:rPr>
            </w:pPr>
            <w:r w:rsidRPr="00A66842">
              <w:rPr>
                <w:rFonts w:ascii="Palatino Linotype" w:hAnsi="Palatino Linotype"/>
              </w:rPr>
              <w:t>0</w:t>
            </w:r>
          </w:p>
        </w:tc>
        <w:tc>
          <w:tcPr>
            <w:tcW w:w="1292" w:type="dxa"/>
            <w:gridSpan w:val="3"/>
            <w:shd w:val="clear" w:color="auto" w:fill="auto"/>
          </w:tcPr>
          <w:p w:rsidR="00E2486A" w:rsidRPr="00A66842" w:rsidRDefault="00E2486A" w:rsidP="00763DD0">
            <w:pPr>
              <w:spacing w:line="360" w:lineRule="auto"/>
              <w:jc w:val="center"/>
              <w:rPr>
                <w:rFonts w:ascii="Palatino Linotype" w:hAnsi="Palatino Linotype"/>
              </w:rPr>
            </w:pPr>
            <w:r w:rsidRPr="00A66842">
              <w:rPr>
                <w:rFonts w:ascii="Palatino Linotype" w:hAnsi="Palatino Linotype"/>
              </w:rPr>
              <w:t>1</w:t>
            </w:r>
          </w:p>
        </w:tc>
        <w:tc>
          <w:tcPr>
            <w:tcW w:w="2372" w:type="dxa"/>
            <w:gridSpan w:val="5"/>
            <w:shd w:val="clear" w:color="auto" w:fill="auto"/>
          </w:tcPr>
          <w:p w:rsidR="00E2486A" w:rsidRPr="00A66842" w:rsidRDefault="00E2486A" w:rsidP="00763DD0">
            <w:pPr>
              <w:spacing w:line="360" w:lineRule="auto"/>
              <w:jc w:val="center"/>
              <w:rPr>
                <w:rFonts w:ascii="Palatino Linotype" w:hAnsi="Palatino Linotype"/>
              </w:rPr>
            </w:pPr>
            <w:r w:rsidRPr="00A66842">
              <w:rPr>
                <w:rFonts w:ascii="Palatino Linotype" w:hAnsi="Palatino Linotype"/>
              </w:rPr>
              <w:t>2</w:t>
            </w:r>
          </w:p>
        </w:tc>
        <w:tc>
          <w:tcPr>
            <w:tcW w:w="3267" w:type="dxa"/>
            <w:gridSpan w:val="7"/>
            <w:shd w:val="clear" w:color="auto" w:fill="auto"/>
          </w:tcPr>
          <w:p w:rsidR="00E2486A" w:rsidRPr="00A66842" w:rsidRDefault="00E2486A" w:rsidP="00763DD0">
            <w:pPr>
              <w:spacing w:line="360" w:lineRule="auto"/>
              <w:jc w:val="center"/>
              <w:rPr>
                <w:rFonts w:ascii="Palatino Linotype" w:hAnsi="Palatino Linotype"/>
              </w:rPr>
            </w:pPr>
            <w:r w:rsidRPr="00A66842">
              <w:rPr>
                <w:rFonts w:ascii="Palatino Linotype" w:hAnsi="Palatino Linotype"/>
              </w:rPr>
              <w:t>3</w:t>
            </w:r>
          </w:p>
        </w:tc>
      </w:tr>
      <w:tr w:rsidR="00E2486A" w:rsidRPr="00A66842" w:rsidTr="004B4115">
        <w:tc>
          <w:tcPr>
            <w:tcW w:w="1021" w:type="dxa"/>
            <w:shd w:val="clear" w:color="auto" w:fill="auto"/>
          </w:tcPr>
          <w:p w:rsidR="00E2486A" w:rsidRPr="00A66842" w:rsidRDefault="00E2486A" w:rsidP="00763DD0">
            <w:pPr>
              <w:spacing w:line="360" w:lineRule="auto"/>
              <w:rPr>
                <w:rFonts w:ascii="Palatino Linotype" w:hAnsi="Palatino Linotype"/>
              </w:rPr>
            </w:pPr>
            <w:r w:rsidRPr="00A66842">
              <w:rPr>
                <w:rFonts w:ascii="Palatino Linotype" w:hAnsi="Palatino Linotype"/>
              </w:rPr>
              <w:t>Orbital</w:t>
            </w:r>
          </w:p>
        </w:tc>
        <w:tc>
          <w:tcPr>
            <w:tcW w:w="324" w:type="dxa"/>
            <w:shd w:val="clear" w:color="auto" w:fill="auto"/>
          </w:tcPr>
          <w:p w:rsidR="00E2486A" w:rsidRPr="00A66842" w:rsidRDefault="006376F0" w:rsidP="006376F0">
            <w:pPr>
              <w:spacing w:line="360" w:lineRule="auto"/>
              <w:jc w:val="center"/>
              <w:rPr>
                <w:rFonts w:ascii="Palatino Linotype" w:hAnsi="Palatino Linotype"/>
              </w:rPr>
            </w:pPr>
            <w:r w:rsidRPr="00446E28">
              <w:rPr>
                <w:position w:val="-4"/>
              </w:rPr>
              <w:object w:dxaOrig="300" w:dyaOrig="360">
                <v:shape id="_x0000_i1480" type="#_x0000_t75" style="width:14.85pt;height:18.15pt" o:ole="">
                  <v:imagedata r:id="rId26" o:title=""/>
                </v:shape>
                <o:OLEObject Type="Embed" ProgID="Equation.DSMT4" ShapeID="_x0000_i1480" DrawAspect="Content" ObjectID="_1595942502" r:id="rId27"/>
              </w:object>
            </w:r>
          </w:p>
        </w:tc>
        <w:tc>
          <w:tcPr>
            <w:tcW w:w="378" w:type="dxa"/>
            <w:shd w:val="clear" w:color="auto" w:fill="auto"/>
          </w:tcPr>
          <w:p w:rsidR="00E2486A" w:rsidRPr="00A66842" w:rsidRDefault="00E2486A" w:rsidP="00763DD0">
            <w:pPr>
              <w:spacing w:line="360" w:lineRule="auto"/>
              <w:jc w:val="center"/>
              <w:rPr>
                <w:rFonts w:ascii="Palatino Linotype" w:hAnsi="Palatino Linotype"/>
              </w:rPr>
            </w:pPr>
            <w:r w:rsidRPr="00A66842">
              <w:rPr>
                <w:rFonts w:ascii="Palatino Linotype" w:hAnsi="Palatino Linotype"/>
              </w:rPr>
              <w:t>0</w:t>
            </w:r>
          </w:p>
        </w:tc>
        <w:tc>
          <w:tcPr>
            <w:tcW w:w="403" w:type="dxa"/>
            <w:shd w:val="clear" w:color="auto" w:fill="auto"/>
          </w:tcPr>
          <w:p w:rsidR="00E2486A" w:rsidRPr="00A66842" w:rsidRDefault="00E2486A" w:rsidP="00763DD0">
            <w:pPr>
              <w:spacing w:line="360" w:lineRule="auto"/>
              <w:jc w:val="center"/>
              <w:rPr>
                <w:rFonts w:ascii="Palatino Linotype" w:hAnsi="Palatino Linotype"/>
              </w:rPr>
            </w:pPr>
            <w:r w:rsidRPr="00A66842">
              <w:rPr>
                <w:rFonts w:ascii="Palatino Linotype" w:hAnsi="Palatino Linotype"/>
              </w:rPr>
              <w:t>1</w:t>
            </w:r>
          </w:p>
        </w:tc>
        <w:tc>
          <w:tcPr>
            <w:tcW w:w="383" w:type="dxa"/>
            <w:shd w:val="clear" w:color="auto" w:fill="auto"/>
          </w:tcPr>
          <w:p w:rsidR="00E2486A" w:rsidRPr="00A66842" w:rsidRDefault="00E2486A" w:rsidP="00763DD0">
            <w:pPr>
              <w:spacing w:line="360" w:lineRule="auto"/>
              <w:jc w:val="center"/>
              <w:rPr>
                <w:rFonts w:ascii="Palatino Linotype" w:hAnsi="Palatino Linotype"/>
              </w:rPr>
            </w:pPr>
            <w:r w:rsidRPr="00A66842">
              <w:rPr>
                <w:rFonts w:ascii="Palatino Linotype" w:hAnsi="Palatino Linotype"/>
              </w:rPr>
              <w:t>0</w:t>
            </w:r>
          </w:p>
        </w:tc>
        <w:tc>
          <w:tcPr>
            <w:tcW w:w="506" w:type="dxa"/>
            <w:shd w:val="clear" w:color="auto" w:fill="auto"/>
          </w:tcPr>
          <w:p w:rsidR="00E2486A" w:rsidRPr="00A66842" w:rsidRDefault="00D50F65" w:rsidP="00763DD0">
            <w:pPr>
              <w:spacing w:line="360" w:lineRule="auto"/>
              <w:jc w:val="center"/>
              <w:rPr>
                <w:rFonts w:ascii="Palatino Linotype" w:hAnsi="Palatino Linotype"/>
              </w:rPr>
            </w:pPr>
            <w:r w:rsidRPr="00A66842">
              <w:rPr>
                <w:rFonts w:ascii="Palatino Linotype" w:hAnsi="Palatino Linotype"/>
              </w:rPr>
              <w:t>–</w:t>
            </w:r>
            <w:r w:rsidR="00E2486A" w:rsidRPr="00A66842">
              <w:rPr>
                <w:rFonts w:ascii="Palatino Linotype" w:hAnsi="Palatino Linotype"/>
              </w:rPr>
              <w:t>1</w:t>
            </w:r>
          </w:p>
        </w:tc>
        <w:tc>
          <w:tcPr>
            <w:tcW w:w="506" w:type="dxa"/>
            <w:shd w:val="clear" w:color="auto" w:fill="auto"/>
          </w:tcPr>
          <w:p w:rsidR="00E2486A" w:rsidRPr="00A66842" w:rsidRDefault="00E2486A" w:rsidP="00763DD0">
            <w:pPr>
              <w:spacing w:line="360" w:lineRule="auto"/>
              <w:jc w:val="center"/>
              <w:rPr>
                <w:rFonts w:ascii="Palatino Linotype" w:hAnsi="Palatino Linotype"/>
              </w:rPr>
            </w:pPr>
            <w:r w:rsidRPr="00A66842">
              <w:rPr>
                <w:rFonts w:ascii="Palatino Linotype" w:hAnsi="Palatino Linotype"/>
              </w:rPr>
              <w:t>2</w:t>
            </w:r>
          </w:p>
        </w:tc>
        <w:tc>
          <w:tcPr>
            <w:tcW w:w="506" w:type="dxa"/>
            <w:shd w:val="clear" w:color="auto" w:fill="auto"/>
          </w:tcPr>
          <w:p w:rsidR="00E2486A" w:rsidRPr="00A66842" w:rsidRDefault="00E2486A" w:rsidP="00763DD0">
            <w:pPr>
              <w:spacing w:line="360" w:lineRule="auto"/>
              <w:jc w:val="center"/>
              <w:rPr>
                <w:rFonts w:ascii="Palatino Linotype" w:hAnsi="Palatino Linotype"/>
              </w:rPr>
            </w:pPr>
            <w:r w:rsidRPr="00A66842">
              <w:rPr>
                <w:rFonts w:ascii="Palatino Linotype" w:hAnsi="Palatino Linotype"/>
              </w:rPr>
              <w:t>1</w:t>
            </w:r>
          </w:p>
        </w:tc>
        <w:tc>
          <w:tcPr>
            <w:tcW w:w="348" w:type="dxa"/>
            <w:shd w:val="clear" w:color="auto" w:fill="auto"/>
          </w:tcPr>
          <w:p w:rsidR="00E2486A" w:rsidRPr="00A66842" w:rsidRDefault="00E2486A" w:rsidP="00763DD0">
            <w:pPr>
              <w:spacing w:line="360" w:lineRule="auto"/>
              <w:jc w:val="center"/>
              <w:rPr>
                <w:rFonts w:ascii="Palatino Linotype" w:hAnsi="Palatino Linotype"/>
              </w:rPr>
            </w:pPr>
            <w:r w:rsidRPr="00A66842">
              <w:rPr>
                <w:rFonts w:ascii="Palatino Linotype" w:hAnsi="Palatino Linotype"/>
              </w:rPr>
              <w:t>0</w:t>
            </w:r>
          </w:p>
        </w:tc>
        <w:tc>
          <w:tcPr>
            <w:tcW w:w="506" w:type="dxa"/>
            <w:shd w:val="clear" w:color="auto" w:fill="auto"/>
          </w:tcPr>
          <w:p w:rsidR="00E2486A" w:rsidRPr="00A66842" w:rsidRDefault="00D50F65" w:rsidP="00763DD0">
            <w:pPr>
              <w:spacing w:line="360" w:lineRule="auto"/>
              <w:jc w:val="center"/>
              <w:rPr>
                <w:rFonts w:ascii="Palatino Linotype" w:hAnsi="Palatino Linotype"/>
              </w:rPr>
            </w:pPr>
            <w:r w:rsidRPr="00A66842">
              <w:rPr>
                <w:rFonts w:ascii="Palatino Linotype" w:hAnsi="Palatino Linotype"/>
              </w:rPr>
              <w:t>–</w:t>
            </w:r>
            <w:r w:rsidR="00E2486A" w:rsidRPr="00A66842">
              <w:rPr>
                <w:rFonts w:ascii="Palatino Linotype" w:hAnsi="Palatino Linotype"/>
              </w:rPr>
              <w:t>1</w:t>
            </w:r>
          </w:p>
        </w:tc>
        <w:tc>
          <w:tcPr>
            <w:tcW w:w="506" w:type="dxa"/>
            <w:shd w:val="clear" w:color="auto" w:fill="auto"/>
          </w:tcPr>
          <w:p w:rsidR="00E2486A" w:rsidRPr="00A66842" w:rsidRDefault="00D50F65" w:rsidP="00763DD0">
            <w:pPr>
              <w:spacing w:line="360" w:lineRule="auto"/>
              <w:jc w:val="center"/>
              <w:rPr>
                <w:rFonts w:ascii="Palatino Linotype" w:hAnsi="Palatino Linotype"/>
              </w:rPr>
            </w:pPr>
            <w:r w:rsidRPr="00A66842">
              <w:rPr>
                <w:rFonts w:ascii="Palatino Linotype" w:hAnsi="Palatino Linotype"/>
              </w:rPr>
              <w:t>–</w:t>
            </w:r>
            <w:r w:rsidR="00E2486A" w:rsidRPr="00A66842">
              <w:rPr>
                <w:rFonts w:ascii="Palatino Linotype" w:hAnsi="Palatino Linotype"/>
              </w:rPr>
              <w:t>2</w:t>
            </w:r>
          </w:p>
        </w:tc>
        <w:tc>
          <w:tcPr>
            <w:tcW w:w="506" w:type="dxa"/>
            <w:shd w:val="clear" w:color="auto" w:fill="auto"/>
          </w:tcPr>
          <w:p w:rsidR="00E2486A" w:rsidRPr="00A66842" w:rsidRDefault="00E2486A" w:rsidP="00763DD0">
            <w:pPr>
              <w:spacing w:line="360" w:lineRule="auto"/>
              <w:jc w:val="center"/>
              <w:rPr>
                <w:rFonts w:ascii="Palatino Linotype" w:hAnsi="Palatino Linotype"/>
              </w:rPr>
            </w:pPr>
            <w:r w:rsidRPr="00A66842">
              <w:rPr>
                <w:rFonts w:ascii="Palatino Linotype" w:hAnsi="Palatino Linotype"/>
              </w:rPr>
              <w:t>3</w:t>
            </w:r>
          </w:p>
        </w:tc>
        <w:tc>
          <w:tcPr>
            <w:tcW w:w="421" w:type="dxa"/>
            <w:shd w:val="clear" w:color="auto" w:fill="auto"/>
          </w:tcPr>
          <w:p w:rsidR="00E2486A" w:rsidRPr="00A66842" w:rsidRDefault="00E2486A" w:rsidP="00763DD0">
            <w:pPr>
              <w:spacing w:line="360" w:lineRule="auto"/>
              <w:jc w:val="center"/>
              <w:rPr>
                <w:rFonts w:ascii="Palatino Linotype" w:hAnsi="Palatino Linotype"/>
              </w:rPr>
            </w:pPr>
            <w:r w:rsidRPr="00A66842">
              <w:rPr>
                <w:rFonts w:ascii="Palatino Linotype" w:hAnsi="Palatino Linotype"/>
              </w:rPr>
              <w:t>2</w:t>
            </w:r>
          </w:p>
        </w:tc>
        <w:tc>
          <w:tcPr>
            <w:tcW w:w="506" w:type="dxa"/>
            <w:shd w:val="clear" w:color="auto" w:fill="auto"/>
          </w:tcPr>
          <w:p w:rsidR="00E2486A" w:rsidRPr="00A66842" w:rsidRDefault="00E2486A" w:rsidP="00763DD0">
            <w:pPr>
              <w:spacing w:line="360" w:lineRule="auto"/>
              <w:jc w:val="center"/>
              <w:rPr>
                <w:rFonts w:ascii="Palatino Linotype" w:hAnsi="Palatino Linotype"/>
              </w:rPr>
            </w:pPr>
            <w:r w:rsidRPr="00A66842">
              <w:rPr>
                <w:rFonts w:ascii="Palatino Linotype" w:hAnsi="Palatino Linotype"/>
              </w:rPr>
              <w:t>1</w:t>
            </w:r>
          </w:p>
        </w:tc>
        <w:tc>
          <w:tcPr>
            <w:tcW w:w="426" w:type="dxa"/>
            <w:shd w:val="clear" w:color="auto" w:fill="auto"/>
          </w:tcPr>
          <w:p w:rsidR="00E2486A" w:rsidRPr="00A66842" w:rsidRDefault="00E2486A" w:rsidP="00763DD0">
            <w:pPr>
              <w:spacing w:line="360" w:lineRule="auto"/>
              <w:jc w:val="center"/>
              <w:rPr>
                <w:rFonts w:ascii="Palatino Linotype" w:hAnsi="Palatino Linotype"/>
              </w:rPr>
            </w:pPr>
            <w:r w:rsidRPr="00A66842">
              <w:rPr>
                <w:rFonts w:ascii="Palatino Linotype" w:hAnsi="Palatino Linotype"/>
              </w:rPr>
              <w:t>0</w:t>
            </w:r>
          </w:p>
        </w:tc>
        <w:tc>
          <w:tcPr>
            <w:tcW w:w="396" w:type="dxa"/>
            <w:shd w:val="clear" w:color="auto" w:fill="auto"/>
          </w:tcPr>
          <w:p w:rsidR="00E2486A" w:rsidRPr="00A66842" w:rsidRDefault="00D50F65" w:rsidP="00763DD0">
            <w:pPr>
              <w:spacing w:line="360" w:lineRule="auto"/>
              <w:jc w:val="center"/>
              <w:rPr>
                <w:rFonts w:ascii="Palatino Linotype" w:hAnsi="Palatino Linotype"/>
              </w:rPr>
            </w:pPr>
            <w:r w:rsidRPr="00A66842">
              <w:rPr>
                <w:rFonts w:ascii="Palatino Linotype" w:hAnsi="Palatino Linotype"/>
              </w:rPr>
              <w:t>–</w:t>
            </w:r>
            <w:r w:rsidR="00E2486A" w:rsidRPr="00A66842">
              <w:rPr>
                <w:rFonts w:ascii="Palatino Linotype" w:hAnsi="Palatino Linotype"/>
              </w:rPr>
              <w:t>1</w:t>
            </w:r>
          </w:p>
        </w:tc>
        <w:tc>
          <w:tcPr>
            <w:tcW w:w="506" w:type="dxa"/>
            <w:shd w:val="clear" w:color="auto" w:fill="auto"/>
          </w:tcPr>
          <w:p w:rsidR="00E2486A" w:rsidRPr="00A66842" w:rsidRDefault="00D50F65" w:rsidP="00763DD0">
            <w:pPr>
              <w:spacing w:line="360" w:lineRule="auto"/>
              <w:jc w:val="center"/>
              <w:rPr>
                <w:rFonts w:ascii="Palatino Linotype" w:hAnsi="Palatino Linotype"/>
              </w:rPr>
            </w:pPr>
            <w:r w:rsidRPr="00A66842">
              <w:rPr>
                <w:rFonts w:ascii="Palatino Linotype" w:hAnsi="Palatino Linotype"/>
              </w:rPr>
              <w:t>–</w:t>
            </w:r>
            <w:r w:rsidR="00E2486A" w:rsidRPr="00A66842">
              <w:rPr>
                <w:rFonts w:ascii="Palatino Linotype" w:hAnsi="Palatino Linotype"/>
              </w:rPr>
              <w:t>2</w:t>
            </w:r>
          </w:p>
        </w:tc>
        <w:tc>
          <w:tcPr>
            <w:tcW w:w="506" w:type="dxa"/>
            <w:shd w:val="clear" w:color="auto" w:fill="auto"/>
          </w:tcPr>
          <w:p w:rsidR="00E2486A" w:rsidRPr="00A66842" w:rsidRDefault="00D50F65" w:rsidP="00763DD0">
            <w:pPr>
              <w:spacing w:line="360" w:lineRule="auto"/>
              <w:jc w:val="center"/>
              <w:rPr>
                <w:rFonts w:ascii="Palatino Linotype" w:hAnsi="Palatino Linotype"/>
              </w:rPr>
            </w:pPr>
            <w:r w:rsidRPr="00A66842">
              <w:rPr>
                <w:rFonts w:ascii="Palatino Linotype" w:hAnsi="Palatino Linotype"/>
              </w:rPr>
              <w:t>–</w:t>
            </w:r>
            <w:r w:rsidR="00E2486A" w:rsidRPr="00A66842">
              <w:rPr>
                <w:rFonts w:ascii="Palatino Linotype" w:hAnsi="Palatino Linotype"/>
              </w:rPr>
              <w:t>3</w:t>
            </w:r>
          </w:p>
        </w:tc>
      </w:tr>
      <w:tr w:rsidR="00E2486A" w:rsidRPr="00A66842" w:rsidTr="004B4115">
        <w:tc>
          <w:tcPr>
            <w:tcW w:w="1021" w:type="dxa"/>
            <w:shd w:val="clear" w:color="auto" w:fill="auto"/>
          </w:tcPr>
          <w:p w:rsidR="00E2486A" w:rsidRPr="00A66842" w:rsidRDefault="00E2486A" w:rsidP="00763DD0">
            <w:pPr>
              <w:spacing w:line="360" w:lineRule="auto"/>
              <w:rPr>
                <w:rFonts w:ascii="Palatino Linotype" w:hAnsi="Palatino Linotype"/>
              </w:rPr>
            </w:pPr>
          </w:p>
        </w:tc>
        <w:tc>
          <w:tcPr>
            <w:tcW w:w="324" w:type="dxa"/>
            <w:shd w:val="clear" w:color="auto" w:fill="auto"/>
          </w:tcPr>
          <w:p w:rsidR="00E2486A" w:rsidRPr="00A66842" w:rsidRDefault="00E2486A" w:rsidP="00763DD0">
            <w:pPr>
              <w:spacing w:line="360" w:lineRule="auto"/>
              <w:jc w:val="center"/>
              <w:rPr>
                <w:rFonts w:ascii="Palatino Linotype" w:hAnsi="Palatino Linotype"/>
                <w:i/>
              </w:rPr>
            </w:pPr>
            <w:proofErr w:type="spellStart"/>
            <w:r w:rsidRPr="00A66842">
              <w:rPr>
                <w:rFonts w:ascii="Palatino Linotype" w:hAnsi="Palatino Linotype"/>
                <w:i/>
              </w:rPr>
              <w:t>m</w:t>
            </w:r>
            <w:r w:rsidRPr="00A66842">
              <w:rPr>
                <w:rFonts w:ascii="Palatino Linotype" w:hAnsi="Palatino Linotype"/>
                <w:i/>
                <w:vertAlign w:val="subscript"/>
              </w:rPr>
              <w:t>s</w:t>
            </w:r>
            <w:proofErr w:type="spellEnd"/>
          </w:p>
        </w:tc>
        <w:tc>
          <w:tcPr>
            <w:tcW w:w="378" w:type="dxa"/>
            <w:shd w:val="clear" w:color="auto" w:fill="auto"/>
          </w:tcPr>
          <w:p w:rsidR="00E2486A" w:rsidRPr="00A66842" w:rsidRDefault="00D50F65" w:rsidP="00763DD0">
            <w:pPr>
              <w:spacing w:line="360" w:lineRule="auto"/>
              <w:jc w:val="center"/>
              <w:rPr>
                <w:rFonts w:ascii="Palatino Linotype" w:hAnsi="Palatino Linotype"/>
              </w:rPr>
            </w:pPr>
            <w:r w:rsidRPr="00A66842">
              <w:rPr>
                <w:rFonts w:ascii="Palatino Linotype" w:hAnsi="Palatino Linotype"/>
              </w:rPr>
              <w:sym w:font="Symbol" w:char="F0AD"/>
            </w:r>
            <w:r w:rsidRPr="00A66842">
              <w:rPr>
                <w:rFonts w:ascii="Palatino Linotype" w:hAnsi="Palatino Linotype"/>
              </w:rPr>
              <w:sym w:font="Symbol" w:char="F0AF"/>
            </w:r>
          </w:p>
        </w:tc>
        <w:tc>
          <w:tcPr>
            <w:tcW w:w="403" w:type="dxa"/>
            <w:shd w:val="clear" w:color="auto" w:fill="auto"/>
          </w:tcPr>
          <w:p w:rsidR="00E2486A" w:rsidRPr="00A66842" w:rsidRDefault="00D50F65" w:rsidP="00763DD0">
            <w:pPr>
              <w:spacing w:line="360" w:lineRule="auto"/>
              <w:jc w:val="center"/>
              <w:rPr>
                <w:rFonts w:ascii="Palatino Linotype" w:hAnsi="Palatino Linotype"/>
              </w:rPr>
            </w:pPr>
            <w:r w:rsidRPr="00A66842">
              <w:rPr>
                <w:rFonts w:ascii="Palatino Linotype" w:hAnsi="Palatino Linotype"/>
              </w:rPr>
              <w:sym w:font="Symbol" w:char="F0AD"/>
            </w:r>
            <w:r w:rsidRPr="00A66842">
              <w:rPr>
                <w:rFonts w:ascii="Palatino Linotype" w:hAnsi="Palatino Linotype"/>
              </w:rPr>
              <w:sym w:font="Symbol" w:char="F0AF"/>
            </w:r>
          </w:p>
        </w:tc>
        <w:tc>
          <w:tcPr>
            <w:tcW w:w="383" w:type="dxa"/>
            <w:shd w:val="clear" w:color="auto" w:fill="auto"/>
          </w:tcPr>
          <w:p w:rsidR="00E2486A" w:rsidRPr="00A66842" w:rsidRDefault="00D50F65" w:rsidP="00763DD0">
            <w:pPr>
              <w:spacing w:line="360" w:lineRule="auto"/>
              <w:jc w:val="center"/>
              <w:rPr>
                <w:rFonts w:ascii="Palatino Linotype" w:hAnsi="Palatino Linotype"/>
              </w:rPr>
            </w:pPr>
            <w:r w:rsidRPr="00A66842">
              <w:rPr>
                <w:rFonts w:ascii="Palatino Linotype" w:hAnsi="Palatino Linotype"/>
              </w:rPr>
              <w:sym w:font="Symbol" w:char="F0AD"/>
            </w:r>
            <w:r w:rsidRPr="00A66842">
              <w:rPr>
                <w:rFonts w:ascii="Palatino Linotype" w:hAnsi="Palatino Linotype"/>
              </w:rPr>
              <w:sym w:font="Symbol" w:char="F0AF"/>
            </w:r>
          </w:p>
        </w:tc>
        <w:tc>
          <w:tcPr>
            <w:tcW w:w="506" w:type="dxa"/>
            <w:shd w:val="clear" w:color="auto" w:fill="auto"/>
          </w:tcPr>
          <w:p w:rsidR="00E2486A" w:rsidRPr="00A66842" w:rsidRDefault="00D50F65" w:rsidP="00763DD0">
            <w:pPr>
              <w:spacing w:line="360" w:lineRule="auto"/>
              <w:jc w:val="center"/>
              <w:rPr>
                <w:rFonts w:ascii="Palatino Linotype" w:hAnsi="Palatino Linotype"/>
              </w:rPr>
            </w:pPr>
            <w:r w:rsidRPr="00A66842">
              <w:rPr>
                <w:rFonts w:ascii="Palatino Linotype" w:hAnsi="Palatino Linotype"/>
              </w:rPr>
              <w:sym w:font="Symbol" w:char="F0AD"/>
            </w:r>
            <w:r w:rsidRPr="00A66842">
              <w:rPr>
                <w:rFonts w:ascii="Palatino Linotype" w:hAnsi="Palatino Linotype"/>
              </w:rPr>
              <w:sym w:font="Symbol" w:char="F0AF"/>
            </w:r>
          </w:p>
        </w:tc>
        <w:tc>
          <w:tcPr>
            <w:tcW w:w="506" w:type="dxa"/>
            <w:shd w:val="clear" w:color="auto" w:fill="auto"/>
          </w:tcPr>
          <w:p w:rsidR="00E2486A" w:rsidRPr="00A66842" w:rsidRDefault="00D50F65" w:rsidP="00763DD0">
            <w:pPr>
              <w:spacing w:line="360" w:lineRule="auto"/>
              <w:jc w:val="center"/>
              <w:rPr>
                <w:rFonts w:ascii="Palatino Linotype" w:hAnsi="Palatino Linotype"/>
              </w:rPr>
            </w:pPr>
            <w:r w:rsidRPr="00A66842">
              <w:rPr>
                <w:rFonts w:ascii="Palatino Linotype" w:hAnsi="Palatino Linotype"/>
              </w:rPr>
              <w:sym w:font="Symbol" w:char="F0AD"/>
            </w:r>
            <w:r w:rsidRPr="00A66842">
              <w:rPr>
                <w:rFonts w:ascii="Palatino Linotype" w:hAnsi="Palatino Linotype"/>
              </w:rPr>
              <w:sym w:font="Symbol" w:char="F0AF"/>
            </w:r>
          </w:p>
        </w:tc>
        <w:tc>
          <w:tcPr>
            <w:tcW w:w="506" w:type="dxa"/>
            <w:shd w:val="clear" w:color="auto" w:fill="auto"/>
          </w:tcPr>
          <w:p w:rsidR="00E2486A" w:rsidRPr="00A66842" w:rsidRDefault="00D50F65" w:rsidP="00763DD0">
            <w:pPr>
              <w:spacing w:line="360" w:lineRule="auto"/>
              <w:jc w:val="center"/>
              <w:rPr>
                <w:rFonts w:ascii="Palatino Linotype" w:hAnsi="Palatino Linotype"/>
              </w:rPr>
            </w:pPr>
            <w:r w:rsidRPr="00A66842">
              <w:rPr>
                <w:rFonts w:ascii="Palatino Linotype" w:hAnsi="Palatino Linotype"/>
              </w:rPr>
              <w:sym w:font="Symbol" w:char="F0AD"/>
            </w:r>
            <w:r w:rsidRPr="00A66842">
              <w:rPr>
                <w:rFonts w:ascii="Palatino Linotype" w:hAnsi="Palatino Linotype"/>
              </w:rPr>
              <w:sym w:font="Symbol" w:char="F0AF"/>
            </w:r>
          </w:p>
        </w:tc>
        <w:tc>
          <w:tcPr>
            <w:tcW w:w="348" w:type="dxa"/>
            <w:shd w:val="clear" w:color="auto" w:fill="auto"/>
          </w:tcPr>
          <w:p w:rsidR="00E2486A" w:rsidRPr="00A66842" w:rsidRDefault="00D50F65" w:rsidP="00763DD0">
            <w:pPr>
              <w:spacing w:line="360" w:lineRule="auto"/>
              <w:jc w:val="center"/>
              <w:rPr>
                <w:rFonts w:ascii="Palatino Linotype" w:hAnsi="Palatino Linotype"/>
              </w:rPr>
            </w:pPr>
            <w:r w:rsidRPr="00A66842">
              <w:rPr>
                <w:rFonts w:ascii="Palatino Linotype" w:hAnsi="Palatino Linotype"/>
              </w:rPr>
              <w:sym w:font="Symbol" w:char="F0AD"/>
            </w:r>
            <w:r w:rsidRPr="00A66842">
              <w:rPr>
                <w:rFonts w:ascii="Palatino Linotype" w:hAnsi="Palatino Linotype"/>
              </w:rPr>
              <w:sym w:font="Symbol" w:char="F0AF"/>
            </w:r>
          </w:p>
        </w:tc>
        <w:tc>
          <w:tcPr>
            <w:tcW w:w="506" w:type="dxa"/>
            <w:shd w:val="clear" w:color="auto" w:fill="auto"/>
          </w:tcPr>
          <w:p w:rsidR="00E2486A" w:rsidRPr="00A66842" w:rsidRDefault="00D50F65" w:rsidP="00763DD0">
            <w:pPr>
              <w:spacing w:line="360" w:lineRule="auto"/>
              <w:jc w:val="center"/>
              <w:rPr>
                <w:rFonts w:ascii="Palatino Linotype" w:hAnsi="Palatino Linotype"/>
              </w:rPr>
            </w:pPr>
            <w:r w:rsidRPr="00A66842">
              <w:rPr>
                <w:rFonts w:ascii="Palatino Linotype" w:hAnsi="Palatino Linotype"/>
              </w:rPr>
              <w:sym w:font="Symbol" w:char="F0AD"/>
            </w:r>
            <w:r w:rsidRPr="00A66842">
              <w:rPr>
                <w:rFonts w:ascii="Palatino Linotype" w:hAnsi="Palatino Linotype"/>
              </w:rPr>
              <w:sym w:font="Symbol" w:char="F0AF"/>
            </w:r>
          </w:p>
        </w:tc>
        <w:tc>
          <w:tcPr>
            <w:tcW w:w="506" w:type="dxa"/>
            <w:shd w:val="clear" w:color="auto" w:fill="auto"/>
          </w:tcPr>
          <w:p w:rsidR="00E2486A" w:rsidRPr="00A66842" w:rsidRDefault="00D50F65" w:rsidP="00763DD0">
            <w:pPr>
              <w:spacing w:line="360" w:lineRule="auto"/>
              <w:jc w:val="center"/>
              <w:rPr>
                <w:rFonts w:ascii="Palatino Linotype" w:hAnsi="Palatino Linotype"/>
              </w:rPr>
            </w:pPr>
            <w:r w:rsidRPr="00A66842">
              <w:rPr>
                <w:rFonts w:ascii="Palatino Linotype" w:hAnsi="Palatino Linotype"/>
              </w:rPr>
              <w:sym w:font="Symbol" w:char="F0AD"/>
            </w:r>
            <w:r w:rsidRPr="00A66842">
              <w:rPr>
                <w:rFonts w:ascii="Palatino Linotype" w:hAnsi="Palatino Linotype"/>
              </w:rPr>
              <w:sym w:font="Symbol" w:char="F0AF"/>
            </w:r>
          </w:p>
        </w:tc>
        <w:tc>
          <w:tcPr>
            <w:tcW w:w="506" w:type="dxa"/>
            <w:shd w:val="clear" w:color="auto" w:fill="auto"/>
          </w:tcPr>
          <w:p w:rsidR="00E2486A" w:rsidRPr="00A66842" w:rsidRDefault="00D50F65" w:rsidP="00763DD0">
            <w:pPr>
              <w:spacing w:line="360" w:lineRule="auto"/>
              <w:jc w:val="center"/>
              <w:rPr>
                <w:rFonts w:ascii="Palatino Linotype" w:hAnsi="Palatino Linotype"/>
              </w:rPr>
            </w:pPr>
            <w:r w:rsidRPr="00A66842">
              <w:rPr>
                <w:rFonts w:ascii="Palatino Linotype" w:hAnsi="Palatino Linotype"/>
              </w:rPr>
              <w:sym w:font="Symbol" w:char="F0AD"/>
            </w:r>
            <w:r w:rsidRPr="00A66842">
              <w:rPr>
                <w:rFonts w:ascii="Palatino Linotype" w:hAnsi="Palatino Linotype"/>
              </w:rPr>
              <w:sym w:font="Symbol" w:char="F0AF"/>
            </w:r>
          </w:p>
        </w:tc>
        <w:tc>
          <w:tcPr>
            <w:tcW w:w="421" w:type="dxa"/>
            <w:shd w:val="clear" w:color="auto" w:fill="auto"/>
          </w:tcPr>
          <w:p w:rsidR="00E2486A" w:rsidRPr="00A66842" w:rsidRDefault="00D50F65" w:rsidP="00763DD0">
            <w:pPr>
              <w:spacing w:line="360" w:lineRule="auto"/>
              <w:jc w:val="center"/>
              <w:rPr>
                <w:rFonts w:ascii="Palatino Linotype" w:hAnsi="Palatino Linotype"/>
              </w:rPr>
            </w:pPr>
            <w:r w:rsidRPr="00A66842">
              <w:rPr>
                <w:rFonts w:ascii="Palatino Linotype" w:hAnsi="Palatino Linotype"/>
              </w:rPr>
              <w:sym w:font="Symbol" w:char="F0AD"/>
            </w:r>
            <w:r w:rsidRPr="00A66842">
              <w:rPr>
                <w:rFonts w:ascii="Palatino Linotype" w:hAnsi="Palatino Linotype"/>
              </w:rPr>
              <w:sym w:font="Symbol" w:char="F0AF"/>
            </w:r>
          </w:p>
        </w:tc>
        <w:tc>
          <w:tcPr>
            <w:tcW w:w="506" w:type="dxa"/>
            <w:shd w:val="clear" w:color="auto" w:fill="auto"/>
          </w:tcPr>
          <w:p w:rsidR="00E2486A" w:rsidRPr="00A66842" w:rsidRDefault="00D50F65" w:rsidP="00763DD0">
            <w:pPr>
              <w:spacing w:line="360" w:lineRule="auto"/>
              <w:jc w:val="center"/>
              <w:rPr>
                <w:rFonts w:ascii="Palatino Linotype" w:hAnsi="Palatino Linotype"/>
              </w:rPr>
            </w:pPr>
            <w:r w:rsidRPr="00A66842">
              <w:rPr>
                <w:rFonts w:ascii="Palatino Linotype" w:hAnsi="Palatino Linotype"/>
              </w:rPr>
              <w:sym w:font="Symbol" w:char="F0AD"/>
            </w:r>
            <w:r w:rsidRPr="00A66842">
              <w:rPr>
                <w:rFonts w:ascii="Palatino Linotype" w:hAnsi="Palatino Linotype"/>
              </w:rPr>
              <w:sym w:font="Symbol" w:char="F0AF"/>
            </w:r>
          </w:p>
        </w:tc>
        <w:tc>
          <w:tcPr>
            <w:tcW w:w="426" w:type="dxa"/>
            <w:shd w:val="clear" w:color="auto" w:fill="auto"/>
          </w:tcPr>
          <w:p w:rsidR="00E2486A" w:rsidRPr="00A66842" w:rsidRDefault="00D50F65" w:rsidP="00763DD0">
            <w:pPr>
              <w:spacing w:line="360" w:lineRule="auto"/>
              <w:jc w:val="center"/>
              <w:rPr>
                <w:rFonts w:ascii="Palatino Linotype" w:hAnsi="Palatino Linotype"/>
              </w:rPr>
            </w:pPr>
            <w:r w:rsidRPr="00A66842">
              <w:rPr>
                <w:rFonts w:ascii="Palatino Linotype" w:hAnsi="Palatino Linotype"/>
              </w:rPr>
              <w:sym w:font="Symbol" w:char="F0AD"/>
            </w:r>
            <w:r w:rsidRPr="00A66842">
              <w:rPr>
                <w:rFonts w:ascii="Palatino Linotype" w:hAnsi="Palatino Linotype"/>
              </w:rPr>
              <w:sym w:font="Symbol" w:char="F0AF"/>
            </w:r>
          </w:p>
        </w:tc>
        <w:tc>
          <w:tcPr>
            <w:tcW w:w="396" w:type="dxa"/>
            <w:shd w:val="clear" w:color="auto" w:fill="auto"/>
          </w:tcPr>
          <w:p w:rsidR="00E2486A" w:rsidRPr="00A66842" w:rsidRDefault="00D50F65" w:rsidP="00763DD0">
            <w:pPr>
              <w:spacing w:line="360" w:lineRule="auto"/>
              <w:jc w:val="center"/>
              <w:rPr>
                <w:rFonts w:ascii="Palatino Linotype" w:hAnsi="Palatino Linotype"/>
              </w:rPr>
            </w:pPr>
            <w:r w:rsidRPr="00A66842">
              <w:rPr>
                <w:rFonts w:ascii="Palatino Linotype" w:hAnsi="Palatino Linotype"/>
              </w:rPr>
              <w:sym w:font="Symbol" w:char="F0AD"/>
            </w:r>
            <w:r w:rsidRPr="00A66842">
              <w:rPr>
                <w:rFonts w:ascii="Palatino Linotype" w:hAnsi="Palatino Linotype"/>
              </w:rPr>
              <w:sym w:font="Symbol" w:char="F0AF"/>
            </w:r>
          </w:p>
        </w:tc>
        <w:tc>
          <w:tcPr>
            <w:tcW w:w="506" w:type="dxa"/>
            <w:shd w:val="clear" w:color="auto" w:fill="auto"/>
          </w:tcPr>
          <w:p w:rsidR="00E2486A" w:rsidRPr="00A66842" w:rsidRDefault="00D50F65" w:rsidP="00763DD0">
            <w:pPr>
              <w:spacing w:line="360" w:lineRule="auto"/>
              <w:jc w:val="center"/>
              <w:rPr>
                <w:rFonts w:ascii="Palatino Linotype" w:hAnsi="Palatino Linotype"/>
              </w:rPr>
            </w:pPr>
            <w:r w:rsidRPr="00A66842">
              <w:rPr>
                <w:rFonts w:ascii="Palatino Linotype" w:hAnsi="Palatino Linotype"/>
              </w:rPr>
              <w:sym w:font="Symbol" w:char="F0AD"/>
            </w:r>
            <w:r w:rsidRPr="00A66842">
              <w:rPr>
                <w:rFonts w:ascii="Palatino Linotype" w:hAnsi="Palatino Linotype"/>
              </w:rPr>
              <w:sym w:font="Symbol" w:char="F0AF"/>
            </w:r>
          </w:p>
        </w:tc>
        <w:tc>
          <w:tcPr>
            <w:tcW w:w="506" w:type="dxa"/>
            <w:shd w:val="clear" w:color="auto" w:fill="auto"/>
          </w:tcPr>
          <w:p w:rsidR="00E2486A" w:rsidRPr="00A66842" w:rsidRDefault="00D50F65" w:rsidP="00763DD0">
            <w:pPr>
              <w:spacing w:line="360" w:lineRule="auto"/>
              <w:jc w:val="center"/>
              <w:rPr>
                <w:rFonts w:ascii="Palatino Linotype" w:hAnsi="Palatino Linotype"/>
              </w:rPr>
            </w:pPr>
            <w:r w:rsidRPr="00A66842">
              <w:rPr>
                <w:rFonts w:ascii="Palatino Linotype" w:hAnsi="Palatino Linotype"/>
              </w:rPr>
              <w:sym w:font="Symbol" w:char="F0AD"/>
            </w:r>
            <w:r w:rsidRPr="00A66842">
              <w:rPr>
                <w:rFonts w:ascii="Palatino Linotype" w:hAnsi="Palatino Linotype"/>
              </w:rPr>
              <w:sym w:font="Symbol" w:char="F0AF"/>
            </w:r>
          </w:p>
        </w:tc>
      </w:tr>
    </w:tbl>
    <w:p w:rsidR="004E066A" w:rsidRPr="00A66842" w:rsidRDefault="000B1BB8" w:rsidP="004B4115">
      <w:pPr>
        <w:pStyle w:val="Q"/>
        <w:tabs>
          <w:tab w:val="clear" w:pos="1280"/>
          <w:tab w:val="clear" w:pos="3940"/>
          <w:tab w:val="left" w:pos="1080"/>
          <w:tab w:val="left" w:pos="1620"/>
          <w:tab w:val="left" w:pos="2160"/>
        </w:tabs>
        <w:spacing w:before="0" w:after="600" w:line="360" w:lineRule="auto"/>
        <w:ind w:left="2120"/>
        <w:jc w:val="center"/>
        <w:rPr>
          <w:color w:val="auto"/>
          <w:sz w:val="16"/>
        </w:rPr>
      </w:pPr>
      <w:r w:rsidRPr="00A66842">
        <w:rPr>
          <w:noProof/>
          <w:color w:val="auto"/>
          <w:sz w:val="16"/>
          <w:lang w:val="en-US"/>
        </w:rPr>
        <mc:AlternateContent>
          <mc:Choice Requires="wps">
            <w:drawing>
              <wp:inline distT="0" distB="0" distL="0" distR="0">
                <wp:extent cx="1879600" cy="0"/>
                <wp:effectExtent l="24130" t="26035" r="29845" b="31115"/>
                <wp:docPr id="15"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7995CFF" id="Line 42"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" strokeweight="3.75pt">
                <v:fill o:detectmouseclick="t"/>
                <v:stroke linestyle="thinThin"/>
                <v:shadow opacity="22938f" offset="0"/>
                <w10:anchorlock/>
              </v:line>
            </w:pict>
          </mc:Fallback>
        </mc:AlternateContent>
      </w:r>
    </w:p>
    <w:p w:rsidR="00F43C9F" w:rsidRPr="00A66842" w:rsidRDefault="00F43C9F" w:rsidP="004E066A">
      <w:pPr>
        <w:spacing w:line="240" w:lineRule="auto"/>
        <w:rPr>
          <w:rFonts w:ascii="Palatino Linotype" w:hAnsi="Palatino Linotype"/>
          <w:sz w:val="2"/>
        </w:rPr>
      </w:pPr>
    </w:p>
    <w:p w:rsidR="00F43C9F" w:rsidRPr="00A66842" w:rsidRDefault="00F43C9F" w:rsidP="004E066A">
      <w:pPr>
        <w:spacing w:line="240" w:lineRule="auto"/>
        <w:rPr>
          <w:rFonts w:ascii="Palatino Linotype" w:hAnsi="Palatino Linotype"/>
          <w:sz w:val="2"/>
        </w:rPr>
      </w:pPr>
    </w:p>
    <w:tbl>
      <w:tblPr>
        <w:tblW w:w="8682" w:type="dxa"/>
        <w:jc w:val="center"/>
        <w:tblLayout w:type="fixed"/>
        <w:tblCellMar>
          <w:left w:w="0" w:type="dxa"/>
          <w:right w:w="0" w:type="dxa"/>
        </w:tblCellMar>
        <w:tblLook w:val="0000" w:firstRow="0" w:lastRow="0" w:firstColumn="0" w:lastColumn="0" w:noHBand="0" w:noVBand="0"/>
      </w:tblPr>
      <w:tblGrid>
        <w:gridCol w:w="8682"/>
      </w:tblGrid>
      <w:tr w:rsidR="00F43C9F" w:rsidRPr="00A66842" w:rsidTr="004E066A">
        <w:trPr>
          <w:cantSplit/>
          <w:trHeight w:val="523"/>
          <w:jc w:val="center"/>
        </w:trPr>
        <w:tc>
          <w:tcPr>
            <w:tcW w:w="8682" w:type="dxa"/>
            <w:shd w:val="clear" w:color="auto" w:fill="000000"/>
            <w:vAlign w:val="center"/>
          </w:tcPr>
          <w:p w:rsidR="00F43C9F" w:rsidRPr="00A66842" w:rsidRDefault="00F43C9F" w:rsidP="004B4115">
            <w:pPr>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szCs w:val="8"/>
                <w:lang w:eastAsia="ja-JP"/>
              </w:rPr>
            </w:pPr>
            <w:r w:rsidRPr="00A66842">
              <w:rPr>
                <w:rFonts w:ascii="Arial" w:eastAsiaTheme="minorEastAsia" w:hAnsi="Arial" w:cs="Arial"/>
                <w:b/>
                <w:color w:val="FFFFFF"/>
                <w:sz w:val="28"/>
                <w:szCs w:val="8"/>
                <w:lang w:eastAsia="ja-JP"/>
              </w:rPr>
              <w:t>SOLUTIONS TO END-OF-CHAPTER PROBLEMS</w:t>
            </w:r>
          </w:p>
        </w:tc>
      </w:tr>
    </w:tbl>
    <w:p w:rsidR="00F43C9F" w:rsidRPr="00A66842" w:rsidRDefault="00F43C9F" w:rsidP="004B4115">
      <w:pPr>
        <w:pStyle w:val="H2"/>
        <w:tabs>
          <w:tab w:val="clear" w:pos="1440"/>
          <w:tab w:val="left" w:pos="1980"/>
        </w:tabs>
        <w:spacing w:after="120" w:line="360" w:lineRule="auto"/>
        <w:jc w:val="left"/>
        <w:rPr>
          <w:rStyle w:val="H21"/>
          <w:rFonts w:ascii="Palatino LT Std" w:hAnsi="Palatino LT Std" w:cs="Times New Roman"/>
          <w:color w:val="auto"/>
          <w:sz w:val="28"/>
          <w:szCs w:val="28"/>
        </w:rPr>
      </w:pPr>
      <w:r w:rsidRPr="00A66842">
        <w:rPr>
          <w:rStyle w:val="H21"/>
          <w:rFonts w:ascii="Palatino LT Std" w:hAnsi="Palatino LT Std" w:cs="Times New Roman"/>
          <w:bCs w:val="0"/>
          <w:color w:val="auto"/>
          <w:sz w:val="28"/>
          <w:szCs w:val="28"/>
        </w:rPr>
        <w:t xml:space="preserve">Section </w:t>
      </w:r>
      <w:r w:rsidR="005B5C7F" w:rsidRPr="00A66842">
        <w:rPr>
          <w:rStyle w:val="H21"/>
          <w:rFonts w:ascii="Palatino LT Std" w:hAnsi="Palatino LT Std" w:cs="Times New Roman"/>
          <w:bCs w:val="0"/>
          <w:color w:val="auto"/>
          <w:sz w:val="28"/>
          <w:szCs w:val="28"/>
        </w:rPr>
        <w:t>4</w:t>
      </w:r>
      <w:r w:rsidR="00F621A4" w:rsidRPr="00A66842">
        <w:rPr>
          <w:rStyle w:val="H21"/>
          <w:rFonts w:ascii="Palatino LT Std" w:hAnsi="Palatino LT Std" w:cs="Times New Roman"/>
          <w:bCs w:val="0"/>
          <w:color w:val="auto"/>
          <w:sz w:val="28"/>
          <w:szCs w:val="28"/>
        </w:rPr>
        <w:t>1</w:t>
      </w:r>
      <w:r w:rsidRPr="00A66842">
        <w:rPr>
          <w:rStyle w:val="H21"/>
          <w:rFonts w:ascii="Palatino LT Std" w:hAnsi="Palatino LT Std" w:cs="Times New Roman"/>
          <w:bCs w:val="0"/>
          <w:color w:val="auto"/>
          <w:sz w:val="28"/>
          <w:szCs w:val="28"/>
        </w:rPr>
        <w:t>.1</w:t>
      </w:r>
      <w:r w:rsidRPr="00A66842">
        <w:rPr>
          <w:rStyle w:val="H21"/>
          <w:rFonts w:ascii="Palatino LT Std" w:hAnsi="Palatino LT Std" w:cs="Times New Roman"/>
          <w:bCs w:val="0"/>
          <w:color w:val="auto"/>
          <w:sz w:val="28"/>
          <w:szCs w:val="28"/>
        </w:rPr>
        <w:tab/>
      </w:r>
      <w:r w:rsidR="005B5C7F" w:rsidRPr="00A66842">
        <w:rPr>
          <w:rStyle w:val="H21"/>
          <w:rFonts w:ascii="Palatino LT Std" w:hAnsi="Palatino LT Std" w:cs="Times New Roman"/>
          <w:bCs w:val="0"/>
          <w:sz w:val="28"/>
          <w:szCs w:val="28"/>
        </w:rPr>
        <w:t>Atomic Spectra of Gases</w:t>
      </w:r>
    </w:p>
    <w:p w:rsidR="008F6568" w:rsidRPr="00A66842" w:rsidRDefault="008F6568"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Style w:val="Q1"/>
          <w:rFonts w:ascii="Palatino Linotype" w:hAnsi="Palatino Linotype"/>
          <w:color w:val="auto"/>
          <w:sz w:val="24"/>
        </w:rPr>
        <w:t>P4</w:t>
      </w:r>
      <w:r w:rsidR="006423E5" w:rsidRPr="00A66842">
        <w:rPr>
          <w:rStyle w:val="Q1"/>
          <w:rFonts w:ascii="Palatino Linotype" w:hAnsi="Palatino Linotype"/>
          <w:color w:val="auto"/>
          <w:sz w:val="24"/>
        </w:rPr>
        <w:t>1</w:t>
      </w:r>
      <w:r w:rsidRPr="00A66842">
        <w:rPr>
          <w:rStyle w:val="Q1"/>
          <w:rFonts w:ascii="Palatino Linotype" w:hAnsi="Palatino Linotype"/>
          <w:color w:val="auto"/>
          <w:sz w:val="24"/>
        </w:rPr>
        <w:t>.1</w:t>
      </w:r>
      <w:r w:rsidRPr="00A66842">
        <w:rPr>
          <w:rFonts w:ascii="Palatino Linotype" w:hAnsi="Palatino Linotype"/>
          <w:color w:val="auto"/>
          <w:sz w:val="24"/>
        </w:rPr>
        <w:tab/>
        <w:t>(a)</w:t>
      </w:r>
      <w:r w:rsidRPr="00A66842">
        <w:rPr>
          <w:rFonts w:ascii="Palatino Linotype" w:hAnsi="Palatino Linotype"/>
          <w:color w:val="auto"/>
          <w:sz w:val="24"/>
        </w:rPr>
        <w:tab/>
        <w:t xml:space="preserve">The wavelengths in the Lyman series of hydrogen are given by </w:t>
      </w:r>
    </w:p>
    <w:p w:rsidR="008F6568" w:rsidRPr="00A66842" w:rsidRDefault="008F6568"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Style w:val="Q1"/>
          <w:rFonts w:ascii="Palatino Linotype" w:hAnsi="Palatino Linotype"/>
          <w:color w:val="auto"/>
          <w:sz w:val="24"/>
        </w:rPr>
        <w:tab/>
      </w:r>
      <w:r w:rsidRPr="00A66842">
        <w:rPr>
          <w:rStyle w:val="Q1"/>
          <w:rFonts w:ascii="Palatino Linotype" w:hAnsi="Palatino Linotype"/>
          <w:color w:val="auto"/>
          <w:sz w:val="24"/>
        </w:rPr>
        <w:tab/>
      </w:r>
      <w:r w:rsidRPr="00A66842">
        <w:rPr>
          <w:rStyle w:val="Q1"/>
          <w:rFonts w:ascii="Palatino Linotype" w:hAnsi="Palatino Linotype"/>
          <w:color w:val="auto"/>
          <w:sz w:val="24"/>
        </w:rPr>
        <w:tab/>
      </w:r>
      <w:r w:rsidRPr="00A66842">
        <w:rPr>
          <w:rStyle w:val="Q1"/>
          <w:rFonts w:ascii="Palatino Linotype" w:hAnsi="Palatino Linotype"/>
          <w:color w:val="auto"/>
          <w:sz w:val="24"/>
        </w:rPr>
        <w:tab/>
      </w:r>
      <w:r w:rsidR="00670F2E" w:rsidRPr="00A66842">
        <w:rPr>
          <w:rFonts w:ascii="Palatino Linotype" w:hAnsi="Palatino Linotype"/>
          <w:color w:val="auto"/>
          <w:position w:val="-26"/>
          <w:sz w:val="24"/>
        </w:rPr>
        <w:object w:dxaOrig="1660" w:dyaOrig="660">
          <v:shape id="_x0000_i1034" type="#_x0000_t75" style="width:83pt;height:33pt" o:ole="">
            <v:imagedata r:id="rId28" o:title=""/>
          </v:shape>
          <o:OLEObject Type="Embed" ProgID="Equation.DSMT4" ShapeID="_x0000_i1034" DrawAspect="Content" ObjectID="_1595942503" r:id="rId29"/>
        </w:object>
      </w:r>
    </w:p>
    <w:p w:rsidR="008F6568" w:rsidRPr="00A66842" w:rsidRDefault="008F6568"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Style w:val="Q1"/>
          <w:rFonts w:ascii="Palatino Linotype" w:hAnsi="Palatino Linotype"/>
          <w:color w:val="auto"/>
          <w:sz w:val="24"/>
        </w:rPr>
        <w:tab/>
      </w:r>
      <w:r w:rsidRPr="00A66842">
        <w:rPr>
          <w:rStyle w:val="Q1"/>
          <w:rFonts w:ascii="Palatino Linotype" w:hAnsi="Palatino Linotype"/>
          <w:color w:val="auto"/>
          <w:sz w:val="24"/>
        </w:rPr>
        <w:tab/>
      </w:r>
      <w:r w:rsidRPr="00A66842">
        <w:rPr>
          <w:rFonts w:ascii="Palatino Linotype" w:hAnsi="Palatino Linotype"/>
          <w:color w:val="auto"/>
          <w:sz w:val="24"/>
        </w:rPr>
        <w:t xml:space="preserve">where </w:t>
      </w:r>
      <w:r w:rsidRPr="00A66842">
        <w:rPr>
          <w:rFonts w:ascii="Palatino Linotype" w:hAnsi="Palatino Linotype"/>
          <w:i/>
          <w:color w:val="auto"/>
          <w:sz w:val="24"/>
        </w:rPr>
        <w:t>n</w:t>
      </w:r>
      <w:r w:rsidRPr="00A66842">
        <w:rPr>
          <w:rFonts w:ascii="Palatino Linotype" w:hAnsi="Palatino Linotype"/>
          <w:color w:val="auto"/>
          <w:sz w:val="24"/>
        </w:rPr>
        <w:t xml:space="preserve"> = 2, 3, 4,</w:t>
      </w:r>
      <w:r w:rsidR="00D50F65" w:rsidRPr="00A66842">
        <w:rPr>
          <w:rFonts w:ascii="Palatino Linotype" w:hAnsi="Palatino Linotype"/>
          <w:color w:val="auto"/>
          <w:sz w:val="24"/>
        </w:rPr>
        <w:t>…</w:t>
      </w:r>
      <w:r w:rsidRPr="00A66842">
        <w:rPr>
          <w:rFonts w:ascii="Palatino Linotype" w:hAnsi="Palatino Linotype"/>
          <w:color w:val="auto"/>
          <w:sz w:val="24"/>
        </w:rPr>
        <w:t xml:space="preserve"> , and the Rydberg constant is </w:t>
      </w:r>
      <w:r w:rsidRPr="00A66842">
        <w:rPr>
          <w:rFonts w:ascii="Palatino Linotype" w:hAnsi="Palatino Linotype"/>
          <w:color w:val="auto"/>
          <w:sz w:val="24"/>
        </w:rPr>
        <w:br/>
      </w:r>
      <w:r w:rsidR="00670F2E" w:rsidRPr="00A66842">
        <w:rPr>
          <w:rFonts w:ascii="Palatino Linotype" w:hAnsi="Palatino Linotype"/>
          <w:color w:val="auto"/>
          <w:position w:val="2"/>
          <w:sz w:val="24"/>
          <w:szCs w:val="24"/>
        </w:rPr>
        <w:object w:dxaOrig="2860" w:dyaOrig="360">
          <v:shape id="_x0000_i1035" type="#_x0000_t75" style="width:143pt;height:18pt" o:ole="">
            <v:imagedata r:id="rId30" o:title=""/>
          </v:shape>
          <o:OLEObject Type="Embed" ProgID="Equation.DSMT4" ShapeID="_x0000_i1035" DrawAspect="Content" ObjectID="_1595942504" r:id="rId31"/>
        </w:object>
      </w:r>
      <w:r w:rsidRPr="00A66842">
        <w:rPr>
          <w:rFonts w:ascii="Palatino Linotype" w:hAnsi="Palatino Linotype"/>
          <w:color w:val="auto"/>
          <w:sz w:val="24"/>
        </w:rPr>
        <w:t xml:space="preserve">This can also be written as </w:t>
      </w:r>
    </w:p>
    <w:p w:rsidR="008F6568" w:rsidRPr="00A66842" w:rsidRDefault="008F6568"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30"/>
          <w:sz w:val="24"/>
        </w:rPr>
        <w:object w:dxaOrig="1900" w:dyaOrig="740">
          <v:shape id="_x0000_i1036" type="#_x0000_t75" style="width:95pt;height:37pt" o:ole="">
            <v:imagedata r:id="rId32" o:title=""/>
          </v:shape>
          <o:OLEObject Type="Embed" ProgID="Equation.DSMT4" ShapeID="_x0000_i1036" DrawAspect="Content" ObjectID="_1595942505" r:id="rId33"/>
        </w:object>
      </w:r>
    </w:p>
    <w:p w:rsidR="008F6568" w:rsidRPr="00A66842" w:rsidRDefault="008F6568"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lastRenderedPageBreak/>
        <w:tab/>
      </w:r>
      <w:r w:rsidRPr="00A66842">
        <w:rPr>
          <w:rFonts w:ascii="Palatino Linotype" w:hAnsi="Palatino Linotype"/>
          <w:color w:val="auto"/>
          <w:sz w:val="24"/>
        </w:rPr>
        <w:tab/>
        <w:t>therefore, the first three wavelengths in this series are</w:t>
      </w:r>
    </w:p>
    <w:p w:rsidR="008F6568" w:rsidRPr="00A66842" w:rsidRDefault="008F6568"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50"/>
          <w:sz w:val="24"/>
        </w:rPr>
        <w:object w:dxaOrig="5240" w:dyaOrig="1140">
          <v:shape id="_x0000_i1037" type="#_x0000_t75" style="width:262pt;height:57pt" o:ole="">
            <v:imagedata r:id="rId34" o:title=""/>
          </v:shape>
          <o:OLEObject Type="Embed" ProgID="Equation.DSMT4" ShapeID="_x0000_i1037" DrawAspect="Content" ObjectID="_1595942506" r:id="rId35"/>
        </w:object>
      </w:r>
    </w:p>
    <w:p w:rsidR="008F6568" w:rsidRPr="00A66842" w:rsidRDefault="008F6568"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50"/>
          <w:sz w:val="24"/>
        </w:rPr>
        <w:object w:dxaOrig="5260" w:dyaOrig="1140">
          <v:shape id="_x0000_i1038" type="#_x0000_t75" style="width:263pt;height:57pt" o:ole="">
            <v:imagedata r:id="rId36" o:title=""/>
          </v:shape>
          <o:OLEObject Type="Embed" ProgID="Equation.DSMT4" ShapeID="_x0000_i1038" DrawAspect="Content" ObjectID="_1595942507" r:id="rId37"/>
        </w:object>
      </w:r>
    </w:p>
    <w:p w:rsidR="008F6568" w:rsidRPr="00A66842" w:rsidRDefault="008F6568"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50"/>
          <w:sz w:val="24"/>
        </w:rPr>
        <w:object w:dxaOrig="5260" w:dyaOrig="1140">
          <v:shape id="_x0000_i1039" type="#_x0000_t75" style="width:263pt;height:57pt" o:ole="">
            <v:imagedata r:id="rId38" o:title=""/>
          </v:shape>
          <o:OLEObject Type="Embed" ProgID="Equation.DSMT4" ShapeID="_x0000_i1039" DrawAspect="Content" ObjectID="_1595942508" r:id="rId39"/>
        </w:object>
      </w:r>
    </w:p>
    <w:p w:rsidR="008F6568" w:rsidRPr="00A66842" w:rsidRDefault="008F6568"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t>(b)</w:t>
      </w:r>
      <w:r w:rsidRPr="00A66842">
        <w:rPr>
          <w:rFonts w:ascii="Palatino Linotype" w:hAnsi="Palatino Linotype"/>
          <w:color w:val="auto"/>
          <w:sz w:val="24"/>
        </w:rPr>
        <w:tab/>
        <w:t xml:space="preserve">These wavelengths are all in the </w:t>
      </w:r>
      <w:r w:rsidRPr="00A66842">
        <w:rPr>
          <w:rFonts w:ascii="Palatino Linotype" w:hAnsi="Palatino Linotype"/>
          <w:color w:val="auto"/>
          <w:sz w:val="24"/>
          <w:bdr w:val="single" w:sz="4" w:space="0" w:color="auto"/>
        </w:rPr>
        <w:t>ultraviolet</w:t>
      </w:r>
      <w:r w:rsidRPr="00A66842">
        <w:rPr>
          <w:rFonts w:ascii="Palatino Linotype" w:hAnsi="Palatino Linotype"/>
          <w:color w:val="auto"/>
          <w:sz w:val="24"/>
        </w:rPr>
        <w:t xml:space="preserve"> of the spectrum.</w:t>
      </w:r>
    </w:p>
    <w:p w:rsidR="00B56387" w:rsidRPr="00A66842" w:rsidRDefault="00B5638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Style w:val="Q1"/>
          <w:rFonts w:ascii="Palatino Linotype" w:hAnsi="Palatino Linotype"/>
          <w:color w:val="auto"/>
          <w:sz w:val="24"/>
        </w:rPr>
        <w:t>P4</w:t>
      </w:r>
      <w:r w:rsidR="006423E5" w:rsidRPr="00A66842">
        <w:rPr>
          <w:rStyle w:val="Q1"/>
          <w:rFonts w:ascii="Palatino Linotype" w:hAnsi="Palatino Linotype"/>
          <w:color w:val="auto"/>
          <w:sz w:val="24"/>
        </w:rPr>
        <w:t>1</w:t>
      </w:r>
      <w:r w:rsidRPr="00A66842">
        <w:rPr>
          <w:rStyle w:val="Q1"/>
          <w:rFonts w:ascii="Palatino Linotype" w:hAnsi="Palatino Linotype"/>
          <w:color w:val="auto"/>
          <w:sz w:val="24"/>
        </w:rPr>
        <w:t>.</w:t>
      </w:r>
      <w:r w:rsidR="006423E5" w:rsidRPr="00A66842">
        <w:rPr>
          <w:rStyle w:val="Q1"/>
          <w:rFonts w:ascii="Palatino Linotype" w:hAnsi="Palatino Linotype"/>
          <w:color w:val="auto"/>
          <w:sz w:val="24"/>
        </w:rPr>
        <w:t>2</w:t>
      </w:r>
      <w:r w:rsidRPr="00A66842">
        <w:rPr>
          <w:rFonts w:ascii="Palatino Linotype" w:hAnsi="Palatino Linotype"/>
          <w:color w:val="auto"/>
          <w:sz w:val="24"/>
        </w:rPr>
        <w:tab/>
        <w:t>(a)</w:t>
      </w:r>
      <w:r w:rsidRPr="00A66842">
        <w:rPr>
          <w:rFonts w:ascii="Palatino Linotype" w:hAnsi="Palatino Linotype"/>
          <w:color w:val="auto"/>
          <w:sz w:val="24"/>
        </w:rPr>
        <w:tab/>
        <w:t>The fifth excited state must lie above the second excited state by the photon energy</w:t>
      </w:r>
    </w:p>
    <w:p w:rsidR="00B56387" w:rsidRPr="00A66842" w:rsidRDefault="00B5638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48"/>
          <w:sz w:val="24"/>
        </w:rPr>
        <w:object w:dxaOrig="5240" w:dyaOrig="1080">
          <v:shape id="_x0000_i1040" type="#_x0000_t75" style="width:262pt;height:54pt" o:ole="">
            <v:imagedata r:id="rId40" o:title=""/>
          </v:shape>
          <o:OLEObject Type="Embed" ProgID="Equation.DSMT4" ShapeID="_x0000_i1040" DrawAspect="Content" ObjectID="_1595942509" r:id="rId41"/>
        </w:object>
      </w:r>
    </w:p>
    <w:p w:rsidR="00B56387" w:rsidRPr="00A66842" w:rsidRDefault="00B5638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The sixth excited state exceeds the second in energy by </w:t>
      </w:r>
    </w:p>
    <w:p w:rsidR="00B56387" w:rsidRPr="00A66842" w:rsidRDefault="00B5638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24"/>
          <w:sz w:val="24"/>
        </w:rPr>
        <w:object w:dxaOrig="5780" w:dyaOrig="700">
          <v:shape id="_x0000_i1041" type="#_x0000_t75" style="width:289pt;height:35pt" o:ole="">
            <v:imagedata r:id="rId42" o:title=""/>
          </v:shape>
          <o:OLEObject Type="Embed" ProgID="Equation.DSMT4" ShapeID="_x0000_i1041" DrawAspect="Content" ObjectID="_1595942510" r:id="rId43"/>
        </w:object>
      </w:r>
    </w:p>
    <w:p w:rsidR="00B56387" w:rsidRPr="00A66842" w:rsidRDefault="00B5638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Then the sixth excited state is above the fifth by </w:t>
      </w:r>
    </w:p>
    <w:p w:rsidR="00B56387" w:rsidRPr="00A66842" w:rsidRDefault="00B5638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3720" w:dyaOrig="380">
          <v:shape id="_x0000_i1042" type="#_x0000_t75" style="width:186pt;height:19pt" o:ole="">
            <v:imagedata r:id="rId44" o:title=""/>
          </v:shape>
          <o:OLEObject Type="Embed" ProgID="Equation.DSMT4" ShapeID="_x0000_i1042" DrawAspect="Content" ObjectID="_1595942511" r:id="rId45"/>
        </w:object>
      </w:r>
    </w:p>
    <w:p w:rsidR="00B56387" w:rsidRPr="00A66842" w:rsidRDefault="004B4115" w:rsidP="00C7662B">
      <w:pPr>
        <w:pStyle w:val="Qalpha"/>
        <w:keepNext/>
        <w:keepLines/>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lastRenderedPageBreak/>
        <w:tab/>
      </w:r>
      <w:r w:rsidRPr="00A66842">
        <w:rPr>
          <w:rFonts w:ascii="Palatino Linotype" w:hAnsi="Palatino Linotype"/>
          <w:color w:val="auto"/>
          <w:sz w:val="24"/>
        </w:rPr>
        <w:tab/>
      </w:r>
      <w:r w:rsidR="00B56387" w:rsidRPr="00A66842">
        <w:rPr>
          <w:rFonts w:ascii="Palatino Linotype" w:hAnsi="Palatino Linotype"/>
          <w:color w:val="auto"/>
          <w:sz w:val="24"/>
        </w:rPr>
        <w:t xml:space="preserve">In the 6 to 5 transition the atom emits a photon with the infrared wavelength </w:t>
      </w:r>
    </w:p>
    <w:p w:rsidR="00B56387" w:rsidRPr="00A66842" w:rsidRDefault="00B5638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szCs w:val="24"/>
        </w:rPr>
        <w:object w:dxaOrig="4660" w:dyaOrig="1240">
          <v:shape id="_x0000_i1043" type="#_x0000_t75" style="width:233pt;height:62pt" o:ole="">
            <v:imagedata r:id="rId46" o:title=""/>
          </v:shape>
          <o:OLEObject Type="Embed" ProgID="Equation.DSMT4" ShapeID="_x0000_i1043" DrawAspect="Content" ObjectID="_1595942512" r:id="rId47"/>
        </w:object>
      </w:r>
    </w:p>
    <w:p w:rsidR="00B56387" w:rsidRPr="00A66842" w:rsidRDefault="00B5638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Style w:val="Q1"/>
          <w:rFonts w:ascii="Palatino Linotype" w:hAnsi="Palatino Linotype"/>
          <w:color w:val="auto"/>
          <w:sz w:val="24"/>
        </w:rPr>
        <w:t>P</w:t>
      </w:r>
      <w:r w:rsidR="00A13625" w:rsidRPr="00A66842">
        <w:rPr>
          <w:rStyle w:val="Q1"/>
          <w:rFonts w:ascii="Palatino Linotype" w:hAnsi="Palatino Linotype"/>
          <w:color w:val="auto"/>
          <w:sz w:val="24"/>
        </w:rPr>
        <w:t>4</w:t>
      </w:r>
      <w:r w:rsidR="00E10E82" w:rsidRPr="00A66842">
        <w:rPr>
          <w:rStyle w:val="Q1"/>
          <w:rFonts w:ascii="Palatino Linotype" w:hAnsi="Palatino Linotype"/>
          <w:color w:val="auto"/>
          <w:sz w:val="24"/>
        </w:rPr>
        <w:t>1</w:t>
      </w:r>
      <w:r w:rsidRPr="00A66842">
        <w:rPr>
          <w:rStyle w:val="Q1"/>
          <w:rFonts w:ascii="Palatino Linotype" w:hAnsi="Palatino Linotype"/>
          <w:color w:val="auto"/>
          <w:sz w:val="24"/>
        </w:rPr>
        <w:t>.</w:t>
      </w:r>
      <w:r w:rsidR="00453AA4" w:rsidRPr="00A66842">
        <w:rPr>
          <w:rStyle w:val="Q1"/>
          <w:rFonts w:ascii="Palatino Linotype" w:hAnsi="Palatino Linotype"/>
          <w:color w:val="auto"/>
          <w:sz w:val="24"/>
        </w:rPr>
        <w:t>3</w:t>
      </w:r>
      <w:r w:rsidRPr="00A66842">
        <w:rPr>
          <w:rFonts w:ascii="Palatino Linotype" w:hAnsi="Palatino Linotype"/>
          <w:color w:val="auto"/>
          <w:sz w:val="24"/>
        </w:rPr>
        <w:tab/>
        <w:t>(a)</w:t>
      </w:r>
      <w:r w:rsidRPr="00A66842">
        <w:rPr>
          <w:rFonts w:ascii="Palatino Linotype" w:hAnsi="Palatino Linotype"/>
          <w:color w:val="auto"/>
          <w:sz w:val="24"/>
        </w:rPr>
        <w:tab/>
        <w:t xml:space="preserve">Denote the energy level </w:t>
      </w:r>
      <w:r w:rsidRPr="00A66842">
        <w:rPr>
          <w:rFonts w:ascii="Palatino Linotype" w:hAnsi="Palatino Linotype"/>
          <w:i/>
          <w:color w:val="auto"/>
          <w:sz w:val="24"/>
        </w:rPr>
        <w:t>n</w:t>
      </w:r>
      <w:r w:rsidRPr="00A66842">
        <w:rPr>
          <w:rFonts w:ascii="Palatino Linotype" w:hAnsi="Palatino Linotype"/>
          <w:color w:val="auto"/>
          <w:sz w:val="24"/>
        </w:rPr>
        <w:t xml:space="preserve"> of the atom by </w:t>
      </w:r>
      <w:r w:rsidRPr="00A66842">
        <w:rPr>
          <w:rFonts w:ascii="Palatino Linotype" w:hAnsi="Palatino Linotype"/>
          <w:i/>
          <w:color w:val="auto"/>
          <w:sz w:val="24"/>
        </w:rPr>
        <w:t>E</w:t>
      </w:r>
      <w:r w:rsidRPr="00A66842">
        <w:rPr>
          <w:rFonts w:ascii="Palatino Linotype" w:hAnsi="Palatino Linotype"/>
          <w:i/>
          <w:color w:val="auto"/>
          <w:position w:val="-4"/>
          <w:sz w:val="24"/>
          <w:vertAlign w:val="subscript"/>
        </w:rPr>
        <w:t>n</w:t>
      </w:r>
      <w:r w:rsidRPr="00A66842">
        <w:rPr>
          <w:rFonts w:ascii="Palatino Linotype" w:hAnsi="Palatino Linotype"/>
          <w:color w:val="auto"/>
          <w:sz w:val="24"/>
        </w:rPr>
        <w:t xml:space="preserve">. For the transition </w:t>
      </w:r>
      <w:r w:rsidRPr="00A66842">
        <w:rPr>
          <w:rFonts w:ascii="Palatino Linotype" w:hAnsi="Palatino Linotype"/>
          <w:color w:val="auto"/>
          <w:sz w:val="24"/>
        </w:rPr>
        <w:br/>
      </w:r>
      <w:r w:rsidRPr="00A66842">
        <w:rPr>
          <w:rFonts w:ascii="Palatino Linotype" w:hAnsi="Palatino Linotype"/>
          <w:i/>
          <w:color w:val="auto"/>
          <w:sz w:val="24"/>
        </w:rPr>
        <w:t>m</w:t>
      </w:r>
      <w:r w:rsidRPr="00A66842">
        <w:rPr>
          <w:rFonts w:ascii="Palatino Linotype" w:hAnsi="Palatino Linotype"/>
          <w:color w:val="auto"/>
          <w:sz w:val="24"/>
        </w:rPr>
        <w:t xml:space="preserve"> </w:t>
      </w:r>
      <w:r w:rsidR="00D50F65" w:rsidRPr="00A66842">
        <w:rPr>
          <w:rFonts w:ascii="Palatino Linotype" w:hAnsi="Palatino Linotype"/>
          <w:color w:val="auto"/>
          <w:position w:val="4"/>
          <w:sz w:val="24"/>
          <w:szCs w:val="24"/>
        </w:rPr>
        <w:sym w:font="Symbol" w:char="F0AE"/>
      </w:r>
      <w:r w:rsidRPr="00A66842">
        <w:rPr>
          <w:rFonts w:ascii="Palatino Linotype" w:hAnsi="Palatino Linotype"/>
          <w:color w:val="auto"/>
          <w:sz w:val="24"/>
        </w:rPr>
        <w:t xml:space="preserve"> 1, the energy of the emitted photon and its wavelength </w:t>
      </w:r>
      <w:r w:rsidR="00670F2E" w:rsidRPr="00A66842">
        <w:rPr>
          <w:rFonts w:ascii="Palatino Linotype" w:hAnsi="Palatino Linotype"/>
          <w:color w:val="auto"/>
          <w:sz w:val="24"/>
        </w:rPr>
        <w:object w:dxaOrig="400" w:dyaOrig="340">
          <v:shape id="_x0000_i1044" type="#_x0000_t75" style="width:20pt;height:17pt" o:ole="">
            <v:imagedata r:id="rId48" o:title=""/>
          </v:shape>
          <o:OLEObject Type="Embed" ProgID="Equation.DSMT4" ShapeID="_x0000_i1044" DrawAspect="Content" ObjectID="_1595942513" r:id="rId49"/>
        </w:object>
      </w:r>
      <w:r w:rsidRPr="00A66842">
        <w:rPr>
          <w:rFonts w:ascii="Palatino Linotype" w:hAnsi="Palatino Linotype"/>
          <w:color w:val="auto"/>
          <w:sz w:val="24"/>
        </w:rPr>
        <w:t xml:space="preserve"> are related thus: </w:t>
      </w:r>
    </w:p>
    <w:p w:rsidR="00B56387" w:rsidRPr="00A66842" w:rsidRDefault="00B5638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2180" w:dyaOrig="680">
          <v:shape id="_x0000_i1045" type="#_x0000_t75" style="width:109pt;height:34pt" o:ole="">
            <v:imagedata r:id="rId50" o:title=""/>
          </v:shape>
          <o:OLEObject Type="Embed" ProgID="Equation.DSMT4" ShapeID="_x0000_i1045" DrawAspect="Content" ObjectID="_1595942514" r:id="rId51"/>
        </w:object>
      </w:r>
    </w:p>
    <w:p w:rsidR="00B56387" w:rsidRPr="00A66842" w:rsidRDefault="00B5638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For the transition </w:t>
      </w:r>
      <w:proofErr w:type="spellStart"/>
      <w:r w:rsidRPr="00A66842">
        <w:rPr>
          <w:rFonts w:ascii="Palatino Linotype" w:hAnsi="Palatino Linotype"/>
          <w:i/>
          <w:color w:val="auto"/>
          <w:sz w:val="24"/>
        </w:rPr>
        <w:t>n</w:t>
      </w:r>
      <w:proofErr w:type="spellEnd"/>
      <w:r w:rsidRPr="00A66842">
        <w:rPr>
          <w:rFonts w:ascii="Palatino Linotype" w:hAnsi="Palatino Linotype"/>
          <w:color w:val="auto"/>
          <w:sz w:val="24"/>
        </w:rPr>
        <w:t xml:space="preserve"> </w:t>
      </w:r>
      <w:r w:rsidR="00D50F65" w:rsidRPr="00A66842">
        <w:rPr>
          <w:rFonts w:ascii="Palatino Linotype" w:hAnsi="Palatino Linotype"/>
          <w:color w:val="auto"/>
          <w:position w:val="4"/>
          <w:sz w:val="24"/>
          <w:szCs w:val="24"/>
        </w:rPr>
        <w:sym w:font="Symbol" w:char="F0AE"/>
      </w:r>
      <w:r w:rsidRPr="00A66842">
        <w:rPr>
          <w:rFonts w:ascii="Palatino Linotype" w:hAnsi="Palatino Linotype"/>
          <w:color w:val="auto"/>
          <w:sz w:val="24"/>
        </w:rPr>
        <w:t xml:space="preserve"> 1, the energy of the emitted photon and its wavelength </w:t>
      </w:r>
      <w:r w:rsidR="00670F2E" w:rsidRPr="00A66842">
        <w:rPr>
          <w:rFonts w:ascii="Palatino Linotype" w:hAnsi="Palatino Linotype"/>
          <w:color w:val="auto"/>
          <w:sz w:val="24"/>
        </w:rPr>
        <w:object w:dxaOrig="360" w:dyaOrig="340">
          <v:shape id="_x0000_i1046" type="#_x0000_t75" style="width:18pt;height:17pt" o:ole="">
            <v:imagedata r:id="rId52" o:title=""/>
          </v:shape>
          <o:OLEObject Type="Embed" ProgID="Equation.DSMT4" ShapeID="_x0000_i1046" DrawAspect="Content" ObjectID="_1595942515" r:id="rId53"/>
        </w:object>
      </w:r>
      <w:r w:rsidRPr="00A66842">
        <w:rPr>
          <w:rFonts w:ascii="Palatino Linotype" w:hAnsi="Palatino Linotype"/>
          <w:color w:val="auto"/>
          <w:sz w:val="24"/>
        </w:rPr>
        <w:t xml:space="preserve"> are related similarly: </w:t>
      </w:r>
    </w:p>
    <w:p w:rsidR="00B56387" w:rsidRPr="00A66842" w:rsidRDefault="00B5638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2080" w:dyaOrig="680">
          <v:shape id="_x0000_i1047" type="#_x0000_t75" style="width:104pt;height:34pt" o:ole="">
            <v:imagedata r:id="rId54" o:title=""/>
          </v:shape>
          <o:OLEObject Type="Embed" ProgID="Equation.DSMT4" ShapeID="_x0000_i1047" DrawAspect="Content" ObjectID="_1595942516" r:id="rId55"/>
        </w:object>
      </w:r>
    </w:p>
    <w:p w:rsidR="00B56387" w:rsidRPr="00A66842" w:rsidRDefault="00B5638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Therefore, for the transition </w:t>
      </w:r>
      <w:r w:rsidRPr="00A66842">
        <w:rPr>
          <w:rFonts w:ascii="Palatino Linotype" w:hAnsi="Palatino Linotype"/>
          <w:i/>
          <w:color w:val="auto"/>
          <w:sz w:val="24"/>
        </w:rPr>
        <w:t>m</w:t>
      </w:r>
      <w:r w:rsidRPr="00A66842">
        <w:rPr>
          <w:rFonts w:ascii="Palatino Linotype" w:hAnsi="Palatino Linotype"/>
          <w:color w:val="auto"/>
          <w:sz w:val="24"/>
        </w:rPr>
        <w:t xml:space="preserve"> </w:t>
      </w:r>
      <w:r w:rsidR="00D50F65" w:rsidRPr="00A66842">
        <w:rPr>
          <w:rFonts w:ascii="Palatino Linotype" w:hAnsi="Palatino Linotype"/>
          <w:color w:val="auto"/>
          <w:position w:val="4"/>
          <w:sz w:val="24"/>
          <w:szCs w:val="24"/>
        </w:rPr>
        <w:sym w:font="Symbol" w:char="F0AE"/>
      </w:r>
      <w:r w:rsidRPr="00A66842">
        <w:rPr>
          <w:rFonts w:ascii="Palatino Linotype" w:hAnsi="Palatino Linotype"/>
          <w:color w:val="auto"/>
          <w:sz w:val="24"/>
        </w:rPr>
        <w:t xml:space="preserve"> </w:t>
      </w:r>
      <w:r w:rsidRPr="00A66842">
        <w:rPr>
          <w:rFonts w:ascii="Palatino Linotype" w:hAnsi="Palatino Linotype"/>
          <w:i/>
          <w:color w:val="auto"/>
          <w:sz w:val="24"/>
        </w:rPr>
        <w:t>n</w:t>
      </w:r>
      <w:r w:rsidRPr="00A66842">
        <w:rPr>
          <w:rFonts w:ascii="Palatino Linotype" w:hAnsi="Palatino Linotype"/>
          <w:color w:val="auto"/>
          <w:sz w:val="24"/>
        </w:rPr>
        <w:t xml:space="preserve">, the energy of the emitted photon and its wavelength </w:t>
      </w:r>
      <w:r w:rsidR="00670F2E" w:rsidRPr="00A66842">
        <w:rPr>
          <w:rFonts w:ascii="Palatino Linotype" w:hAnsi="Palatino Linotype"/>
          <w:color w:val="auto"/>
          <w:sz w:val="24"/>
        </w:rPr>
        <w:object w:dxaOrig="400" w:dyaOrig="340">
          <v:shape id="_x0000_i1048" type="#_x0000_t75" style="width:20pt;height:17pt" o:ole="">
            <v:imagedata r:id="rId56" o:title=""/>
          </v:shape>
          <o:OLEObject Type="Embed" ProgID="Equation.DSMT4" ShapeID="_x0000_i1048" DrawAspect="Content" ObjectID="_1595942517" r:id="rId57"/>
        </w:object>
      </w:r>
      <w:r w:rsidRPr="00A66842">
        <w:rPr>
          <w:rFonts w:ascii="Palatino Linotype" w:hAnsi="Palatino Linotype"/>
          <w:color w:val="auto"/>
          <w:sz w:val="24"/>
        </w:rPr>
        <w:t xml:space="preserve"> (where </w:t>
      </w:r>
      <w:r w:rsidRPr="00A66842">
        <w:rPr>
          <w:rFonts w:ascii="Palatino Linotype" w:hAnsi="Palatino Linotype"/>
          <w:i/>
          <w:color w:val="auto"/>
          <w:sz w:val="24"/>
        </w:rPr>
        <w:t>m</w:t>
      </w:r>
      <w:r w:rsidRPr="00A66842">
        <w:rPr>
          <w:rFonts w:ascii="Palatino Linotype" w:hAnsi="Palatino Linotype"/>
          <w:color w:val="auto"/>
          <w:sz w:val="24"/>
        </w:rPr>
        <w:t xml:space="preserve"> is the higher state, so </w:t>
      </w:r>
      <w:r w:rsidR="00670F2E" w:rsidRPr="00A66842">
        <w:rPr>
          <w:rFonts w:ascii="Palatino Linotype" w:hAnsi="Palatino Linotype"/>
          <w:color w:val="auto"/>
          <w:sz w:val="24"/>
        </w:rPr>
        <w:object w:dxaOrig="940" w:dyaOrig="340">
          <v:shape id="_x0000_i1049" type="#_x0000_t75" style="width:47pt;height:17pt" o:ole="">
            <v:imagedata r:id="rId58" o:title=""/>
          </v:shape>
          <o:OLEObject Type="Embed" ProgID="Equation.DSMT4" ShapeID="_x0000_i1049" DrawAspect="Content" ObjectID="_1595942518" r:id="rId59"/>
        </w:object>
      </w:r>
      <w:r w:rsidRPr="00A66842">
        <w:rPr>
          <w:rFonts w:ascii="Palatino Linotype" w:hAnsi="Palatino Linotype"/>
          <w:color w:val="auto"/>
          <w:sz w:val="24"/>
        </w:rPr>
        <w:t xml:space="preserve">) can be related as </w:t>
      </w:r>
    </w:p>
    <w:p w:rsidR="00B56387" w:rsidRPr="00A66842" w:rsidRDefault="00B5638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5140" w:dyaOrig="2180">
          <v:shape id="_x0000_i1050" type="#_x0000_t75" style="width:257pt;height:109pt" o:ole="">
            <v:imagedata r:id="rId60" o:title=""/>
          </v:shape>
          <o:OLEObject Type="Embed" ProgID="Equation.DSMT4" ShapeID="_x0000_i1050" DrawAspect="Content" ObjectID="_1595942519" r:id="rId61"/>
        </w:object>
      </w:r>
    </w:p>
    <w:p w:rsidR="00B56387" w:rsidRPr="00A66842" w:rsidRDefault="00B5638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This result may be written as </w:t>
      </w:r>
      <w:r w:rsidR="00670F2E" w:rsidRPr="00A66842">
        <w:rPr>
          <w:rFonts w:ascii="Palatino Linotype" w:hAnsi="Palatino Linotype"/>
          <w:color w:val="auto"/>
          <w:position w:val="1"/>
          <w:sz w:val="24"/>
        </w:rPr>
        <w:object w:dxaOrig="2460" w:dyaOrig="880">
          <v:shape id="_x0000_i1051" type="#_x0000_t75" style="width:123pt;height:44pt" o:ole="">
            <v:imagedata r:id="rId62" o:title=""/>
          </v:shape>
          <o:OLEObject Type="Embed" ProgID="Equation.DSMT4" ShapeID="_x0000_i1051" DrawAspect="Content" ObjectID="_1595942520" r:id="rId63"/>
        </w:object>
      </w:r>
    </w:p>
    <w:p w:rsidR="00B56387" w:rsidRPr="00A66842" w:rsidRDefault="00B56387" w:rsidP="00C7662B">
      <w:pPr>
        <w:pStyle w:val="Qalpha"/>
        <w:widowControl/>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lastRenderedPageBreak/>
        <w:tab/>
        <w:t>(b)</w:t>
      </w:r>
      <w:r w:rsidRPr="00A66842">
        <w:rPr>
          <w:rFonts w:ascii="Palatino Linotype" w:hAnsi="Palatino Linotype"/>
          <w:color w:val="auto"/>
          <w:sz w:val="24"/>
        </w:rPr>
        <w:tab/>
        <w:t>Multiply the result of part (a) by 2</w:t>
      </w:r>
      <w:r w:rsidR="00D50F65" w:rsidRPr="00A66842">
        <w:rPr>
          <w:rFonts w:ascii="Palatino Linotype" w:hAnsi="Palatino Linotype"/>
          <w:i/>
          <w:iCs/>
          <w:color w:val="auto"/>
          <w:position w:val="4"/>
          <w:sz w:val="24"/>
          <w:szCs w:val="24"/>
        </w:rPr>
        <w:sym w:font="Symbol" w:char="F070"/>
      </w:r>
      <w:r w:rsidRPr="00A66842">
        <w:rPr>
          <w:rFonts w:ascii="Palatino Linotype" w:hAnsi="Palatino Linotype"/>
          <w:color w:val="auto"/>
          <w:sz w:val="24"/>
        </w:rPr>
        <w:t xml:space="preserve"> and apply the definition </w:t>
      </w:r>
      <w:r w:rsidR="00670F2E" w:rsidRPr="00A66842">
        <w:rPr>
          <w:rFonts w:ascii="Palatino Linotype" w:hAnsi="Palatino Linotype"/>
          <w:color w:val="auto"/>
          <w:sz w:val="24"/>
        </w:rPr>
        <w:object w:dxaOrig="1220" w:dyaOrig="360">
          <v:shape id="_x0000_i1052" type="#_x0000_t75" style="width:61pt;height:18pt" o:ole="">
            <v:imagedata r:id="rId64" o:title=""/>
          </v:shape>
          <o:OLEObject Type="Embed" ProgID="Equation.DSMT4" ShapeID="_x0000_i1052" DrawAspect="Content" ObjectID="_1595942521" r:id="rId65"/>
        </w:object>
      </w:r>
    </w:p>
    <w:p w:rsidR="00B56387" w:rsidRPr="00A66842" w:rsidRDefault="00B5638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5060" w:dyaOrig="800">
          <v:shape id="_x0000_i1053" type="#_x0000_t75" style="width:253pt;height:40pt" o:ole="">
            <v:imagedata r:id="rId66" o:title=""/>
          </v:shape>
          <o:OLEObject Type="Embed" ProgID="Equation.DSMT4" ShapeID="_x0000_i1053" DrawAspect="Content" ObjectID="_1595942522" r:id="rId67"/>
        </w:object>
      </w:r>
    </w:p>
    <w:p w:rsidR="00295178" w:rsidRPr="00A66842" w:rsidRDefault="000B1BB8" w:rsidP="004B4115">
      <w:pPr>
        <w:pStyle w:val="Qalpha"/>
        <w:tabs>
          <w:tab w:val="clear" w:pos="1520"/>
          <w:tab w:val="clear" w:pos="3940"/>
          <w:tab w:val="left" w:pos="1080"/>
          <w:tab w:val="left" w:pos="1620"/>
          <w:tab w:val="left" w:pos="2160"/>
        </w:tabs>
        <w:spacing w:before="120" w:after="120" w:line="360" w:lineRule="auto"/>
        <w:ind w:left="1627" w:hanging="1627"/>
        <w:jc w:val="center"/>
        <w:rPr>
          <w:rFonts w:ascii="Palatino Linotype" w:hAnsi="Palatino Linotype"/>
          <w:color w:val="auto"/>
          <w:sz w:val="24"/>
        </w:rPr>
      </w:pPr>
      <w:r w:rsidRPr="00A66842">
        <w:rPr>
          <w:rFonts w:ascii="Palatino Linotype" w:hAnsi="Palatino Linotype"/>
          <w:b/>
          <w:noProof/>
          <w:color w:val="auto"/>
          <w:sz w:val="16"/>
          <w:lang w:val="en-US"/>
        </w:rPr>
        <mc:AlternateContent>
          <mc:Choice Requires="wps">
            <w:drawing>
              <wp:inline distT="0" distB="0" distL="0" distR="0">
                <wp:extent cx="1879600" cy="0"/>
                <wp:effectExtent l="19050" t="26035" r="25400" b="21590"/>
                <wp:docPr id="14"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525F33C7" id="Line 3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DiGuGl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mc:Fallback>
        </mc:AlternateContent>
      </w:r>
    </w:p>
    <w:p w:rsidR="00295178" w:rsidRPr="00A66842" w:rsidRDefault="00295178" w:rsidP="004B4115">
      <w:pPr>
        <w:pStyle w:val="Qalpha"/>
        <w:tabs>
          <w:tab w:val="clear" w:pos="1520"/>
          <w:tab w:val="clear" w:pos="3940"/>
          <w:tab w:val="left" w:pos="1080"/>
          <w:tab w:val="left" w:pos="1620"/>
          <w:tab w:val="left" w:pos="2160"/>
        </w:tabs>
        <w:spacing w:before="480" w:line="360" w:lineRule="auto"/>
        <w:ind w:left="0" w:firstLine="0"/>
        <w:rPr>
          <w:rFonts w:ascii="Palatino Linotype" w:hAnsi="Palatino Linotype"/>
          <w:b/>
          <w:color w:val="auto"/>
          <w:sz w:val="28"/>
        </w:rPr>
      </w:pPr>
      <w:r w:rsidRPr="00A66842">
        <w:rPr>
          <w:rFonts w:ascii="Palatino Linotype" w:hAnsi="Palatino Linotype"/>
          <w:b/>
          <w:color w:val="auto"/>
          <w:sz w:val="28"/>
        </w:rPr>
        <w:t>Section 41.2 Early Models of the Atom</w:t>
      </w:r>
    </w:p>
    <w:p w:rsidR="000E6771" w:rsidRPr="00A66842" w:rsidRDefault="000E6771" w:rsidP="00CB06B0">
      <w:pPr>
        <w:pStyle w:val="SOL"/>
        <w:tabs>
          <w:tab w:val="clear" w:pos="480"/>
          <w:tab w:val="left" w:pos="1080"/>
          <w:tab w:val="left" w:pos="1620"/>
          <w:tab w:val="left" w:pos="2160"/>
        </w:tabs>
        <w:spacing w:before="120" w:after="120" w:line="360" w:lineRule="auto"/>
        <w:ind w:left="1080" w:hanging="1080"/>
        <w:jc w:val="left"/>
        <w:rPr>
          <w:rFonts w:ascii="Palatino Linotype" w:hAnsi="Palatino Linotype" w:cs="Palatino LT Std"/>
        </w:rPr>
      </w:pPr>
      <w:r w:rsidRPr="00A66842">
        <w:rPr>
          <w:rStyle w:val="Q1"/>
          <w:rFonts w:ascii="Palatino Linotype" w:hAnsi="Palatino Linotype"/>
          <w:color w:val="auto"/>
        </w:rPr>
        <w:t>P41.4</w:t>
      </w:r>
      <w:r w:rsidRPr="00A66842">
        <w:rPr>
          <w:rFonts w:ascii="Palatino Linotype" w:hAnsi="Palatino Linotype"/>
          <w:color w:val="auto"/>
        </w:rPr>
        <w:tab/>
      </w:r>
      <w:r w:rsidRPr="00A66842">
        <w:rPr>
          <w:rFonts w:ascii="Palatino Linotype" w:hAnsi="Palatino Linotype" w:cs="Palatino LT Std"/>
        </w:rPr>
        <w:t xml:space="preserve">According to a classical model, the electron moving as a particle in uniform circular motion about the proton in the hydrogen atom experiences a force </w:t>
      </w:r>
      <w:r w:rsidRPr="00A66842">
        <w:rPr>
          <w:rStyle w:val="italic0"/>
          <w:rFonts w:ascii="Palatino Linotype" w:hAnsi="Palatino Linotype" w:cs="Palatino LT Std Italic"/>
          <w:iCs w:val="0"/>
          <w:spacing w:val="10"/>
          <w:sz w:val="24"/>
        </w:rPr>
        <w:t>k</w:t>
      </w:r>
      <w:r w:rsidRPr="00A66842">
        <w:rPr>
          <w:rStyle w:val="italic0"/>
          <w:rFonts w:ascii="Palatino Linotype" w:hAnsi="Palatino Linotype" w:cs="Palatino LT Std Italic"/>
          <w:iCs w:val="0"/>
          <w:spacing w:val="10"/>
          <w:position w:val="-4"/>
          <w:sz w:val="24"/>
          <w:vertAlign w:val="subscript"/>
        </w:rPr>
        <w:t>e</w:t>
      </w:r>
      <w:proofErr w:type="spellStart"/>
      <w:r w:rsidRPr="00A66842">
        <w:rPr>
          <w:rStyle w:val="italic0"/>
          <w:rFonts w:ascii="Palatino Linotype" w:hAnsi="Palatino Linotype" w:cs="Palatino LT Std"/>
          <w:sz w:val="24"/>
        </w:rPr>
        <w:t>e</w:t>
      </w:r>
      <w:proofErr w:type="spellEnd"/>
      <w:r w:rsidRPr="00A66842">
        <w:rPr>
          <w:rFonts w:ascii="Palatino Linotype" w:hAnsi="Palatino Linotype" w:cs="Palatino LT Std"/>
          <w:position w:val="4"/>
          <w:vertAlign w:val="superscript"/>
        </w:rPr>
        <w:t>2</w:t>
      </w:r>
      <w:r w:rsidRPr="00A66842">
        <w:rPr>
          <w:rFonts w:ascii="Palatino Linotype" w:hAnsi="Palatino Linotype" w:cs="Palatino LT Std"/>
        </w:rPr>
        <w:t>/</w:t>
      </w:r>
      <w:r w:rsidRPr="00A66842">
        <w:rPr>
          <w:rStyle w:val="italic0"/>
          <w:rFonts w:ascii="Palatino Linotype" w:hAnsi="Palatino Linotype" w:cs="Palatino LT Std"/>
          <w:sz w:val="24"/>
        </w:rPr>
        <w:t>r</w:t>
      </w:r>
      <w:r w:rsidRPr="00A66842">
        <w:rPr>
          <w:rFonts w:ascii="Palatino Linotype" w:hAnsi="Palatino Linotype" w:cs="Palatino LT Std"/>
          <w:position w:val="4"/>
          <w:vertAlign w:val="superscript"/>
        </w:rPr>
        <w:t>2</w:t>
      </w:r>
      <w:r w:rsidRPr="00A66842">
        <w:rPr>
          <w:rFonts w:ascii="Palatino Linotype" w:hAnsi="Palatino Linotype" w:cs="Palatino LT Std"/>
        </w:rPr>
        <w:t>; and from Newton</w:t>
      </w:r>
      <w:r w:rsidR="00D50F65" w:rsidRPr="00A66842">
        <w:rPr>
          <w:rFonts w:ascii="Palatino Linotype" w:hAnsi="Palatino Linotype" w:cs="Palatino LT Std"/>
        </w:rPr>
        <w:t>’</w:t>
      </w:r>
      <w:r w:rsidRPr="00A66842">
        <w:rPr>
          <w:rFonts w:ascii="Palatino Linotype" w:hAnsi="Palatino Linotype" w:cs="Palatino LT Std"/>
        </w:rPr>
        <w:t xml:space="preserve">s second law, </w:t>
      </w:r>
      <w:r w:rsidRPr="00A66842">
        <w:rPr>
          <w:rStyle w:val="italic0"/>
          <w:rFonts w:ascii="Palatino Linotype" w:hAnsi="Palatino Linotype" w:cs="Palatino LT Std"/>
          <w:sz w:val="24"/>
        </w:rPr>
        <w:t xml:space="preserve">F </w:t>
      </w:r>
      <w:r w:rsidRPr="00A66842">
        <w:rPr>
          <w:rFonts w:ascii="Palatino Linotype" w:hAnsi="Palatino Linotype" w:cs="Palatino LT Std"/>
        </w:rPr>
        <w:t xml:space="preserve">= </w:t>
      </w:r>
      <w:r w:rsidRPr="00A66842">
        <w:rPr>
          <w:rStyle w:val="italic0"/>
          <w:rFonts w:ascii="Palatino Linotype" w:hAnsi="Palatino Linotype" w:cs="Palatino LT Std"/>
          <w:sz w:val="24"/>
        </w:rPr>
        <w:t>ma</w:t>
      </w:r>
      <w:r w:rsidRPr="00A66842">
        <w:rPr>
          <w:rFonts w:ascii="Palatino Linotype" w:hAnsi="Palatino Linotype" w:cs="Palatino LT Std"/>
        </w:rPr>
        <w:t xml:space="preserve">, its acceleration is </w:t>
      </w:r>
      <w:r w:rsidRPr="00A66842">
        <w:rPr>
          <w:rStyle w:val="italic0"/>
          <w:rFonts w:ascii="Palatino Linotype" w:hAnsi="Palatino Linotype" w:cs="Palatino LT Std Italic"/>
          <w:iCs w:val="0"/>
          <w:spacing w:val="10"/>
          <w:sz w:val="24"/>
        </w:rPr>
        <w:t>k</w:t>
      </w:r>
      <w:r w:rsidRPr="00A66842">
        <w:rPr>
          <w:rStyle w:val="italic0"/>
          <w:rFonts w:ascii="Palatino Linotype" w:hAnsi="Palatino Linotype" w:cs="Palatino LT Std Italic"/>
          <w:iCs w:val="0"/>
          <w:spacing w:val="10"/>
          <w:position w:val="-4"/>
          <w:sz w:val="24"/>
          <w:vertAlign w:val="subscript"/>
        </w:rPr>
        <w:t>e</w:t>
      </w:r>
      <w:proofErr w:type="spellStart"/>
      <w:r w:rsidRPr="00A66842">
        <w:rPr>
          <w:rStyle w:val="italic0"/>
          <w:rFonts w:ascii="Palatino Linotype" w:hAnsi="Palatino Linotype" w:cs="Palatino LT Std"/>
          <w:sz w:val="24"/>
        </w:rPr>
        <w:t>e</w:t>
      </w:r>
      <w:proofErr w:type="spellEnd"/>
      <w:r w:rsidRPr="00A66842">
        <w:rPr>
          <w:rFonts w:ascii="Palatino Linotype" w:hAnsi="Palatino Linotype" w:cs="Palatino LT Std"/>
          <w:position w:val="4"/>
          <w:vertAlign w:val="superscript"/>
        </w:rPr>
        <w:t>2</w:t>
      </w:r>
      <w:r w:rsidRPr="00A66842">
        <w:rPr>
          <w:rFonts w:ascii="Palatino Linotype" w:hAnsi="Palatino Linotype" w:cs="Palatino LT Std"/>
        </w:rPr>
        <w:t>/</w:t>
      </w:r>
      <w:r w:rsidRPr="00A66842">
        <w:rPr>
          <w:rStyle w:val="italic0"/>
          <w:rFonts w:ascii="Palatino Linotype" w:hAnsi="Palatino Linotype" w:cs="Palatino LT Std"/>
          <w:sz w:val="24"/>
        </w:rPr>
        <w:t>m</w:t>
      </w:r>
      <w:r w:rsidRPr="00A66842">
        <w:rPr>
          <w:rStyle w:val="italic0"/>
          <w:rFonts w:ascii="Palatino Linotype" w:hAnsi="Palatino Linotype" w:cs="Palatino LT Std"/>
          <w:position w:val="-4"/>
          <w:sz w:val="24"/>
          <w:vertAlign w:val="subscript"/>
        </w:rPr>
        <w:t>e</w:t>
      </w:r>
      <w:r w:rsidRPr="00A66842">
        <w:rPr>
          <w:rStyle w:val="italic0"/>
          <w:rFonts w:ascii="Palatino Linotype" w:hAnsi="Palatino Linotype" w:cs="Palatino LT Std"/>
          <w:sz w:val="24"/>
        </w:rPr>
        <w:t>r</w:t>
      </w:r>
      <w:r w:rsidRPr="00A66842">
        <w:rPr>
          <w:rFonts w:ascii="Palatino Linotype" w:hAnsi="Palatino Linotype" w:cs="Palatino LT Std"/>
          <w:position w:val="4"/>
          <w:vertAlign w:val="superscript"/>
        </w:rPr>
        <w:t>2</w:t>
      </w:r>
      <w:r w:rsidRPr="00A66842">
        <w:rPr>
          <w:rFonts w:ascii="Palatino Linotype" w:hAnsi="Palatino Linotype" w:cs="Palatino LT Std"/>
        </w:rPr>
        <w:t xml:space="preserve">. </w:t>
      </w:r>
    </w:p>
    <w:p w:rsidR="000E6771" w:rsidRPr="00A66842" w:rsidRDefault="000E6771"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t>(a)</w:t>
      </w:r>
      <w:r w:rsidRPr="00A66842">
        <w:rPr>
          <w:rFonts w:ascii="Palatino Linotype" w:hAnsi="Palatino Linotype"/>
          <w:color w:val="auto"/>
          <w:sz w:val="24"/>
        </w:rPr>
        <w:tab/>
      </w:r>
      <w:r w:rsidRPr="00A66842">
        <w:rPr>
          <w:rFonts w:ascii="Palatino Linotype" w:hAnsi="Palatino Linotype" w:cs="Palatino LT Std"/>
          <w:sz w:val="24"/>
        </w:rPr>
        <w:t xml:space="preserve">Using the fact that the Coulomb constant is </w:t>
      </w:r>
      <w:r w:rsidR="00670F2E" w:rsidRPr="00A66842">
        <w:rPr>
          <w:rFonts w:ascii="Palatino Linotype" w:hAnsi="Palatino Linotype"/>
          <w:sz w:val="24"/>
        </w:rPr>
        <w:object w:dxaOrig="1280" w:dyaOrig="680">
          <v:shape id="_x0000_i1054" type="#_x0000_t75" style="width:64pt;height:34pt" o:ole="">
            <v:imagedata r:id="rId68" o:title=""/>
          </v:shape>
          <o:OLEObject Type="Embed" ProgID="Equation.DSMT4" ShapeID="_x0000_i1054" DrawAspect="Content" ObjectID="_1595942523" r:id="rId69"/>
        </w:object>
      </w:r>
      <w:r w:rsidRPr="00A66842">
        <w:rPr>
          <w:rFonts w:ascii="Palatino Linotype" w:hAnsi="Palatino Linotype"/>
          <w:color w:val="auto"/>
          <w:sz w:val="24"/>
        </w:rPr>
        <w:t xml:space="preserve"> the centripetal acceleration is </w:t>
      </w:r>
    </w:p>
    <w:p w:rsidR="000E6771" w:rsidRPr="00A66842" w:rsidRDefault="000E6771"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30"/>
          <w:sz w:val="24"/>
        </w:rPr>
        <w:object w:dxaOrig="5220" w:dyaOrig="720">
          <v:shape id="_x0000_i1055" type="#_x0000_t75" style="width:261pt;height:36pt" o:ole="">
            <v:imagedata r:id="rId70" o:title=""/>
          </v:shape>
          <o:OLEObject Type="Embed" ProgID="Equation.DSMT4" ShapeID="_x0000_i1055" DrawAspect="Content" ObjectID="_1595942524" r:id="rId71"/>
        </w:object>
      </w:r>
    </w:p>
    <w:p w:rsidR="000E6771" w:rsidRPr="00A66842" w:rsidRDefault="000E6771"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The total energy is </w:t>
      </w:r>
    </w:p>
    <w:p w:rsidR="000E6771" w:rsidRPr="00A66842" w:rsidRDefault="000E6771"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30"/>
          <w:sz w:val="24"/>
        </w:rPr>
        <w:object w:dxaOrig="3940" w:dyaOrig="720">
          <v:shape id="_x0000_i1056" type="#_x0000_t75" style="width:197pt;height:36pt" o:ole="">
            <v:imagedata r:id="rId72" o:title=""/>
          </v:shape>
          <o:OLEObject Type="Embed" ProgID="Equation.DSMT4" ShapeID="_x0000_i1056" DrawAspect="Content" ObjectID="_1595942525" r:id="rId73"/>
        </w:object>
      </w:r>
    </w:p>
    <w:p w:rsidR="000E6771" w:rsidRPr="00A66842" w:rsidRDefault="000E6771"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Substitute the expressions for </w:t>
      </w:r>
      <w:r w:rsidRPr="00A66842">
        <w:rPr>
          <w:rFonts w:ascii="Palatino Linotype" w:hAnsi="Palatino Linotype"/>
          <w:i/>
          <w:color w:val="auto"/>
          <w:sz w:val="24"/>
        </w:rPr>
        <w:t>E</w:t>
      </w:r>
      <w:r w:rsidRPr="00A66842">
        <w:rPr>
          <w:rFonts w:ascii="Palatino Linotype" w:hAnsi="Palatino Linotype"/>
          <w:color w:val="auto"/>
          <w:sz w:val="24"/>
        </w:rPr>
        <w:t xml:space="preserve"> and </w:t>
      </w:r>
      <w:proofErr w:type="spellStart"/>
      <w:r w:rsidRPr="00A66842">
        <w:rPr>
          <w:rFonts w:ascii="Palatino Linotype" w:hAnsi="Palatino Linotype"/>
          <w:i/>
          <w:color w:val="auto"/>
          <w:sz w:val="24"/>
        </w:rPr>
        <w:t>a</w:t>
      </w:r>
      <w:proofErr w:type="spellEnd"/>
      <w:r w:rsidRPr="00A66842">
        <w:rPr>
          <w:rFonts w:ascii="Palatino Linotype" w:hAnsi="Palatino Linotype"/>
          <w:color w:val="auto"/>
          <w:sz w:val="24"/>
        </w:rPr>
        <w:t xml:space="preserve"> into the relation for </w:t>
      </w:r>
      <w:r w:rsidR="00670F2E" w:rsidRPr="00A66842">
        <w:rPr>
          <w:rFonts w:ascii="Palatino Linotype" w:hAnsi="Palatino Linotype"/>
          <w:color w:val="auto"/>
          <w:sz w:val="24"/>
        </w:rPr>
        <w:object w:dxaOrig="380" w:dyaOrig="620">
          <v:shape id="_x0000_i1057" type="#_x0000_t75" style="width:19pt;height:31pt" o:ole="">
            <v:imagedata r:id="rId74" o:title=""/>
          </v:shape>
          <o:OLEObject Type="Embed" ProgID="Equation.DSMT4" ShapeID="_x0000_i1057" DrawAspect="Content" ObjectID="_1595942526" r:id="rId75"/>
        </w:object>
      </w:r>
      <w:r w:rsidRPr="00A66842">
        <w:rPr>
          <w:rFonts w:ascii="Palatino Linotype" w:hAnsi="Palatino Linotype"/>
          <w:color w:val="auto"/>
          <w:sz w:val="24"/>
        </w:rPr>
        <w:t>:</w:t>
      </w:r>
    </w:p>
    <w:p w:rsidR="000E6771" w:rsidRPr="00A66842" w:rsidRDefault="000E6771"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004B4115" w:rsidRPr="00A66842">
        <w:rPr>
          <w:rFonts w:ascii="Palatino Linotype" w:hAnsi="Palatino Linotype"/>
          <w:color w:val="auto"/>
          <w:sz w:val="24"/>
        </w:rPr>
        <w:tab/>
      </w:r>
      <w:r w:rsidR="004B4115" w:rsidRPr="00A66842">
        <w:rPr>
          <w:rFonts w:ascii="Palatino Linotype" w:hAnsi="Palatino Linotype"/>
          <w:color w:val="auto"/>
          <w:sz w:val="24"/>
        </w:rPr>
        <w:tab/>
      </w:r>
      <w:r w:rsidR="00670F2E" w:rsidRPr="00A66842">
        <w:rPr>
          <w:rFonts w:ascii="Palatino Linotype" w:hAnsi="Palatino Linotype"/>
          <w:color w:val="auto"/>
          <w:position w:val="-70"/>
          <w:sz w:val="24"/>
        </w:rPr>
        <w:object w:dxaOrig="3680" w:dyaOrig="1520">
          <v:shape id="_x0000_i1058" type="#_x0000_t75" style="width:184pt;height:76pt" o:ole="">
            <v:imagedata r:id="rId76" o:title=""/>
          </v:shape>
          <o:OLEObject Type="Embed" ProgID="Equation.DSMT4" ShapeID="_x0000_i1058" DrawAspect="Content" ObjectID="_1595942527" r:id="rId77"/>
        </w:object>
      </w:r>
    </w:p>
    <w:p w:rsidR="000E6771" w:rsidRPr="00A66842" w:rsidRDefault="000E6771"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lastRenderedPageBreak/>
        <w:tab/>
      </w:r>
      <w:r w:rsidRPr="00A66842">
        <w:rPr>
          <w:rFonts w:ascii="Palatino Linotype" w:hAnsi="Palatino Linotype"/>
          <w:color w:val="auto"/>
          <w:sz w:val="24"/>
        </w:rPr>
        <w:tab/>
        <w:t xml:space="preserve">Therefore, </w:t>
      </w:r>
      <w:r w:rsidR="00670F2E" w:rsidRPr="00A66842">
        <w:rPr>
          <w:rFonts w:ascii="Palatino Linotype" w:hAnsi="Palatino Linotype"/>
          <w:color w:val="auto"/>
          <w:sz w:val="24"/>
        </w:rPr>
        <w:object w:dxaOrig="2680" w:dyaOrig="720">
          <v:shape id="_x0000_i1059" type="#_x0000_t75" style="width:134pt;height:36pt" o:ole="">
            <v:imagedata r:id="rId78" o:title=""/>
          </v:shape>
          <o:OLEObject Type="Embed" ProgID="Equation.DSMT4" ShapeID="_x0000_i1059" DrawAspect="Content" ObjectID="_1595942528" r:id="rId79"/>
        </w:object>
      </w:r>
    </w:p>
    <w:p w:rsidR="000E6771" w:rsidRPr="00A66842" w:rsidRDefault="000E6771"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t>(b)</w:t>
      </w:r>
      <w:r w:rsidRPr="00A66842">
        <w:rPr>
          <w:rFonts w:ascii="Palatino Linotype" w:hAnsi="Palatino Linotype"/>
          <w:color w:val="auto"/>
          <w:sz w:val="24"/>
        </w:rPr>
        <w:tab/>
        <w:t xml:space="preserve">From the result of part (a), we have </w:t>
      </w:r>
    </w:p>
    <w:p w:rsidR="00EB0BD3" w:rsidRPr="00A66842" w:rsidRDefault="00EB0BD3" w:rsidP="00EB0BD3">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A66842">
        <w:rPr>
          <w:noProof/>
          <w:lang w:val="en-US"/>
        </w:rPr>
        <mc:AlternateContent>
          <mc:Choice Requires="wpg">
            <w:drawing>
              <wp:inline distT="0" distB="0" distL="0" distR="0" wp14:anchorId="1114AD34" wp14:editId="61455185">
                <wp:extent cx="1828800" cy="1874520"/>
                <wp:effectExtent l="0" t="0" r="0" b="0"/>
                <wp:docPr id="16" name="Group 16"/>
                <wp:cNvGraphicFramePr/>
                <a:graphic xmlns:a="http://schemas.openxmlformats.org/drawingml/2006/main">
                  <a:graphicData uri="http://schemas.microsoft.com/office/word/2010/wordprocessingGroup">
                    <wpg:wgp>
                      <wpg:cNvGrpSpPr/>
                      <wpg:grpSpPr>
                        <a:xfrm>
                          <a:off x="0" y="0"/>
                          <a:ext cx="1828800" cy="1874520"/>
                          <a:chOff x="0" y="0"/>
                          <a:chExt cx="1824990" cy="1875031"/>
                        </a:xfrm>
                      </wpg:grpSpPr>
                      <wps:wsp>
                        <wps:cNvPr id="17" name="Text Box 568"/>
                        <wps:cNvSpPr txBox="1">
                          <a:spLocks noChangeAspect="1" noChangeArrowheads="1"/>
                        </wps:cNvSpPr>
                        <wps:spPr bwMode="auto">
                          <a:xfrm>
                            <a:off x="0" y="1427356"/>
                            <a:ext cx="1824990"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26BAB" w:rsidRPr="002900F5" w:rsidRDefault="00726BAB" w:rsidP="00EB0BD3">
                              <w:pPr>
                                <w:pStyle w:val="Qalpha"/>
                                <w:tabs>
                                  <w:tab w:val="left" w:pos="1296"/>
                                </w:tabs>
                                <w:spacing w:before="120" w:after="120" w:line="240" w:lineRule="auto"/>
                                <w:ind w:left="1872" w:hanging="1872"/>
                                <w:jc w:val="center"/>
                                <w:rPr>
                                  <w:rFonts w:ascii="Palatino LT Std" w:hAnsi="Palatino LT Std" w:cs="Times New Roman"/>
                                  <w:b/>
                                  <w:bCs/>
                                  <w:color w:val="auto"/>
                                  <w:sz w:val="24"/>
                                  <w:szCs w:val="24"/>
                                  <w:lang w:val="fr-FR"/>
                                </w:rPr>
                              </w:pPr>
                              <w:r w:rsidRPr="0074721B">
                                <w:rPr>
                                  <w:rFonts w:ascii="Palatino LT Std" w:hAnsi="Palatino LT Std"/>
                                  <w:b/>
                                  <w:color w:val="auto"/>
                                  <w:sz w:val="24"/>
                                  <w:szCs w:val="24"/>
                                </w:rPr>
                                <w:t>ANS. FIG. P41.4</w:t>
                              </w:r>
                            </w:p>
                          </w:txbxContent>
                        </wps:txbx>
                        <wps:bodyPr rot="0" vert="horz" wrap="square" lIns="91440" tIns="91440" rIns="91440" bIns="91440" anchor="t" anchorCtr="0" upright="1">
                          <a:noAutofit/>
                        </wps:bodyPr>
                      </wps:wsp>
                      <pic:pic xmlns:pic="http://schemas.openxmlformats.org/drawingml/2006/picture">
                        <pic:nvPicPr>
                          <pic:cNvPr id="18" name="Picture 18" descr="48573-42-06"/>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267629" y="0"/>
                            <a:ext cx="1422400" cy="1363345"/>
                          </a:xfrm>
                          <a:prstGeom prst="rect">
                            <a:avLst/>
                          </a:prstGeom>
                          <a:noFill/>
                          <a:ln>
                            <a:noFill/>
                          </a:ln>
                        </pic:spPr>
                      </pic:pic>
                    </wpg:wgp>
                  </a:graphicData>
                </a:graphic>
              </wp:inline>
            </w:drawing>
          </mc:Choice>
          <mc:Fallback>
            <w:pict>
              <v:group w14:anchorId="1114AD34" id="Group 16" o:spid="_x0000_s1026" style="width:2in;height:147.6pt;mso-position-horizontal-relative:char;mso-position-vertical-relative:line" coordsize="18249,187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KPD94cGFja2V0IGVuZD0ndyc/Pv/u&#10;AA5BZG9iZQBkQAAAAAH/2wCEAAQDAwMDAwQDAwQGBAMEBgcFBAQFBwgGBgcGBggKCAkJCQkICgoM&#10;DAwMDAoMDAwMDAwMDAwMDAwMDAwMDAwMDAwBBAUFCAcIDwoKDxQODg4UFA4ODg4UEQwMDAwMEREM&#10;DAwMDAwRDAwMDAwMDAwMDAwMDAwMDAwMDAwMDAwMDAwMDP/AABEIASoBNwMBEQACEQEDEQH/3QAE&#10;ACf/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">
                <v:shapetype id="_x0000_t202" coordsize="21600,21600" o:spt="202" path="m,l,21600r21600,l21600,xe">
                  <v:stroke joinstyle="miter"/>
                  <v:path gradientshapeok="t" o:connecttype="rect"/>
                </v:shapetype>
                <v:shape id="Text Box 568" o:spid="_x0000_s1027" type="#_x0000_t202" style="position:absolute;top:14273;width:18249;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OIY8AA&#10;AADbAAAADwAAAGRycy9kb3ducmV2LnhtbERPyWrDMBC9F/oPYgK9NXIKrYMb2ZSUQq5ZoNeJNbFM&#10;pZGxFNvJ10eFQG7zeOusqslZMVAfWs8KFvMMBHHtdcuNgsP+53UJIkRkjdYzKbhQgKp8flphof3I&#10;Wxp2sREphEOBCkyMXSFlqA05DHPfESfu5HuHMcG+kbrHMYU7K9+y7EM6bDk1GOxobaj+252dgvp6&#10;/l6u2+MwXvPf/DgZ+35iq9TLbPr6BBFpig/x3b3RaX4O/7+kA2R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OIY8AAAADbAAAADwAAAAAAAAAAAAAAAACYAgAAZHJzL2Rvd25y&#10;ZXYueG1sUEsFBgAAAAAEAAQA9QAAAIUDAAAAAA==&#10;" filled="f" stroked="f">
                  <o:lock v:ext="edit" aspectratio="t"/>
                  <v:textbox inset=",7.2pt,,7.2pt">
                    <w:txbxContent>
                      <w:p w:rsidR="00726BAB" w:rsidRPr="002900F5" w:rsidRDefault="00726BAB" w:rsidP="00EB0BD3">
                        <w:pPr>
                          <w:pStyle w:val="Qalpha"/>
                          <w:tabs>
                            <w:tab w:val="left" w:pos="1296"/>
                          </w:tabs>
                          <w:spacing w:before="120" w:after="120" w:line="240" w:lineRule="auto"/>
                          <w:ind w:left="1872" w:hanging="1872"/>
                          <w:jc w:val="center"/>
                          <w:rPr>
                            <w:rFonts w:ascii="Palatino LT Std" w:hAnsi="Palatino LT Std" w:cs="Times New Roman"/>
                            <w:b/>
                            <w:bCs/>
                            <w:color w:val="auto"/>
                            <w:sz w:val="24"/>
                            <w:szCs w:val="24"/>
                            <w:lang w:val="fr-FR"/>
                          </w:rPr>
                        </w:pPr>
                        <w:r w:rsidRPr="0074721B">
                          <w:rPr>
                            <w:rFonts w:ascii="Palatino LT Std" w:hAnsi="Palatino LT Std"/>
                            <w:b/>
                            <w:color w:val="auto"/>
                            <w:sz w:val="24"/>
                            <w:szCs w:val="24"/>
                          </w:rPr>
                          <w:t>ANS. FIG. P41.4</w:t>
                        </w:r>
                      </w:p>
                    </w:txbxContent>
                  </v:textbox>
                </v:shape>
                <v:shape id="Picture 18" o:spid="_x0000_s1028" type="#_x0000_t75" alt="48573-42-06" style="position:absolute;left:2676;width:14224;height:13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aw2LHAAAA2wAAAA8AAABkcnMvZG93bnJldi54bWxEj09rwkAQxe+FfodlCl6KbtrSKqmriEUs&#10;VLD+Aa9DdpqEZmfD7qrJt+8cCt5meG/e+8103rlGXSjE2rOBp1EGirjwtubSwPGwGk5AxYRssfFM&#10;BnqKMJ/d300xt/7KO7rsU6kkhGOOBqqU2lzrWFTkMI58Syzajw8Ok6yh1DbgVcJdo5+z7E07rFka&#10;KmxpWVHxuz87A/V2u1l2/dfLpjieHsPH+vt13C+MGTx0i3dQibp0M/9ff1rBF1j5RQbQs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Jaw2LHAAAA2wAAAA8AAAAAAAAAAAAA&#10;AAAAnwIAAGRycy9kb3ducmV2LnhtbFBLBQYAAAAABAAEAPcAAACTAwAAAAA=&#10;">
                  <v:imagedata r:id="rId81" o:title="48573-42-06"/>
                  <v:path arrowok="t"/>
                </v:shape>
                <w10:anchorlock/>
              </v:group>
            </w:pict>
          </mc:Fallback>
        </mc:AlternateContent>
      </w:r>
    </w:p>
    <w:p w:rsidR="000E6771" w:rsidRPr="00A66842" w:rsidRDefault="00CB06B0" w:rsidP="004E066A">
      <w:pPr>
        <w:pStyle w:val="Qalpha"/>
        <w:tabs>
          <w:tab w:val="clear" w:pos="1520"/>
          <w:tab w:val="clear" w:pos="3940"/>
          <w:tab w:val="left" w:pos="1080"/>
          <w:tab w:val="left" w:pos="1620"/>
          <w:tab w:val="left" w:pos="2160"/>
        </w:tabs>
        <w:spacing w:before="120" w:after="120" w:line="240" w:lineRule="auto"/>
        <w:ind w:left="2160" w:hanging="1627"/>
        <w:rPr>
          <w:rFonts w:ascii="Palatino Linotype" w:hAnsi="Palatino Linotype"/>
          <w:color w:val="auto"/>
          <w:sz w:val="24"/>
        </w:rPr>
      </w:pPr>
      <w:r w:rsidRPr="00A66842">
        <w:rPr>
          <w:rFonts w:ascii="Palatino Linotype" w:hAnsi="Palatino Linotype"/>
          <w:color w:val="auto"/>
          <w:sz w:val="24"/>
        </w:rPr>
        <w:tab/>
      </w:r>
      <w:r w:rsidR="00670F2E" w:rsidRPr="00A66842">
        <w:rPr>
          <w:rFonts w:ascii="Palatino Linotype" w:hAnsi="Palatino Linotype"/>
          <w:color w:val="auto"/>
          <w:position w:val="-216"/>
          <w:sz w:val="24"/>
        </w:rPr>
        <w:object w:dxaOrig="6400" w:dyaOrig="4460">
          <v:shape id="_x0000_i1060" type="#_x0000_t75" style="width:320pt;height:223pt" o:ole="">
            <v:imagedata r:id="rId82" o:title=""/>
          </v:shape>
          <o:OLEObject Type="Embed" ProgID="Equation.DSMT4" ShapeID="_x0000_i1060" DrawAspect="Content" ObjectID="_1595942529" r:id="rId83"/>
        </w:object>
      </w:r>
    </w:p>
    <w:p w:rsidR="000E6771" w:rsidRPr="00A66842" w:rsidRDefault="000E6771" w:rsidP="004E066A">
      <w:pPr>
        <w:pStyle w:val="Qalpha"/>
        <w:tabs>
          <w:tab w:val="clear" w:pos="1520"/>
          <w:tab w:val="clear" w:pos="3940"/>
          <w:tab w:val="left" w:pos="1080"/>
          <w:tab w:val="left" w:pos="1620"/>
          <w:tab w:val="left" w:pos="2160"/>
        </w:tabs>
        <w:spacing w:before="120" w:after="120" w:line="24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Since atoms last much longer than 0.8 ns, the classical laws (fortunately!) do not hold for systems of atomic size. </w:t>
      </w:r>
    </w:p>
    <w:p w:rsidR="00295178" w:rsidRPr="00A66842" w:rsidRDefault="000B1BB8" w:rsidP="00EB0BD3">
      <w:pPr>
        <w:pStyle w:val="Q"/>
        <w:tabs>
          <w:tab w:val="clear" w:pos="1280"/>
          <w:tab w:val="clear" w:pos="3940"/>
          <w:tab w:val="left" w:pos="1080"/>
          <w:tab w:val="left" w:pos="1620"/>
          <w:tab w:val="left" w:pos="2160"/>
        </w:tabs>
        <w:spacing w:before="0" w:line="360" w:lineRule="auto"/>
        <w:ind w:left="0" w:firstLine="0"/>
        <w:jc w:val="center"/>
        <w:rPr>
          <w:rFonts w:ascii="Palatino LT Std" w:hAnsi="Palatino LT Std"/>
          <w:b/>
          <w:color w:val="auto"/>
          <w:sz w:val="28"/>
          <w:szCs w:val="28"/>
        </w:rPr>
      </w:pPr>
      <w:r w:rsidRPr="00A66842">
        <w:rPr>
          <w:rFonts w:ascii="Palatino LT Std" w:hAnsi="Palatino LT Std"/>
          <w:b/>
          <w:noProof/>
          <w:color w:val="auto"/>
          <w:sz w:val="28"/>
          <w:szCs w:val="28"/>
          <w:lang w:val="en-US"/>
        </w:rPr>
        <mc:AlternateContent>
          <mc:Choice Requires="wps">
            <w:drawing>
              <wp:inline distT="0" distB="0" distL="0" distR="0">
                <wp:extent cx="1879600" cy="0"/>
                <wp:effectExtent l="19050" t="23495" r="25400" b="24130"/>
                <wp:docPr id="12"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A558063" id="Line 4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1jR9Q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mc:Fallback>
        </mc:AlternateContent>
      </w:r>
    </w:p>
    <w:p w:rsidR="000E6771" w:rsidRPr="00A66842" w:rsidRDefault="00295178" w:rsidP="00C7662B">
      <w:pPr>
        <w:pStyle w:val="H2"/>
        <w:pageBreakBefore/>
        <w:tabs>
          <w:tab w:val="clear" w:pos="1440"/>
          <w:tab w:val="left" w:pos="1980"/>
        </w:tabs>
        <w:spacing w:before="480" w:line="360" w:lineRule="auto"/>
        <w:jc w:val="left"/>
        <w:rPr>
          <w:rFonts w:ascii="Palatino LT Std" w:hAnsi="Palatino LT Std" w:cs="Times New Roman"/>
          <w:bCs w:val="0"/>
          <w:color w:val="auto"/>
          <w:sz w:val="28"/>
          <w:szCs w:val="28"/>
          <w:lang w:val="en-US"/>
        </w:rPr>
      </w:pPr>
      <w:r w:rsidRPr="00A66842">
        <w:rPr>
          <w:rFonts w:ascii="Palatino LT Std" w:hAnsi="Palatino LT Std" w:cs="Times New Roman"/>
          <w:bCs w:val="0"/>
          <w:color w:val="auto"/>
          <w:sz w:val="28"/>
          <w:szCs w:val="28"/>
          <w:lang w:val="en-US"/>
        </w:rPr>
        <w:lastRenderedPageBreak/>
        <w:t>Section 41.3 Bohr</w:t>
      </w:r>
      <w:r w:rsidR="00D50F65" w:rsidRPr="00A66842">
        <w:rPr>
          <w:rFonts w:ascii="Palatino LT Std" w:hAnsi="Palatino LT Std" w:cs="Times New Roman"/>
          <w:bCs w:val="0"/>
          <w:color w:val="auto"/>
          <w:sz w:val="28"/>
          <w:szCs w:val="28"/>
          <w:lang w:val="en-US"/>
        </w:rPr>
        <w:t>’</w:t>
      </w:r>
      <w:r w:rsidRPr="00A66842">
        <w:rPr>
          <w:rFonts w:ascii="Palatino LT Std" w:hAnsi="Palatino LT Std" w:cs="Times New Roman"/>
          <w:bCs w:val="0"/>
          <w:color w:val="auto"/>
          <w:sz w:val="28"/>
          <w:szCs w:val="28"/>
          <w:lang w:val="en-US"/>
        </w:rPr>
        <w:t>s Model of the Hydrogen Atom</w:t>
      </w:r>
    </w:p>
    <w:p w:rsidR="00453AA4" w:rsidRPr="00A66842" w:rsidRDefault="00453AA4" w:rsidP="00763DD0">
      <w:pPr>
        <w:pStyle w:val="Q"/>
        <w:tabs>
          <w:tab w:val="clear" w:pos="1280"/>
          <w:tab w:val="clear" w:pos="3940"/>
          <w:tab w:val="left" w:pos="1080"/>
          <w:tab w:val="left" w:pos="1872"/>
        </w:tabs>
        <w:spacing w:before="120" w:after="120" w:line="360" w:lineRule="auto"/>
        <w:ind w:left="1080" w:hanging="1080"/>
        <w:rPr>
          <w:rFonts w:ascii="Palatino Linotype" w:hAnsi="Palatino Linotype"/>
          <w:color w:val="auto"/>
          <w:sz w:val="24"/>
        </w:rPr>
      </w:pPr>
      <w:r w:rsidRPr="00A66842">
        <w:rPr>
          <w:rStyle w:val="Q1"/>
          <w:rFonts w:ascii="Palatino Linotype" w:hAnsi="Palatino Linotype"/>
          <w:color w:val="auto"/>
          <w:sz w:val="24"/>
        </w:rPr>
        <w:t>P41.5</w:t>
      </w:r>
      <w:r w:rsidRPr="00A66842">
        <w:rPr>
          <w:rFonts w:ascii="Palatino Linotype" w:hAnsi="Palatino Linotype"/>
          <w:color w:val="auto"/>
          <w:sz w:val="24"/>
        </w:rPr>
        <w:tab/>
        <w:t xml:space="preserve">The allowed energy levels of the hydrogen atom are given by </w:t>
      </w:r>
    </w:p>
    <w:p w:rsidR="00453AA4" w:rsidRPr="00A66842" w:rsidRDefault="00453AA4" w:rsidP="00763DD0">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1540" w:dyaOrig="620">
          <v:shape id="_x0000_i1061" type="#_x0000_t75" style="width:77pt;height:31pt" o:ole="">
            <v:imagedata r:id="rId84" o:title=""/>
          </v:shape>
          <o:OLEObject Type="Embed" ProgID="Equation.DSMT4" ShapeID="_x0000_i1061" DrawAspect="Content" ObjectID="_1595942530" r:id="rId85"/>
        </w:object>
      </w:r>
      <w:r w:rsidRPr="00A66842">
        <w:rPr>
          <w:rFonts w:ascii="Palatino Linotype" w:hAnsi="Palatino Linotype"/>
          <w:color w:val="auto"/>
          <w:sz w:val="24"/>
        </w:rPr>
        <w:t xml:space="preserve"> where </w:t>
      </w:r>
      <w:r w:rsidRPr="00A66842">
        <w:rPr>
          <w:rFonts w:ascii="Palatino Linotype" w:hAnsi="Palatino Linotype"/>
          <w:i/>
          <w:color w:val="auto"/>
          <w:sz w:val="24"/>
        </w:rPr>
        <w:t>n</w:t>
      </w:r>
      <w:r w:rsidRPr="00A66842">
        <w:rPr>
          <w:rFonts w:ascii="Palatino Linotype" w:hAnsi="Palatino Linotype"/>
          <w:color w:val="auto"/>
          <w:sz w:val="24"/>
        </w:rPr>
        <w:t xml:space="preserve"> = 1, 2, 3. . .</w:t>
      </w:r>
    </w:p>
    <w:p w:rsidR="00453AA4" w:rsidRPr="00A66842" w:rsidRDefault="00453AA4" w:rsidP="00763DD0">
      <w:pPr>
        <w:pStyle w:val="Q"/>
        <w:tabs>
          <w:tab w:val="clear" w:pos="1280"/>
          <w:tab w:val="clear" w:pos="3940"/>
          <w:tab w:val="left" w:pos="1080"/>
          <w:tab w:val="left" w:pos="1872"/>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t xml:space="preserve">A transition in which a lower state </w:t>
      </w:r>
      <w:r w:rsidRPr="00A66842">
        <w:rPr>
          <w:rFonts w:ascii="Palatino Linotype" w:hAnsi="Palatino Linotype"/>
          <w:i/>
          <w:color w:val="auto"/>
          <w:sz w:val="24"/>
        </w:rPr>
        <w:t>n</w:t>
      </w:r>
      <w:proofErr w:type="spellStart"/>
      <w:r w:rsidRPr="00A66842">
        <w:rPr>
          <w:rFonts w:ascii="Palatino Linotype" w:hAnsi="Palatino Linotype"/>
          <w:i/>
          <w:color w:val="auto"/>
          <w:position w:val="-4"/>
          <w:sz w:val="24"/>
          <w:vertAlign w:val="subscript"/>
        </w:rPr>
        <w:t>i</w:t>
      </w:r>
      <w:proofErr w:type="spellEnd"/>
      <w:r w:rsidRPr="00A66842">
        <w:rPr>
          <w:rFonts w:ascii="Palatino Linotype" w:hAnsi="Palatino Linotype"/>
          <w:color w:val="auto"/>
          <w:sz w:val="24"/>
        </w:rPr>
        <w:t xml:space="preserve"> absorbs a photon of energy </w:t>
      </w:r>
      <w:r w:rsidR="00670F2E" w:rsidRPr="00A66842">
        <w:rPr>
          <w:rFonts w:ascii="Palatino Linotype" w:hAnsi="Palatino Linotype"/>
          <w:color w:val="auto"/>
          <w:position w:val="3"/>
          <w:sz w:val="24"/>
          <w:szCs w:val="24"/>
        </w:rPr>
        <w:object w:dxaOrig="380" w:dyaOrig="260">
          <v:shape id="_x0000_i1062" type="#_x0000_t75" style="width:19pt;height:13pt" o:ole="">
            <v:imagedata r:id="rId86" o:title=""/>
          </v:shape>
          <o:OLEObject Type="Embed" ProgID="Equation.DSMT4" ShapeID="_x0000_i1062" DrawAspect="Content" ObjectID="_1595942531" r:id="rId87"/>
        </w:object>
      </w:r>
      <w:r w:rsidRPr="00A66842">
        <w:rPr>
          <w:rFonts w:ascii="Palatino Linotype" w:hAnsi="Palatino Linotype"/>
          <w:color w:val="auto"/>
          <w:sz w:val="24"/>
        </w:rPr>
        <w:t xml:space="preserve"> results in a higher state </w:t>
      </w:r>
      <w:r w:rsidRPr="00A66842">
        <w:rPr>
          <w:rFonts w:ascii="Palatino Linotype" w:hAnsi="Palatino Linotype"/>
          <w:i/>
          <w:color w:val="auto"/>
          <w:sz w:val="24"/>
        </w:rPr>
        <w:t>n</w:t>
      </w:r>
      <w:r w:rsidRPr="00A66842">
        <w:rPr>
          <w:rFonts w:ascii="Palatino Linotype" w:hAnsi="Palatino Linotype"/>
          <w:i/>
          <w:color w:val="auto"/>
          <w:position w:val="-4"/>
          <w:sz w:val="24"/>
          <w:vertAlign w:val="subscript"/>
        </w:rPr>
        <w:t xml:space="preserve">f </w:t>
      </w:r>
      <w:r w:rsidRPr="00A66842">
        <w:rPr>
          <w:rFonts w:ascii="Palatino Linotype" w:hAnsi="Palatino Linotype"/>
          <w:color w:val="auto"/>
          <w:sz w:val="24"/>
        </w:rPr>
        <w:t xml:space="preserve">, and energy is conserved: </w:t>
      </w:r>
    </w:p>
    <w:p w:rsidR="00453AA4" w:rsidRPr="00A66842" w:rsidRDefault="00453AA4" w:rsidP="00763DD0">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14"/>
          <w:sz w:val="24"/>
        </w:rPr>
        <w:object w:dxaOrig="1260" w:dyaOrig="360">
          <v:shape id="_x0000_i1063" type="#_x0000_t75" style="width:63pt;height:18pt" o:ole="">
            <v:imagedata r:id="rId88" o:title=""/>
          </v:shape>
          <o:OLEObject Type="Embed" ProgID="Equation.DSMT4" ShapeID="_x0000_i1063" DrawAspect="Content" ObjectID="_1595942532" r:id="rId89"/>
        </w:object>
      </w:r>
    </w:p>
    <w:p w:rsidR="00453AA4" w:rsidRPr="00A66842" w:rsidRDefault="00453AA4" w:rsidP="00CB06B0">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t>or</w:t>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34"/>
          <w:sz w:val="24"/>
        </w:rPr>
        <w:object w:dxaOrig="5980" w:dyaOrig="820">
          <v:shape id="_x0000_i1064" type="#_x0000_t75" style="width:299pt;height:41pt" o:ole="">
            <v:imagedata r:id="rId90" o:title=""/>
          </v:shape>
          <o:OLEObject Type="Embed" ProgID="Equation.DSMT4" ShapeID="_x0000_i1064" DrawAspect="Content" ObjectID="_1595942533" r:id="rId91"/>
        </w:object>
      </w:r>
    </w:p>
    <w:p w:rsidR="00453AA4" w:rsidRPr="00A66842" w:rsidRDefault="00453AA4"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t>(a)</w:t>
      </w:r>
      <w:r w:rsidRPr="00A66842">
        <w:rPr>
          <w:rFonts w:ascii="Palatino Linotype" w:hAnsi="Palatino Linotype"/>
          <w:color w:val="auto"/>
          <w:sz w:val="24"/>
        </w:rPr>
        <w:tab/>
        <w:t xml:space="preserve">For the transition </w:t>
      </w:r>
      <w:r w:rsidRPr="00A66842">
        <w:rPr>
          <w:rFonts w:ascii="Palatino Linotype" w:hAnsi="Palatino Linotype"/>
          <w:i/>
          <w:color w:val="auto"/>
          <w:sz w:val="24"/>
        </w:rPr>
        <w:t>n</w:t>
      </w:r>
      <w:proofErr w:type="spellStart"/>
      <w:r w:rsidRPr="00A66842">
        <w:rPr>
          <w:rFonts w:ascii="Palatino Linotype" w:hAnsi="Palatino Linotype"/>
          <w:i/>
          <w:color w:val="auto"/>
          <w:position w:val="-4"/>
          <w:sz w:val="24"/>
          <w:vertAlign w:val="subscript"/>
        </w:rPr>
        <w:t>i</w:t>
      </w:r>
      <w:proofErr w:type="spellEnd"/>
      <w:r w:rsidRPr="00A66842">
        <w:rPr>
          <w:rFonts w:ascii="Palatino Linotype" w:hAnsi="Palatino Linotype"/>
          <w:color w:val="auto"/>
          <w:sz w:val="24"/>
        </w:rPr>
        <w:t xml:space="preserve"> = 2 to </w:t>
      </w:r>
      <w:r w:rsidRPr="00A66842">
        <w:rPr>
          <w:rFonts w:ascii="Palatino Linotype" w:hAnsi="Palatino Linotype"/>
          <w:i/>
          <w:color w:val="auto"/>
          <w:sz w:val="24"/>
        </w:rPr>
        <w:t>n</w:t>
      </w:r>
      <w:r w:rsidRPr="00A66842">
        <w:rPr>
          <w:rFonts w:ascii="Palatino Linotype" w:hAnsi="Palatino Linotype"/>
          <w:i/>
          <w:color w:val="auto"/>
          <w:position w:val="-4"/>
          <w:sz w:val="24"/>
          <w:vertAlign w:val="subscript"/>
        </w:rPr>
        <w:t>f</w:t>
      </w:r>
      <w:r w:rsidRPr="00A66842">
        <w:rPr>
          <w:rFonts w:ascii="Palatino Linotype" w:hAnsi="Palatino Linotype"/>
          <w:color w:val="auto"/>
          <w:sz w:val="24"/>
        </w:rPr>
        <w:t xml:space="preserve"> = 5, </w:t>
      </w:r>
    </w:p>
    <w:p w:rsidR="00453AA4" w:rsidRPr="00A66842" w:rsidRDefault="00453AA4"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3560" w:dyaOrig="680">
          <v:shape id="_x0000_i1065" type="#_x0000_t75" style="width:178pt;height:34pt" o:ole="">
            <v:imagedata r:id="rId92" o:title=""/>
          </v:shape>
          <o:OLEObject Type="Embed" ProgID="Equation.DSMT4" ShapeID="_x0000_i1065" DrawAspect="Content" ObjectID="_1595942534" r:id="rId93"/>
        </w:object>
      </w:r>
    </w:p>
    <w:p w:rsidR="00453AA4" w:rsidRPr="00A66842" w:rsidRDefault="00453AA4"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t>(b)</w:t>
      </w:r>
      <w:r w:rsidRPr="00A66842">
        <w:rPr>
          <w:rFonts w:ascii="Palatino Linotype" w:hAnsi="Palatino Linotype"/>
          <w:color w:val="auto"/>
          <w:sz w:val="24"/>
        </w:rPr>
        <w:tab/>
        <w:t xml:space="preserve">For the transition </w:t>
      </w:r>
      <w:r w:rsidRPr="00A66842">
        <w:rPr>
          <w:rFonts w:ascii="Palatino Linotype" w:hAnsi="Palatino Linotype"/>
          <w:i/>
          <w:color w:val="auto"/>
          <w:sz w:val="24"/>
        </w:rPr>
        <w:t>n</w:t>
      </w:r>
      <w:proofErr w:type="spellStart"/>
      <w:r w:rsidRPr="00A66842">
        <w:rPr>
          <w:rFonts w:ascii="Palatino Linotype" w:hAnsi="Palatino Linotype"/>
          <w:i/>
          <w:color w:val="auto"/>
          <w:position w:val="-4"/>
          <w:sz w:val="24"/>
          <w:vertAlign w:val="subscript"/>
        </w:rPr>
        <w:t>i</w:t>
      </w:r>
      <w:proofErr w:type="spellEnd"/>
      <w:r w:rsidRPr="00A66842">
        <w:rPr>
          <w:rFonts w:ascii="Palatino Linotype" w:hAnsi="Palatino Linotype"/>
          <w:color w:val="auto"/>
          <w:sz w:val="24"/>
        </w:rPr>
        <w:t xml:space="preserve"> = 4 to </w:t>
      </w:r>
      <w:r w:rsidRPr="00A66842">
        <w:rPr>
          <w:rFonts w:ascii="Palatino Linotype" w:hAnsi="Palatino Linotype"/>
          <w:i/>
          <w:color w:val="auto"/>
          <w:sz w:val="24"/>
        </w:rPr>
        <w:t>n</w:t>
      </w:r>
      <w:r w:rsidRPr="00A66842">
        <w:rPr>
          <w:rFonts w:ascii="Palatino Linotype" w:hAnsi="Palatino Linotype"/>
          <w:i/>
          <w:color w:val="auto"/>
          <w:position w:val="-4"/>
          <w:sz w:val="24"/>
          <w:vertAlign w:val="subscript"/>
        </w:rPr>
        <w:t>f</w:t>
      </w:r>
      <w:r w:rsidRPr="00A66842">
        <w:rPr>
          <w:rFonts w:ascii="Palatino Linotype" w:hAnsi="Palatino Linotype"/>
          <w:color w:val="auto"/>
          <w:sz w:val="24"/>
        </w:rPr>
        <w:t xml:space="preserve"> = 6, </w:t>
      </w:r>
    </w:p>
    <w:p w:rsidR="00453AA4" w:rsidRPr="00A66842" w:rsidRDefault="00453AA4"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3680" w:dyaOrig="680">
          <v:shape id="_x0000_i1066" type="#_x0000_t75" style="width:184pt;height:34pt" o:ole="">
            <v:imagedata r:id="rId94" o:title=""/>
          </v:shape>
          <o:OLEObject Type="Embed" ProgID="Equation.DSMT4" ShapeID="_x0000_i1066" DrawAspect="Content" ObjectID="_1595942535" r:id="rId95"/>
        </w:object>
      </w:r>
    </w:p>
    <w:p w:rsidR="004D6065" w:rsidRPr="00A66842" w:rsidRDefault="004D6065" w:rsidP="00763DD0">
      <w:pPr>
        <w:tabs>
          <w:tab w:val="left" w:pos="1080"/>
          <w:tab w:val="left" w:pos="2160"/>
          <w:tab w:val="left" w:pos="2880"/>
        </w:tabs>
        <w:spacing w:before="120" w:after="120" w:line="360" w:lineRule="auto"/>
        <w:ind w:left="1080" w:hanging="1080"/>
        <w:rPr>
          <w:rFonts w:ascii="Palatino Linotype" w:hAnsi="Palatino Linotype"/>
        </w:rPr>
      </w:pPr>
      <w:r w:rsidRPr="00A66842">
        <w:rPr>
          <w:rFonts w:ascii="Palatino Linotype" w:hAnsi="Palatino Linotype"/>
          <w:b/>
        </w:rPr>
        <w:t>P41.6</w:t>
      </w:r>
      <w:r w:rsidRPr="00A66842">
        <w:rPr>
          <w:rFonts w:ascii="Palatino Linotype" w:hAnsi="Palatino Linotype"/>
        </w:rPr>
        <w:tab/>
        <w:t>From the equation just above Equation 4</w:t>
      </w:r>
      <w:r w:rsidR="00CB06B0" w:rsidRPr="00A66842">
        <w:rPr>
          <w:rFonts w:ascii="Palatino Linotype" w:hAnsi="Palatino Linotype"/>
        </w:rPr>
        <w:t>1</w:t>
      </w:r>
      <w:r w:rsidRPr="00A66842">
        <w:rPr>
          <w:rFonts w:ascii="Palatino Linotype" w:hAnsi="Palatino Linotype"/>
        </w:rPr>
        <w:t xml:space="preserve">.9 in the text, </w:t>
      </w:r>
      <w:r w:rsidR="00670F2E" w:rsidRPr="00A66842">
        <w:rPr>
          <w:rFonts w:ascii="Palatino Linotype" w:hAnsi="Palatino Linotype"/>
          <w:position w:val="5"/>
        </w:rPr>
        <w:object w:dxaOrig="1420" w:dyaOrig="640">
          <v:shape id="_x0000_i1067" type="#_x0000_t75" style="width:71pt;height:32pt" o:ole="">
            <v:imagedata r:id="rId96" o:title=""/>
          </v:shape>
          <o:OLEObject Type="Embed" ProgID="Equation.DSMT4" ShapeID="_x0000_i1067" DrawAspect="Content" ObjectID="_1595942536" r:id="rId97"/>
        </w:object>
      </w:r>
      <w:r w:rsidRPr="00A66842">
        <w:rPr>
          <w:rFonts w:ascii="Palatino Linotype" w:hAnsi="Palatino Linotype"/>
        </w:rPr>
        <w:t>,  we have</w:t>
      </w:r>
      <w:r w:rsidRPr="00A66842">
        <w:rPr>
          <w:rFonts w:ascii="Palatino Linotype" w:hAnsi="Palatino Linotype"/>
        </w:rPr>
        <w:tab/>
      </w:r>
    </w:p>
    <w:p w:rsidR="004D6065" w:rsidRPr="00A66842" w:rsidRDefault="004D6065" w:rsidP="00763DD0">
      <w:pPr>
        <w:tabs>
          <w:tab w:val="left" w:pos="1080"/>
          <w:tab w:val="left" w:pos="2160"/>
          <w:tab w:val="left" w:pos="2880"/>
        </w:tabs>
        <w:spacing w:before="120" w:after="120" w:line="360" w:lineRule="auto"/>
        <w:ind w:left="1080" w:hanging="1080"/>
        <w:rPr>
          <w:rFonts w:ascii="Palatino Linotype" w:hAnsi="Palatino Linotype"/>
        </w:rPr>
      </w:pPr>
      <w:r w:rsidRPr="00A66842">
        <w:rPr>
          <w:rFonts w:ascii="Palatino Linotype" w:hAnsi="Palatino Linotype"/>
          <w:b/>
        </w:rPr>
        <w:tab/>
      </w:r>
      <w:r w:rsidRPr="00A66842">
        <w:rPr>
          <w:rFonts w:ascii="Palatino Linotype" w:hAnsi="Palatino Linotype"/>
          <w:b/>
        </w:rPr>
        <w:tab/>
      </w:r>
      <w:r w:rsidRPr="00A66842">
        <w:rPr>
          <w:rFonts w:ascii="Palatino Linotype" w:hAnsi="Palatino Linotype"/>
          <w:b/>
        </w:rPr>
        <w:tab/>
      </w:r>
      <w:r w:rsidR="00670F2E" w:rsidRPr="00A66842">
        <w:rPr>
          <w:rFonts w:ascii="Palatino Linotype" w:hAnsi="Palatino Linotype"/>
          <w:position w:val="-30"/>
        </w:rPr>
        <w:object w:dxaOrig="980" w:dyaOrig="720">
          <v:shape id="_x0000_i1068" type="#_x0000_t75" style="width:49pt;height:36pt" o:ole="">
            <v:imagedata r:id="rId98" o:title=""/>
          </v:shape>
          <o:OLEObject Type="Embed" ProgID="Equation.DSMT4" ShapeID="_x0000_i1068" DrawAspect="Content" ObjectID="_1595942537" r:id="rId99"/>
        </w:object>
      </w:r>
    </w:p>
    <w:p w:rsidR="004D6065" w:rsidRPr="00A66842" w:rsidRDefault="004D6065" w:rsidP="00763DD0">
      <w:pPr>
        <w:tabs>
          <w:tab w:val="left" w:pos="1080"/>
          <w:tab w:val="left" w:pos="2160"/>
          <w:tab w:val="left" w:pos="2880"/>
        </w:tabs>
        <w:spacing w:before="120" w:after="120" w:line="360" w:lineRule="auto"/>
        <w:ind w:left="1080" w:hanging="1080"/>
        <w:rPr>
          <w:rFonts w:ascii="Palatino Linotype" w:hAnsi="Palatino Linotype"/>
        </w:rPr>
      </w:pPr>
      <w:r w:rsidRPr="00A66842">
        <w:rPr>
          <w:rFonts w:ascii="Palatino Linotype" w:hAnsi="Palatino Linotype"/>
        </w:rPr>
        <w:tab/>
        <w:t>and using</w:t>
      </w:r>
      <w:r w:rsidRPr="00A66842">
        <w:rPr>
          <w:rFonts w:ascii="Palatino Linotype" w:hAnsi="Palatino Linotype"/>
        </w:rPr>
        <w:tab/>
      </w:r>
    </w:p>
    <w:p w:rsidR="004D6065" w:rsidRPr="00A66842" w:rsidRDefault="004D6065" w:rsidP="00763DD0">
      <w:pPr>
        <w:tabs>
          <w:tab w:val="left" w:pos="1080"/>
          <w:tab w:val="left" w:pos="2160"/>
          <w:tab w:val="left" w:pos="2880"/>
        </w:tabs>
        <w:spacing w:before="120" w:after="120" w:line="360" w:lineRule="auto"/>
        <w:ind w:left="1080" w:hanging="1080"/>
        <w:rPr>
          <w:rFonts w:ascii="Palatino Linotype" w:hAnsi="Palatino Linotype"/>
        </w:rPr>
      </w:pPr>
      <w:r w:rsidRPr="00A66842">
        <w:rPr>
          <w:rFonts w:ascii="Palatino Linotype" w:hAnsi="Palatino Linotype"/>
        </w:rPr>
        <w:tab/>
      </w:r>
      <w:r w:rsidRPr="00A66842">
        <w:rPr>
          <w:rFonts w:ascii="Palatino Linotype" w:hAnsi="Palatino Linotype"/>
        </w:rPr>
        <w:tab/>
      </w:r>
      <w:r w:rsidRPr="00A66842">
        <w:rPr>
          <w:rFonts w:ascii="Palatino Linotype" w:hAnsi="Palatino Linotype"/>
        </w:rPr>
        <w:tab/>
      </w:r>
      <w:r w:rsidR="00670F2E" w:rsidRPr="00A66842">
        <w:rPr>
          <w:rFonts w:ascii="Palatino Linotype" w:hAnsi="Palatino Linotype"/>
          <w:position w:val="-30"/>
        </w:rPr>
        <w:object w:dxaOrig="1180" w:dyaOrig="720">
          <v:shape id="_x0000_i1069" type="#_x0000_t75" style="width:59pt;height:36pt" o:ole="">
            <v:imagedata r:id="rId100" o:title=""/>
          </v:shape>
          <o:OLEObject Type="Embed" ProgID="Equation.DSMT4" ShapeID="_x0000_i1069" DrawAspect="Content" ObjectID="_1595942538" r:id="rId101"/>
        </w:object>
      </w:r>
    </w:p>
    <w:p w:rsidR="004D6065" w:rsidRPr="00A66842" w:rsidRDefault="004D6065" w:rsidP="00763DD0">
      <w:pPr>
        <w:tabs>
          <w:tab w:val="left" w:pos="1080"/>
          <w:tab w:val="left" w:pos="2160"/>
          <w:tab w:val="left" w:pos="2880"/>
        </w:tabs>
        <w:spacing w:before="120" w:after="120" w:line="360" w:lineRule="auto"/>
        <w:ind w:left="1080" w:hanging="1080"/>
        <w:rPr>
          <w:rFonts w:ascii="Palatino Linotype" w:hAnsi="Palatino Linotype"/>
        </w:rPr>
      </w:pPr>
      <w:r w:rsidRPr="00A66842">
        <w:rPr>
          <w:rFonts w:ascii="Palatino Linotype" w:hAnsi="Palatino Linotype"/>
        </w:rPr>
        <w:lastRenderedPageBreak/>
        <w:tab/>
        <w:t>we obtain</w:t>
      </w:r>
    </w:p>
    <w:p w:rsidR="004D6065" w:rsidRPr="00A66842" w:rsidRDefault="004D6065" w:rsidP="00763DD0">
      <w:pPr>
        <w:tabs>
          <w:tab w:val="left" w:pos="1080"/>
          <w:tab w:val="left" w:pos="2160"/>
          <w:tab w:val="left" w:pos="2880"/>
        </w:tabs>
        <w:spacing w:before="120" w:after="120" w:line="360" w:lineRule="auto"/>
        <w:ind w:left="1080" w:hanging="1080"/>
        <w:rPr>
          <w:rFonts w:ascii="Palatino Linotype" w:hAnsi="Palatino Linotype"/>
        </w:rPr>
      </w:pPr>
      <w:r w:rsidRPr="00A66842">
        <w:rPr>
          <w:rFonts w:ascii="Palatino Linotype" w:hAnsi="Palatino Linotype"/>
        </w:rPr>
        <w:tab/>
      </w:r>
      <w:r w:rsidRPr="00A66842">
        <w:rPr>
          <w:rFonts w:ascii="Palatino Linotype" w:hAnsi="Palatino Linotype"/>
        </w:rPr>
        <w:tab/>
      </w:r>
      <w:r w:rsidRPr="00A66842">
        <w:rPr>
          <w:rFonts w:ascii="Palatino Linotype" w:hAnsi="Palatino Linotype"/>
        </w:rPr>
        <w:tab/>
      </w:r>
      <w:r w:rsidR="00670F2E" w:rsidRPr="00A66842">
        <w:rPr>
          <w:rFonts w:ascii="Palatino Linotype" w:hAnsi="Palatino Linotype"/>
          <w:position w:val="-30"/>
        </w:rPr>
        <w:object w:dxaOrig="2240" w:dyaOrig="720">
          <v:shape id="_x0000_i1070" type="#_x0000_t75" style="width:112pt;height:36pt" o:ole="">
            <v:imagedata r:id="rId102" o:title=""/>
          </v:shape>
          <o:OLEObject Type="Embed" ProgID="Equation.DSMT4" ShapeID="_x0000_i1070" DrawAspect="Content" ObjectID="_1595942539" r:id="rId103"/>
        </w:object>
      </w:r>
    </w:p>
    <w:p w:rsidR="004D6065" w:rsidRPr="00A66842" w:rsidRDefault="004D6065" w:rsidP="00763DD0">
      <w:pPr>
        <w:tabs>
          <w:tab w:val="left" w:pos="1080"/>
          <w:tab w:val="left" w:pos="2160"/>
          <w:tab w:val="left" w:pos="2880"/>
        </w:tabs>
        <w:spacing w:before="120" w:after="120" w:line="360" w:lineRule="auto"/>
        <w:ind w:left="1080" w:hanging="1080"/>
        <w:rPr>
          <w:rFonts w:ascii="Palatino Linotype" w:hAnsi="Palatino Linotype"/>
        </w:rPr>
      </w:pPr>
      <w:r w:rsidRPr="00A66842">
        <w:rPr>
          <w:rFonts w:ascii="Palatino Linotype" w:hAnsi="Palatino Linotype"/>
        </w:rPr>
        <w:tab/>
        <w:t>or</w:t>
      </w:r>
      <w:r w:rsidRPr="00A66842">
        <w:rPr>
          <w:rFonts w:ascii="Palatino Linotype" w:hAnsi="Palatino Linotype"/>
        </w:rPr>
        <w:tab/>
      </w:r>
    </w:p>
    <w:p w:rsidR="00CB06B0" w:rsidRPr="00A66842" w:rsidRDefault="004D6065" w:rsidP="004E066A">
      <w:pPr>
        <w:tabs>
          <w:tab w:val="left" w:pos="1080"/>
          <w:tab w:val="left" w:pos="2160"/>
          <w:tab w:val="left" w:pos="2880"/>
        </w:tabs>
        <w:spacing w:before="120" w:after="120" w:line="360" w:lineRule="auto"/>
        <w:ind w:left="1080" w:hanging="1080"/>
        <w:rPr>
          <w:rStyle w:val="Q1"/>
          <w:rFonts w:ascii="Palatino Linotype" w:hAnsi="Palatino Linotype"/>
          <w:b w:val="0"/>
          <w:bCs w:val="0"/>
        </w:rPr>
      </w:pPr>
      <w:r w:rsidRPr="00A66842">
        <w:rPr>
          <w:rFonts w:ascii="Palatino Linotype" w:hAnsi="Palatino Linotype"/>
        </w:rPr>
        <w:tab/>
      </w:r>
      <w:r w:rsidRPr="00A66842">
        <w:rPr>
          <w:rFonts w:ascii="Palatino Linotype" w:hAnsi="Palatino Linotype"/>
        </w:rPr>
        <w:tab/>
      </w:r>
      <w:r w:rsidRPr="00A66842">
        <w:rPr>
          <w:rFonts w:ascii="Palatino Linotype" w:hAnsi="Palatino Linotype"/>
        </w:rPr>
        <w:tab/>
      </w:r>
      <w:r w:rsidR="00670F2E" w:rsidRPr="00A66842">
        <w:rPr>
          <w:rFonts w:ascii="Palatino Linotype" w:hAnsi="Palatino Linotype"/>
          <w:position w:val="-24"/>
        </w:rPr>
        <w:object w:dxaOrig="980" w:dyaOrig="660">
          <v:shape id="_x0000_i1071" type="#_x0000_t75" style="width:49pt;height:33pt" o:ole="">
            <v:imagedata r:id="rId104" o:title=""/>
          </v:shape>
          <o:OLEObject Type="Embed" ProgID="Equation.DSMT4" ShapeID="_x0000_i1071" DrawAspect="Content" ObjectID="_1595942540" r:id="rId105"/>
        </w:objec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Style w:val="Q1"/>
          <w:rFonts w:ascii="Palatino Linotype" w:hAnsi="Palatino Linotype"/>
          <w:color w:val="auto"/>
          <w:sz w:val="24"/>
        </w:rPr>
        <w:t>P41.7</w:t>
      </w:r>
      <w:r w:rsidRPr="00A66842">
        <w:rPr>
          <w:rFonts w:ascii="Palatino Linotype" w:hAnsi="Palatino Linotype"/>
          <w:color w:val="auto"/>
          <w:sz w:val="24"/>
        </w:rPr>
        <w:tab/>
        <w:t>(a)</w:t>
      </w:r>
      <w:r w:rsidRPr="00A66842">
        <w:rPr>
          <w:rFonts w:ascii="Palatino Linotype" w:hAnsi="Palatino Linotype"/>
          <w:color w:val="auto"/>
          <w:sz w:val="24"/>
        </w:rPr>
        <w:tab/>
        <w:t xml:space="preserve">The longest wavelength implies lowest frequency and smallest energy. The electron makes a transition from </w:t>
      </w:r>
      <w:r w:rsidRPr="00A66842">
        <w:rPr>
          <w:rFonts w:ascii="Palatino Linotype" w:hAnsi="Palatino Linotype"/>
          <w:i/>
          <w:color w:val="auto"/>
          <w:sz w:val="24"/>
        </w:rPr>
        <w:t>n</w:t>
      </w:r>
      <w:r w:rsidRPr="00A66842">
        <w:rPr>
          <w:rFonts w:ascii="Palatino Linotype" w:hAnsi="Palatino Linotype"/>
          <w:color w:val="auto"/>
          <w:sz w:val="24"/>
        </w:rPr>
        <w:t xml:space="preserve"> = 3 to </w:t>
      </w:r>
      <w:r w:rsidRPr="00A66842">
        <w:rPr>
          <w:rFonts w:ascii="Palatino Linotype" w:hAnsi="Palatino Linotype"/>
          <w:i/>
          <w:color w:val="auto"/>
          <w:sz w:val="24"/>
        </w:rPr>
        <w:t>n</w:t>
      </w:r>
      <w:r w:rsidRPr="00A66842">
        <w:rPr>
          <w:rFonts w:ascii="Palatino Linotype" w:hAnsi="Palatino Linotype"/>
          <w:color w:val="auto"/>
          <w:sz w:val="24"/>
        </w:rPr>
        <w:t xml:space="preserve"> = 2:</w: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3780" w:dyaOrig="620">
          <v:shape id="_x0000_i1072" type="#_x0000_t75" style="width:189pt;height:31pt" o:ole="">
            <v:imagedata r:id="rId106" o:title=""/>
          </v:shape>
          <o:OLEObject Type="Embed" ProgID="Equation.DSMT4" ShapeID="_x0000_i1072" DrawAspect="Content" ObjectID="_1595942541" r:id="rId107"/>
        </w:objec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t>(b)</w:t>
      </w:r>
      <w:r w:rsidRPr="00A66842">
        <w:rPr>
          <w:rFonts w:ascii="Palatino Linotype" w:hAnsi="Palatino Linotype"/>
          <w:color w:val="auto"/>
          <w:sz w:val="24"/>
        </w:rPr>
        <w:tab/>
        <w:t>The photon</w:t>
      </w:r>
      <w:r w:rsidR="00D50F65" w:rsidRPr="00A66842">
        <w:rPr>
          <w:rFonts w:ascii="Palatino Linotype" w:hAnsi="Palatino Linotype"/>
          <w:color w:val="auto"/>
          <w:sz w:val="24"/>
        </w:rPr>
        <w:t>’</w:t>
      </w:r>
      <w:r w:rsidRPr="00A66842">
        <w:rPr>
          <w:rFonts w:ascii="Palatino Linotype" w:hAnsi="Palatino Linotype"/>
          <w:color w:val="auto"/>
          <w:sz w:val="24"/>
        </w:rPr>
        <w:t xml:space="preserve">s wavelength is </w: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30"/>
          <w:sz w:val="24"/>
        </w:rPr>
        <w:object w:dxaOrig="4080" w:dyaOrig="680">
          <v:shape id="_x0000_i1073" type="#_x0000_t75" style="width:204pt;height:34pt" o:ole="">
            <v:imagedata r:id="rId108" o:title=""/>
          </v:shape>
          <o:OLEObject Type="Embed" ProgID="Equation.DSMT4" ShapeID="_x0000_i1073" DrawAspect="Content" ObjectID="_1595942542" r:id="rId109"/>
        </w:objec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This is the red </w:t>
      </w:r>
      <w:proofErr w:type="spellStart"/>
      <w:r w:rsidRPr="00A66842">
        <w:rPr>
          <w:rFonts w:ascii="Palatino Linotype" w:hAnsi="Palatino Linotype"/>
          <w:color w:val="auto"/>
          <w:sz w:val="24"/>
        </w:rPr>
        <w:t>Balmer</w:t>
      </w:r>
      <w:proofErr w:type="spellEnd"/>
      <w:r w:rsidRPr="00A66842">
        <w:rPr>
          <w:rFonts w:ascii="Palatino Linotype" w:hAnsi="Palatino Linotype"/>
          <w:color w:val="auto"/>
          <w:sz w:val="24"/>
        </w:rPr>
        <w:t xml:space="preserve">-alpha line, which gives its characteristic </w:t>
      </w:r>
      <w:proofErr w:type="spellStart"/>
      <w:r w:rsidRPr="00A66842">
        <w:rPr>
          <w:rFonts w:ascii="Palatino Linotype" w:hAnsi="Palatino Linotype"/>
          <w:color w:val="auto"/>
          <w:sz w:val="24"/>
        </w:rPr>
        <w:t>color</w:t>
      </w:r>
      <w:proofErr w:type="spellEnd"/>
      <w:r w:rsidRPr="00A66842">
        <w:rPr>
          <w:rFonts w:ascii="Palatino Linotype" w:hAnsi="Palatino Linotype"/>
          <w:color w:val="auto"/>
          <w:sz w:val="24"/>
        </w:rPr>
        <w:t xml:space="preserve"> to the chromosphere of the Sun and to photographs of the Orion nebula.</w: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t>(c)</w:t>
      </w:r>
      <w:r w:rsidRPr="00A66842">
        <w:rPr>
          <w:rFonts w:ascii="Palatino Linotype" w:hAnsi="Palatino Linotype"/>
          <w:color w:val="auto"/>
          <w:sz w:val="24"/>
        </w:rPr>
        <w:tab/>
        <w:t xml:space="preserve">The shortest wavelength implies highest frequency and greatest energy. The electron makes a transition from </w:t>
      </w:r>
      <w:r w:rsidRPr="00A66842">
        <w:rPr>
          <w:rFonts w:ascii="Palatino Linotype" w:hAnsi="Palatino Linotype"/>
          <w:i/>
          <w:color w:val="auto"/>
          <w:sz w:val="24"/>
        </w:rPr>
        <w:t>n</w:t>
      </w:r>
      <w:r w:rsidRPr="00A66842">
        <w:rPr>
          <w:rFonts w:ascii="Palatino Linotype" w:hAnsi="Palatino Linotype"/>
          <w:color w:val="auto"/>
          <w:sz w:val="24"/>
        </w:rPr>
        <w:t xml:space="preserve"> = </w:t>
      </w:r>
      <w:r w:rsidR="00D50F65" w:rsidRPr="00A66842">
        <w:rPr>
          <w:rFonts w:ascii="Palatino Linotype" w:hAnsi="Palatino Linotype"/>
          <w:color w:val="auto"/>
          <w:sz w:val="24"/>
        </w:rPr>
        <w:t>∞</w:t>
      </w:r>
      <w:r w:rsidRPr="00A66842">
        <w:rPr>
          <w:rFonts w:ascii="Palatino Linotype" w:hAnsi="Palatino Linotype"/>
          <w:color w:val="auto"/>
          <w:sz w:val="24"/>
        </w:rPr>
        <w:t xml:space="preserve"> to </w:t>
      </w:r>
      <w:r w:rsidRPr="00A66842">
        <w:rPr>
          <w:rFonts w:ascii="Palatino Linotype" w:hAnsi="Palatino Linotype"/>
          <w:i/>
          <w:color w:val="auto"/>
          <w:sz w:val="24"/>
        </w:rPr>
        <w:t>n</w:t>
      </w:r>
      <w:r w:rsidRPr="00A66842">
        <w:rPr>
          <w:rFonts w:ascii="Palatino Linotype" w:hAnsi="Palatino Linotype"/>
          <w:color w:val="auto"/>
          <w:sz w:val="24"/>
        </w:rPr>
        <w:t xml:space="preserve"> = 2: </w: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3780" w:dyaOrig="620">
          <v:shape id="_x0000_i1074" type="#_x0000_t75" style="width:189pt;height:31pt" o:ole="">
            <v:imagedata r:id="rId110" o:title=""/>
          </v:shape>
          <o:OLEObject Type="Embed" ProgID="Equation.DSMT4" ShapeID="_x0000_i1074" DrawAspect="Content" ObjectID="_1595942543" r:id="rId111"/>
        </w:objec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t>(d)</w:t>
      </w:r>
      <w:r w:rsidRPr="00A66842">
        <w:rPr>
          <w:rFonts w:ascii="Palatino Linotype" w:hAnsi="Palatino Linotype"/>
          <w:color w:val="auto"/>
          <w:sz w:val="24"/>
        </w:rPr>
        <w:tab/>
        <w:t>The photon</w:t>
      </w:r>
      <w:r w:rsidR="00D50F65" w:rsidRPr="00A66842">
        <w:rPr>
          <w:rFonts w:ascii="Palatino Linotype" w:hAnsi="Palatino Linotype"/>
          <w:color w:val="auto"/>
          <w:sz w:val="24"/>
        </w:rPr>
        <w:t>’</w:t>
      </w:r>
      <w:r w:rsidRPr="00A66842">
        <w:rPr>
          <w:rFonts w:ascii="Palatino Linotype" w:hAnsi="Palatino Linotype"/>
          <w:color w:val="auto"/>
          <w:sz w:val="24"/>
        </w:rPr>
        <w:t>s wavelength is</w: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30"/>
          <w:sz w:val="24"/>
        </w:rPr>
        <w:object w:dxaOrig="4060" w:dyaOrig="680">
          <v:shape id="_x0000_i1075" type="#_x0000_t75" style="width:203pt;height:34pt" o:ole="">
            <v:imagedata r:id="rId112" o:title=""/>
          </v:shape>
          <o:OLEObject Type="Embed" ProgID="Equation.DSMT4" ShapeID="_x0000_i1075" DrawAspect="Content" ObjectID="_1595942544" r:id="rId113"/>
        </w:objec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t>(e)</w:t>
      </w:r>
      <w:r w:rsidRPr="00A66842">
        <w:rPr>
          <w:rFonts w:ascii="Palatino Linotype" w:hAnsi="Palatino Linotype"/>
          <w:color w:val="auto"/>
          <w:sz w:val="24"/>
        </w:rPr>
        <w:tab/>
        <w:t xml:space="preserve">This is the </w:t>
      </w:r>
      <w:proofErr w:type="spellStart"/>
      <w:r w:rsidRPr="00A66842">
        <w:rPr>
          <w:rFonts w:ascii="Palatino Linotype" w:hAnsi="Palatino Linotype"/>
          <w:color w:val="auto"/>
          <w:sz w:val="24"/>
        </w:rPr>
        <w:t>Balmer</w:t>
      </w:r>
      <w:proofErr w:type="spellEnd"/>
      <w:r w:rsidRPr="00A66842">
        <w:rPr>
          <w:rFonts w:ascii="Palatino Linotype" w:hAnsi="Palatino Linotype"/>
          <w:color w:val="auto"/>
          <w:sz w:val="24"/>
        </w:rPr>
        <w:t xml:space="preserve"> series limit, </w:t>
      </w:r>
      <w:r w:rsidR="00670F2E" w:rsidRPr="00A66842">
        <w:rPr>
          <w:rFonts w:ascii="Palatino Linotype" w:hAnsi="Palatino Linotype"/>
          <w:color w:val="auto"/>
          <w:position w:val="2"/>
          <w:sz w:val="24"/>
        </w:rPr>
        <w:object w:dxaOrig="1040" w:dyaOrig="400">
          <v:shape id="_x0000_i1076" type="#_x0000_t75" style="width:52pt;height:20pt" o:ole="">
            <v:imagedata r:id="rId114" o:title=""/>
          </v:shape>
          <o:OLEObject Type="Embed" ProgID="Equation.DSMT4" ShapeID="_x0000_i1076" DrawAspect="Content" ObjectID="_1595942545" r:id="rId115"/>
        </w:object>
      </w:r>
      <w:r w:rsidRPr="00A66842">
        <w:rPr>
          <w:rFonts w:ascii="Palatino Linotype" w:hAnsi="Palatino Linotype"/>
          <w:color w:val="auto"/>
          <w:sz w:val="24"/>
        </w:rPr>
        <w:t xml:space="preserve"> in the near ultraviolet.</w:t>
      </w:r>
    </w:p>
    <w:p w:rsidR="004D6065" w:rsidRPr="00A66842" w:rsidRDefault="004D6065" w:rsidP="00C7662B">
      <w:pPr>
        <w:pStyle w:val="Qalpha"/>
        <w:widowControl/>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Style w:val="Q1"/>
          <w:rFonts w:ascii="Palatino Linotype" w:hAnsi="Palatino Linotype"/>
          <w:color w:val="auto"/>
          <w:sz w:val="24"/>
        </w:rPr>
        <w:lastRenderedPageBreak/>
        <w:t>P41.8</w:t>
      </w:r>
      <w:r w:rsidRPr="00A66842">
        <w:rPr>
          <w:rFonts w:ascii="Palatino Linotype" w:hAnsi="Palatino Linotype"/>
          <w:color w:val="auto"/>
          <w:sz w:val="24"/>
        </w:rPr>
        <w:tab/>
        <w:t>(a)</w:t>
      </w:r>
      <w:r w:rsidRPr="00A66842">
        <w:rPr>
          <w:rFonts w:ascii="Palatino Linotype" w:hAnsi="Palatino Linotype"/>
          <w:color w:val="auto"/>
          <w:sz w:val="24"/>
        </w:rPr>
        <w:tab/>
        <w:t xml:space="preserve">The collection of excited atoms must make these six transitions to get back to state one: 4 </w:t>
      </w:r>
      <w:r w:rsidR="00D50F65" w:rsidRPr="00A66842">
        <w:rPr>
          <w:rFonts w:ascii="Palatino Linotype" w:hAnsi="Palatino Linotype"/>
          <w:color w:val="auto"/>
          <w:position w:val="4"/>
          <w:sz w:val="24"/>
          <w:szCs w:val="24"/>
        </w:rPr>
        <w:sym w:font="Symbol" w:char="F0AE"/>
      </w:r>
      <w:r w:rsidRPr="00A66842">
        <w:rPr>
          <w:rFonts w:ascii="Palatino Linotype" w:hAnsi="Palatino Linotype"/>
          <w:color w:val="auto"/>
          <w:sz w:val="24"/>
        </w:rPr>
        <w:t xml:space="preserve"> 1, 4 </w:t>
      </w:r>
      <w:r w:rsidR="00D50F65" w:rsidRPr="00A66842">
        <w:rPr>
          <w:rFonts w:ascii="Palatino Linotype" w:hAnsi="Palatino Linotype"/>
          <w:color w:val="auto"/>
          <w:position w:val="4"/>
          <w:sz w:val="24"/>
          <w:szCs w:val="24"/>
        </w:rPr>
        <w:sym w:font="Symbol" w:char="F0AE"/>
      </w:r>
      <w:r w:rsidRPr="00A66842">
        <w:rPr>
          <w:rFonts w:ascii="Palatino Linotype" w:hAnsi="Palatino Linotype"/>
          <w:color w:val="auto"/>
          <w:sz w:val="24"/>
        </w:rPr>
        <w:t xml:space="preserve"> 2, and 4 </w:t>
      </w:r>
      <w:r w:rsidR="00D50F65" w:rsidRPr="00A66842">
        <w:rPr>
          <w:rFonts w:ascii="Palatino Linotype" w:hAnsi="Palatino Linotype"/>
          <w:color w:val="auto"/>
          <w:position w:val="4"/>
          <w:sz w:val="24"/>
          <w:szCs w:val="24"/>
        </w:rPr>
        <w:sym w:font="Symbol" w:char="F0AE"/>
      </w:r>
      <w:r w:rsidRPr="00A66842">
        <w:rPr>
          <w:rFonts w:ascii="Palatino Linotype" w:hAnsi="Palatino Linotype"/>
          <w:color w:val="auto"/>
          <w:sz w:val="24"/>
        </w:rPr>
        <w:t xml:space="preserve"> 3; 3 </w:t>
      </w:r>
      <w:r w:rsidR="00D50F65" w:rsidRPr="00A66842">
        <w:rPr>
          <w:rFonts w:ascii="Palatino Linotype" w:hAnsi="Palatino Linotype"/>
          <w:color w:val="auto"/>
          <w:position w:val="4"/>
          <w:sz w:val="24"/>
          <w:szCs w:val="24"/>
        </w:rPr>
        <w:sym w:font="Symbol" w:char="F0AE"/>
      </w:r>
      <w:r w:rsidRPr="00A66842">
        <w:rPr>
          <w:rFonts w:ascii="Palatino Linotype" w:hAnsi="Palatino Linotype"/>
          <w:color w:val="auto"/>
          <w:sz w:val="24"/>
        </w:rPr>
        <w:t xml:space="preserve"> 1 and 3 </w:t>
      </w:r>
      <w:r w:rsidR="00D50F65" w:rsidRPr="00A66842">
        <w:rPr>
          <w:rFonts w:ascii="Palatino Linotype" w:hAnsi="Palatino Linotype"/>
          <w:color w:val="auto"/>
          <w:position w:val="4"/>
          <w:sz w:val="24"/>
          <w:szCs w:val="24"/>
        </w:rPr>
        <w:sym w:font="Symbol" w:char="F0AE"/>
      </w:r>
      <w:r w:rsidRPr="00A66842">
        <w:rPr>
          <w:rFonts w:ascii="Palatino Linotype" w:hAnsi="Palatino Linotype"/>
          <w:color w:val="auto"/>
          <w:sz w:val="24"/>
        </w:rPr>
        <w:t xml:space="preserve"> 2; </w:t>
      </w:r>
      <w:r w:rsidRPr="00A66842">
        <w:rPr>
          <w:rFonts w:ascii="Palatino Linotype" w:hAnsi="Palatino Linotype"/>
          <w:color w:val="auto"/>
          <w:sz w:val="24"/>
        </w:rPr>
        <w:br/>
        <w:t xml:space="preserve">2 </w:t>
      </w:r>
      <w:r w:rsidR="00D50F65" w:rsidRPr="00A66842">
        <w:rPr>
          <w:rFonts w:ascii="Palatino Linotype" w:hAnsi="Palatino Linotype"/>
          <w:color w:val="auto"/>
          <w:position w:val="4"/>
          <w:sz w:val="24"/>
          <w:szCs w:val="24"/>
        </w:rPr>
        <w:sym w:font="Symbol" w:char="F0AE"/>
      </w:r>
      <w:r w:rsidRPr="00A66842">
        <w:rPr>
          <w:rFonts w:ascii="Palatino Linotype" w:hAnsi="Palatino Linotype"/>
          <w:color w:val="auto"/>
          <w:sz w:val="24"/>
        </w:rPr>
        <w:t xml:space="preserve"> 1. Thus, the absorbed photon changes the atomic state from </w:t>
      </w:r>
      <w:r w:rsidRPr="00A66842">
        <w:rPr>
          <w:rFonts w:ascii="Palatino Linotype" w:hAnsi="Palatino Linotype"/>
          <w:color w:val="auto"/>
          <w:sz w:val="24"/>
        </w:rPr>
        <w:br/>
        <w:t>1 to 4:</w:t>
      </w:r>
    </w:p>
    <w:p w:rsidR="004D6065" w:rsidRPr="00A66842" w:rsidRDefault="004D6065"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3400" w:dyaOrig="340">
          <v:shape id="_x0000_i1077" type="#_x0000_t75" style="width:170pt;height:17pt" o:ole="">
            <v:imagedata r:id="rId116" o:title=""/>
          </v:shape>
          <o:OLEObject Type="Embed" ProgID="Equation.DSMT4" ShapeID="_x0000_i1077" DrawAspect="Content" ObjectID="_1595942546" r:id="rId117"/>
        </w:object>
      </w:r>
      <w:r w:rsidRPr="00A66842">
        <w:rPr>
          <w:rFonts w:ascii="Palatino Linotype" w:hAnsi="Palatino Linotype"/>
          <w:color w:val="auto"/>
          <w:sz w:val="24"/>
        </w:rPr>
        <w:t xml:space="preserve">,    where    </w:t>
      </w:r>
      <w:r w:rsidR="00670F2E" w:rsidRPr="00A66842">
        <w:rPr>
          <w:rFonts w:ascii="Palatino Linotype" w:hAnsi="Palatino Linotype"/>
          <w:color w:val="auto"/>
          <w:sz w:val="24"/>
        </w:rPr>
        <w:object w:dxaOrig="1540" w:dyaOrig="620">
          <v:shape id="_x0000_i1078" type="#_x0000_t75" style="width:77pt;height:31pt" o:ole="">
            <v:imagedata r:id="rId118" o:title=""/>
          </v:shape>
          <o:OLEObject Type="Embed" ProgID="Equation.DSMT4" ShapeID="_x0000_i1078" DrawAspect="Content" ObjectID="_1595942547" r:id="rId119"/>
        </w:object>
      </w:r>
    </w:p>
    <w:p w:rsidR="004D6065" w:rsidRPr="00A66842" w:rsidRDefault="00CB06B0"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004D6065" w:rsidRPr="00A66842">
        <w:rPr>
          <w:rFonts w:ascii="Palatino Linotype" w:hAnsi="Palatino Linotype"/>
          <w:color w:val="auto"/>
          <w:sz w:val="24"/>
        </w:rPr>
        <w:t xml:space="preserve">The incoming photons have energy </w:t>
      </w:r>
    </w:p>
    <w:p w:rsidR="004D6065" w:rsidRPr="00A66842" w:rsidRDefault="004D6065"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6080" w:dyaOrig="620">
          <v:shape id="_x0000_i1079" type="#_x0000_t75" style="width:304pt;height:31pt" o:ole="">
            <v:imagedata r:id="rId120" o:title=""/>
          </v:shape>
          <o:OLEObject Type="Embed" ProgID="Equation.DSMT4" ShapeID="_x0000_i1079" DrawAspect="Content" ObjectID="_1595942548" r:id="rId121"/>
        </w:object>
      </w:r>
    </w:p>
    <w:p w:rsidR="004D6065" w:rsidRPr="00A66842" w:rsidRDefault="004D6065"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and wavelength </w:t>
      </w:r>
    </w:p>
    <w:p w:rsidR="004D6065" w:rsidRPr="00A66842" w:rsidRDefault="004D6065"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24"/>
          <w:sz w:val="24"/>
        </w:rPr>
        <w:object w:dxaOrig="3700" w:dyaOrig="620">
          <v:shape id="_x0000_i1080" type="#_x0000_t75" style="width:185pt;height:31pt" o:ole="">
            <v:imagedata r:id="rId122" o:title=""/>
          </v:shape>
          <o:OLEObject Type="Embed" ProgID="Equation.DSMT4" ShapeID="_x0000_i1080" DrawAspect="Content" ObjectID="_1595942549" r:id="rId123"/>
        </w:object>
      </w:r>
    </w:p>
    <w:p w:rsidR="004D6065" w:rsidRPr="00A66842" w:rsidRDefault="004D6065"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tab/>
        <w:t>(b)</w:t>
      </w:r>
      <w:r w:rsidRPr="00A66842">
        <w:rPr>
          <w:rFonts w:ascii="Palatino Linotype" w:hAnsi="Palatino Linotype"/>
          <w:color w:val="auto"/>
          <w:sz w:val="24"/>
        </w:rPr>
        <w:tab/>
        <w:t xml:space="preserve">The longest of the six wavelengths corresponds to the lowest photon energy, emitted in the transition 4 </w:t>
      </w:r>
      <w:r w:rsidR="00D50F65" w:rsidRPr="00A66842">
        <w:rPr>
          <w:rFonts w:ascii="Palatino Linotype" w:hAnsi="Palatino Linotype"/>
          <w:color w:val="auto"/>
          <w:position w:val="4"/>
          <w:sz w:val="24"/>
          <w:szCs w:val="24"/>
        </w:rPr>
        <w:sym w:font="Symbol" w:char="F0AE"/>
      </w:r>
      <w:r w:rsidRPr="00A66842">
        <w:rPr>
          <w:rFonts w:ascii="Palatino Linotype" w:hAnsi="Palatino Linotype"/>
          <w:color w:val="auto"/>
          <w:sz w:val="24"/>
        </w:rPr>
        <w:t xml:space="preserve"> 3. By energy conservation, </w:t>
      </w:r>
      <w:r w:rsidR="00670F2E" w:rsidRPr="00A66842">
        <w:rPr>
          <w:rFonts w:ascii="Palatino Linotype" w:hAnsi="Palatino Linotype"/>
          <w:color w:val="auto"/>
          <w:sz w:val="24"/>
        </w:rPr>
        <w:object w:dxaOrig="1240" w:dyaOrig="340">
          <v:shape id="_x0000_i1081" type="#_x0000_t75" style="width:62pt;height:17pt" o:ole="">
            <v:imagedata r:id="rId124" o:title=""/>
          </v:shape>
          <o:OLEObject Type="Embed" ProgID="Equation.DSMT4" ShapeID="_x0000_i1081" DrawAspect="Content" ObjectID="_1595942550" r:id="rId125"/>
        </w:object>
      </w:r>
      <w:r w:rsidRPr="00A66842">
        <w:rPr>
          <w:rFonts w:ascii="Palatino Linotype" w:hAnsi="Palatino Linotype"/>
          <w:color w:val="auto"/>
          <w:sz w:val="24"/>
        </w:rPr>
        <w:t xml:space="preserve"> and</w:t>
      </w:r>
    </w:p>
    <w:p w:rsidR="004D6065" w:rsidRPr="00A66842" w:rsidRDefault="004D6065"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28"/>
          <w:sz w:val="24"/>
        </w:rPr>
        <w:object w:dxaOrig="4960" w:dyaOrig="680">
          <v:shape id="_x0000_i1082" type="#_x0000_t75" style="width:248pt;height:34pt" o:ole="">
            <v:imagedata r:id="rId126" o:title=""/>
          </v:shape>
          <o:OLEObject Type="Embed" ProgID="Equation.DSMT4" ShapeID="_x0000_i1082" DrawAspect="Content" ObjectID="_1595942551" r:id="rId127"/>
        </w:object>
      </w:r>
    </w:p>
    <w:p w:rsidR="004D6065" w:rsidRPr="00A66842" w:rsidRDefault="004D6065"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which gives</w:t>
      </w:r>
    </w:p>
    <w:p w:rsidR="004D6065" w:rsidRPr="00A66842" w:rsidRDefault="004D6065"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30"/>
          <w:sz w:val="24"/>
        </w:rPr>
        <w:object w:dxaOrig="5300" w:dyaOrig="680">
          <v:shape id="_x0000_i1083" type="#_x0000_t75" style="width:265pt;height:34pt" o:ole="">
            <v:imagedata r:id="rId128" o:title=""/>
          </v:shape>
          <o:OLEObject Type="Embed" ProgID="Equation.DSMT4" ShapeID="_x0000_i1083" DrawAspect="Content" ObjectID="_1595942552" r:id="rId129"/>
        </w:object>
      </w:r>
    </w:p>
    <w:p w:rsidR="004D6065" w:rsidRPr="00A66842" w:rsidRDefault="004D6065"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tab/>
        <w:t>(c)</w:t>
      </w:r>
      <w:r w:rsidRPr="00A66842">
        <w:rPr>
          <w:rFonts w:ascii="Palatino Linotype" w:hAnsi="Palatino Linotype"/>
          <w:color w:val="auto"/>
          <w:sz w:val="24"/>
        </w:rPr>
        <w:tab/>
        <w:t xml:space="preserve">The wavelength is in the </w:t>
      </w:r>
      <w:r w:rsidRPr="00A66842">
        <w:rPr>
          <w:rFonts w:ascii="Palatino Linotype" w:hAnsi="Palatino Linotype"/>
          <w:color w:val="auto"/>
          <w:sz w:val="24"/>
          <w:bdr w:val="single" w:sz="4" w:space="0" w:color="auto"/>
        </w:rPr>
        <w:t>infrared</w:t>
      </w:r>
      <w:r w:rsidRPr="00A66842">
        <w:rPr>
          <w:rFonts w:ascii="Palatino Linotype" w:hAnsi="Palatino Linotype"/>
          <w:color w:val="auto"/>
          <w:sz w:val="24"/>
        </w:rPr>
        <w:t xml:space="preserve"> region of the spectrum.</w:t>
      </w:r>
    </w:p>
    <w:p w:rsidR="004D6065" w:rsidRPr="00A66842" w:rsidRDefault="004D6065"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tab/>
        <w:t>(d)</w:t>
      </w:r>
      <w:r w:rsidRPr="00A66842">
        <w:rPr>
          <w:rFonts w:ascii="Palatino Linotype" w:hAnsi="Palatino Linotype"/>
          <w:color w:val="auto"/>
          <w:sz w:val="24"/>
        </w:rPr>
        <w:tab/>
        <w:t xml:space="preserve">The wavelength is part of the </w:t>
      </w:r>
      <w:proofErr w:type="spellStart"/>
      <w:r w:rsidRPr="00A66842">
        <w:rPr>
          <w:rFonts w:ascii="Palatino Linotype" w:hAnsi="Palatino Linotype"/>
          <w:color w:val="auto"/>
          <w:sz w:val="24"/>
          <w:bdr w:val="single" w:sz="4" w:space="0" w:color="auto"/>
        </w:rPr>
        <w:t>Paschen</w:t>
      </w:r>
      <w:proofErr w:type="spellEnd"/>
      <w:r w:rsidRPr="00A66842">
        <w:rPr>
          <w:rFonts w:ascii="Palatino Linotype" w:hAnsi="Palatino Linotype"/>
          <w:color w:val="auto"/>
          <w:sz w:val="24"/>
        </w:rPr>
        <w:t xml:space="preserve"> series, since the lower state has </w:t>
      </w:r>
      <w:r w:rsidRPr="00A66842">
        <w:rPr>
          <w:rFonts w:ascii="Palatino Linotype" w:hAnsi="Palatino Linotype"/>
          <w:i/>
          <w:color w:val="auto"/>
          <w:sz w:val="24"/>
        </w:rPr>
        <w:t>n</w:t>
      </w:r>
      <w:r w:rsidRPr="00A66842">
        <w:rPr>
          <w:rFonts w:ascii="Palatino Linotype" w:hAnsi="Palatino Linotype"/>
          <w:color w:val="auto"/>
          <w:sz w:val="24"/>
        </w:rPr>
        <w:t xml:space="preserve"> = 3.</w:t>
      </w:r>
    </w:p>
    <w:p w:rsidR="004D6065" w:rsidRPr="00A66842" w:rsidRDefault="004D6065"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tab/>
        <w:t>(e)</w:t>
      </w:r>
      <w:r w:rsidRPr="00A66842">
        <w:rPr>
          <w:rFonts w:ascii="Palatino Linotype" w:hAnsi="Palatino Linotype"/>
          <w:color w:val="auto"/>
          <w:sz w:val="24"/>
        </w:rPr>
        <w:tab/>
        <w:t xml:space="preserve">The shortest wavelength emitted is from the transition 4 </w:t>
      </w:r>
      <w:r w:rsidR="00D50F65" w:rsidRPr="00A66842">
        <w:rPr>
          <w:rFonts w:ascii="Palatino Linotype" w:hAnsi="Palatino Linotype"/>
          <w:color w:val="auto"/>
          <w:position w:val="4"/>
          <w:sz w:val="24"/>
          <w:szCs w:val="24"/>
        </w:rPr>
        <w:sym w:font="Symbol" w:char="F0AE"/>
      </w:r>
      <w:r w:rsidRPr="00A66842">
        <w:rPr>
          <w:rFonts w:ascii="Palatino Linotype" w:hAnsi="Palatino Linotype"/>
          <w:color w:val="auto"/>
          <w:sz w:val="24"/>
        </w:rPr>
        <w:t xml:space="preserve"> 1, and it is the same as the wavelength absorbed: </w:t>
      </w:r>
      <w:r w:rsidRPr="00A66842">
        <w:rPr>
          <w:rFonts w:ascii="Palatino Linotype" w:hAnsi="Palatino Linotype"/>
          <w:color w:val="auto"/>
          <w:sz w:val="24"/>
          <w:bdr w:val="single" w:sz="4" w:space="0" w:color="auto"/>
        </w:rPr>
        <w:t>97.3 nm</w:t>
      </w:r>
      <w:r w:rsidRPr="00A66842">
        <w:rPr>
          <w:rFonts w:ascii="Palatino Linotype" w:hAnsi="Palatino Linotype"/>
          <w:color w:val="auto"/>
          <w:sz w:val="24"/>
        </w:rPr>
        <w:t>.</w: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lastRenderedPageBreak/>
        <w:tab/>
        <w:t>(f)</w:t>
      </w:r>
      <w:r w:rsidRPr="00A66842">
        <w:rPr>
          <w:rFonts w:ascii="Palatino Linotype" w:hAnsi="Palatino Linotype"/>
          <w:color w:val="auto"/>
          <w:sz w:val="24"/>
        </w:rPr>
        <w:tab/>
        <w:t xml:space="preserve">The wavelength is in the </w:t>
      </w:r>
      <w:r w:rsidRPr="00A66842">
        <w:rPr>
          <w:rFonts w:ascii="Palatino Linotype" w:hAnsi="Palatino Linotype"/>
          <w:color w:val="auto"/>
          <w:sz w:val="24"/>
          <w:bdr w:val="single" w:sz="4" w:space="0" w:color="auto"/>
        </w:rPr>
        <w:t>ultraviolet</w:t>
      </w:r>
      <w:r w:rsidRPr="00A66842">
        <w:rPr>
          <w:rFonts w:ascii="Palatino Linotype" w:hAnsi="Palatino Linotype"/>
          <w:color w:val="auto"/>
          <w:sz w:val="24"/>
        </w:rPr>
        <w:t xml:space="preserve"> region of the spectrum. </w: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t>(g)</w:t>
      </w:r>
      <w:r w:rsidRPr="00A66842">
        <w:rPr>
          <w:rFonts w:ascii="Palatino Linotype" w:hAnsi="Palatino Linotype"/>
          <w:color w:val="auto"/>
          <w:sz w:val="24"/>
        </w:rPr>
        <w:tab/>
        <w:t xml:space="preserve">The wavelength is part of the </w:t>
      </w:r>
      <w:r w:rsidRPr="00A66842">
        <w:rPr>
          <w:rFonts w:ascii="Palatino Linotype" w:hAnsi="Palatino Linotype"/>
          <w:color w:val="auto"/>
          <w:sz w:val="24"/>
          <w:bdr w:val="single" w:sz="4" w:space="0" w:color="auto"/>
        </w:rPr>
        <w:t>Lyman</w:t>
      </w:r>
      <w:r w:rsidRPr="00A66842">
        <w:rPr>
          <w:rFonts w:ascii="Palatino Linotype" w:hAnsi="Palatino Linotype"/>
          <w:color w:val="auto"/>
          <w:sz w:val="24"/>
        </w:rPr>
        <w:t xml:space="preserve"> series, since the lower state has </w:t>
      </w:r>
      <w:r w:rsidRPr="00A66842">
        <w:rPr>
          <w:rFonts w:ascii="Palatino Linotype" w:hAnsi="Palatino Linotype"/>
          <w:i/>
          <w:color w:val="auto"/>
          <w:sz w:val="24"/>
        </w:rPr>
        <w:t>n</w:t>
      </w:r>
      <w:r w:rsidRPr="00A66842">
        <w:rPr>
          <w:rFonts w:ascii="Palatino Linotype" w:hAnsi="Palatino Linotype"/>
          <w:color w:val="auto"/>
          <w:sz w:val="24"/>
        </w:rPr>
        <w:t xml:space="preserve"> = 1.</w: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Style w:val="Q1"/>
          <w:rFonts w:ascii="Palatino Linotype" w:hAnsi="Palatino Linotype"/>
          <w:color w:val="auto"/>
          <w:sz w:val="24"/>
        </w:rPr>
        <w:t>P41.9</w:t>
      </w:r>
      <w:r w:rsidRPr="00A66842">
        <w:rPr>
          <w:rFonts w:ascii="Palatino Linotype" w:hAnsi="Palatino Linotype"/>
          <w:color w:val="auto"/>
          <w:sz w:val="24"/>
        </w:rPr>
        <w:tab/>
        <w:t>(a)</w:t>
      </w:r>
      <w:r w:rsidRPr="00A66842">
        <w:rPr>
          <w:rFonts w:ascii="Palatino Linotype" w:hAnsi="Palatino Linotype"/>
          <w:color w:val="auto"/>
          <w:sz w:val="24"/>
        </w:rPr>
        <w:tab/>
        <w:t xml:space="preserve">From Equation </w:t>
      </w:r>
      <w:r w:rsidR="00D47788" w:rsidRPr="00A66842">
        <w:rPr>
          <w:rFonts w:ascii="Palatino Linotype" w:hAnsi="Palatino Linotype"/>
          <w:color w:val="auto"/>
          <w:sz w:val="24"/>
        </w:rPr>
        <w:t>41.12</w:t>
      </w:r>
      <w:r w:rsidRPr="00A66842">
        <w:rPr>
          <w:rFonts w:ascii="Palatino Linotype" w:hAnsi="Palatino Linotype"/>
          <w:color w:val="auto"/>
          <w:sz w:val="24"/>
        </w:rPr>
        <w:t xml:space="preserve">, </w: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12"/>
          <w:sz w:val="24"/>
        </w:rPr>
        <w:object w:dxaOrig="2660" w:dyaOrig="380">
          <v:shape id="_x0000_i1084" type="#_x0000_t75" style="width:133pt;height:19pt" o:ole="">
            <v:imagedata r:id="rId130" o:title=""/>
          </v:shape>
          <o:OLEObject Type="Embed" ProgID="Equation.DSMT4" ShapeID="_x0000_i1084" DrawAspect="Content" ObjectID="_1595942553" r:id="rId131"/>
        </w:objec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and</w:t>
      </w:r>
      <w:r w:rsidRPr="00A66842">
        <w:rPr>
          <w:rFonts w:ascii="Palatino Linotype" w:hAnsi="Palatino Linotype"/>
          <w:color w:val="auto"/>
          <w:sz w:val="24"/>
        </w:rPr>
        <w:tab/>
      </w:r>
      <w:r w:rsidR="00670F2E" w:rsidRPr="00A66842">
        <w:rPr>
          <w:rFonts w:ascii="Palatino Linotype" w:hAnsi="Palatino Linotype"/>
          <w:color w:val="auto"/>
          <w:position w:val="2"/>
          <w:sz w:val="24"/>
          <w:szCs w:val="24"/>
        </w:rPr>
        <w:object w:dxaOrig="3480" w:dyaOrig="400">
          <v:shape id="_x0000_i1085" type="#_x0000_t75" style="width:174pt;height:20pt" o:ole="">
            <v:imagedata r:id="rId132" o:title=""/>
          </v:shape>
          <o:OLEObject Type="Embed" ProgID="Equation.DSMT4" ShapeID="_x0000_i1085" DrawAspect="Content" ObjectID="_1595942554" r:id="rId133"/>
        </w:objec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b/>
          <w:color w:val="auto"/>
          <w:sz w:val="24"/>
        </w:rPr>
        <w:tab/>
      </w:r>
      <w:r w:rsidR="00D47788" w:rsidRPr="00A66842">
        <w:rPr>
          <w:rFonts w:ascii="Palatino Linotype" w:hAnsi="Palatino Linotype"/>
          <w:color w:val="auto"/>
          <w:sz w:val="24"/>
        </w:rPr>
        <w:t>(b)</w:t>
      </w:r>
      <w:r w:rsidR="00D47788" w:rsidRPr="00A66842">
        <w:rPr>
          <w:rFonts w:ascii="Palatino Linotype" w:hAnsi="Palatino Linotype"/>
          <w:color w:val="auto"/>
          <w:sz w:val="24"/>
        </w:rPr>
        <w:tab/>
        <w:t>Using Equation 41</w:t>
      </w:r>
      <w:r w:rsidRPr="00A66842">
        <w:rPr>
          <w:rFonts w:ascii="Palatino Linotype" w:hAnsi="Palatino Linotype"/>
          <w:color w:val="auto"/>
          <w:sz w:val="24"/>
        </w:rPr>
        <w:t xml:space="preserve">.8, we calculate the momentum of the electron: </w: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jc w:val="right"/>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6720" w:dyaOrig="2100">
          <v:shape id="_x0000_i1086" type="#_x0000_t75" style="width:336pt;height:105pt" o:ole="">
            <v:imagedata r:id="rId134" o:title=""/>
          </v:shape>
          <o:OLEObject Type="Embed" ProgID="Equation.DSMT4" ShapeID="_x0000_i1086" DrawAspect="Content" ObjectID="_1595942555" r:id="rId135"/>
        </w:objec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The de Broglie wavelength for the electron is </w: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6160" w:dyaOrig="720">
          <v:shape id="_x0000_i1087" type="#_x0000_t75" style="width:308pt;height:36pt" o:ole="">
            <v:imagedata r:id="rId136" o:title=""/>
          </v:shape>
          <o:OLEObject Type="Embed" ProgID="Equation.DSMT4" ShapeID="_x0000_i1087" DrawAspect="Content" ObjectID="_1595942556" r:id="rId137"/>
        </w:object>
      </w:r>
    </w:p>
    <w:p w:rsidR="004D6065" w:rsidRPr="00A66842" w:rsidRDefault="004D6065"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b/>
          <w:color w:val="auto"/>
          <w:sz w:val="24"/>
        </w:rPr>
        <w:t>P41.10</w:t>
      </w:r>
      <w:r w:rsidRPr="00A66842">
        <w:rPr>
          <w:rFonts w:ascii="Palatino Linotype" w:hAnsi="Palatino Linotype"/>
          <w:b/>
          <w:color w:val="auto"/>
          <w:sz w:val="24"/>
        </w:rPr>
        <w:tab/>
      </w:r>
      <w:r w:rsidRPr="00A66842">
        <w:rPr>
          <w:rFonts w:ascii="Palatino Linotype" w:hAnsi="Palatino Linotype"/>
          <w:color w:val="auto"/>
          <w:sz w:val="24"/>
        </w:rPr>
        <w:t>(a)</w:t>
      </w:r>
      <w:r w:rsidRPr="00A66842">
        <w:rPr>
          <w:rFonts w:ascii="Palatino Linotype" w:hAnsi="Palatino Linotype"/>
          <w:color w:val="auto"/>
          <w:sz w:val="24"/>
        </w:rPr>
        <w:tab/>
        <w:t>From the Bohr theory, we find the speed of the electron:</w:t>
      </w:r>
    </w:p>
    <w:p w:rsidR="004D6065" w:rsidRPr="00A66842" w:rsidRDefault="004D6065"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3380" w:dyaOrig="680">
          <v:shape id="_x0000_i1088" type="#_x0000_t75" style="width:169pt;height:34pt" o:ole="">
            <v:imagedata r:id="rId138" o:title=""/>
          </v:shape>
          <o:OLEObject Type="Embed" ProgID="Equation.DSMT4" ShapeID="_x0000_i1088" DrawAspect="Content" ObjectID="_1595942557" r:id="rId139"/>
        </w:object>
      </w:r>
    </w:p>
    <w:p w:rsidR="004D6065" w:rsidRPr="00A66842" w:rsidRDefault="004D6065"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The period of its orbital motion is </w:t>
      </w:r>
      <w:r w:rsidR="00670F2E" w:rsidRPr="00A66842">
        <w:rPr>
          <w:rFonts w:ascii="Palatino Linotype" w:hAnsi="Palatino Linotype"/>
          <w:color w:val="auto"/>
          <w:position w:val="2"/>
          <w:sz w:val="24"/>
          <w:szCs w:val="24"/>
        </w:rPr>
        <w:object w:dxaOrig="1900" w:dyaOrig="620">
          <v:shape id="_x0000_i1089" type="#_x0000_t75" style="width:95pt;height:31pt" o:ole="">
            <v:imagedata r:id="rId140" o:title=""/>
          </v:shape>
          <o:OLEObject Type="Embed" ProgID="Equation.DSMT4" ShapeID="_x0000_i1089" DrawAspect="Content" ObjectID="_1595942558" r:id="rId141"/>
        </w:object>
      </w:r>
      <w:r w:rsidRPr="00A66842">
        <w:rPr>
          <w:rFonts w:ascii="Palatino Linotype" w:hAnsi="Palatino Linotype"/>
          <w:color w:val="auto"/>
          <w:sz w:val="24"/>
        </w:rPr>
        <w:t>.</w:t>
      </w:r>
    </w:p>
    <w:p w:rsidR="004D6065" w:rsidRPr="00A66842" w:rsidRDefault="00CB06B0" w:rsidP="00CB06B0">
      <w:pPr>
        <w:pStyle w:val="Qalpha"/>
        <w:tabs>
          <w:tab w:val="clear" w:pos="1520"/>
          <w:tab w:val="clear" w:pos="3940"/>
          <w:tab w:val="left" w:pos="1080"/>
          <w:tab w:val="left" w:pos="1620"/>
          <w:tab w:val="left" w:pos="2160"/>
        </w:tabs>
        <w:spacing w:before="100" w:after="100" w:line="360" w:lineRule="auto"/>
        <w:ind w:left="0" w:firstLine="0"/>
        <w:rPr>
          <w:rFonts w:ascii="Palatino Linotype" w:hAnsi="Palatino Linotype"/>
          <w:color w:val="auto"/>
          <w:sz w:val="24"/>
        </w:rPr>
      </w:pPr>
      <w:r w:rsidRPr="00A66842">
        <w:rPr>
          <w:rFonts w:ascii="Palatino Linotype" w:hAnsi="Palatino Linotype"/>
          <w:color w:val="auto"/>
          <w:sz w:val="24"/>
        </w:rPr>
        <w:tab/>
      </w:r>
      <w:r w:rsidR="004D6065" w:rsidRPr="00A66842">
        <w:rPr>
          <w:rFonts w:ascii="Palatino Linotype" w:hAnsi="Palatino Linotype"/>
          <w:color w:val="auto"/>
          <w:sz w:val="24"/>
        </w:rPr>
        <w:tab/>
        <w:t xml:space="preserve">Substituting the orbital radius </w:t>
      </w:r>
      <w:r w:rsidR="00670F2E" w:rsidRPr="00A66842">
        <w:rPr>
          <w:rFonts w:ascii="Palatino Linotype" w:hAnsi="Palatino Linotype"/>
          <w:color w:val="auto"/>
          <w:position w:val="1"/>
          <w:sz w:val="24"/>
          <w:szCs w:val="24"/>
        </w:rPr>
        <w:object w:dxaOrig="1100" w:dyaOrig="720">
          <v:shape id="_x0000_i1090" type="#_x0000_t75" style="width:55pt;height:36pt" o:ole="">
            <v:imagedata r:id="rId142" o:title=""/>
          </v:shape>
          <o:OLEObject Type="Embed" ProgID="Equation.DSMT4" ShapeID="_x0000_i1090" DrawAspect="Content" ObjectID="_1595942559" r:id="rId143"/>
        </w:object>
      </w:r>
      <w:r w:rsidR="004D6065" w:rsidRPr="00A66842">
        <w:rPr>
          <w:rFonts w:ascii="Palatino Linotype" w:hAnsi="Palatino Linotype"/>
          <w:color w:val="auto"/>
          <w:sz w:val="24"/>
        </w:rPr>
        <w:t xml:space="preserve">, we find </w:t>
      </w:r>
    </w:p>
    <w:p w:rsidR="004D6065" w:rsidRPr="00A66842" w:rsidRDefault="004D6065"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2680" w:dyaOrig="720">
          <v:shape id="_x0000_i1091" type="#_x0000_t75" style="width:134pt;height:36pt" o:ole="">
            <v:imagedata r:id="rId144" o:title=""/>
          </v:shape>
          <o:OLEObject Type="Embed" ProgID="Equation.DSMT4" ShapeID="_x0000_i1091" DrawAspect="Content" ObjectID="_1595942560" r:id="rId145"/>
        </w:object>
      </w:r>
    </w:p>
    <w:p w:rsidR="004D6065" w:rsidRPr="00A66842" w:rsidRDefault="004D6065"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lastRenderedPageBreak/>
        <w:tab/>
      </w:r>
      <w:r w:rsidRPr="00A66842">
        <w:rPr>
          <w:rFonts w:ascii="Palatino Linotype" w:hAnsi="Palatino Linotype"/>
          <w:color w:val="auto"/>
          <w:sz w:val="24"/>
        </w:rPr>
        <w:tab/>
        <w:t>Thus we have the periods determined in terms of the ground-state period</w:t>
      </w:r>
      <w:r w:rsidRPr="00A66842">
        <w:rPr>
          <w:rFonts w:ascii="Palatino Linotype" w:hAnsi="Palatino Linotype"/>
          <w:color w:val="auto"/>
          <w:sz w:val="24"/>
        </w:rPr>
        <w:tab/>
      </w:r>
      <w:r w:rsidR="00670F2E" w:rsidRPr="00A66842">
        <w:rPr>
          <w:rFonts w:ascii="Palatino Linotype" w:hAnsi="Palatino Linotype"/>
          <w:color w:val="auto"/>
          <w:position w:val="-78"/>
          <w:sz w:val="24"/>
        </w:rPr>
        <w:object w:dxaOrig="6260" w:dyaOrig="1960">
          <v:shape id="_x0000_i1092" type="#_x0000_t75" style="width:313pt;height:98pt" o:ole="">
            <v:imagedata r:id="rId146" o:title=""/>
          </v:shape>
          <o:OLEObject Type="Embed" ProgID="Equation.DSMT4" ShapeID="_x0000_i1092" DrawAspect="Content" ObjectID="_1595942561" r:id="rId147"/>
        </w:object>
      </w:r>
    </w:p>
    <w:p w:rsidR="004D6065" w:rsidRPr="00A66842" w:rsidRDefault="004D6065" w:rsidP="00763DD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A66842">
        <w:rPr>
          <w:rFonts w:ascii="Palatino Linotype" w:hAnsi="Palatino Linotype"/>
          <w:color w:val="auto"/>
          <w:sz w:val="24"/>
        </w:rPr>
        <w:tab/>
        <w:t>(b)</w:t>
      </w:r>
      <w:r w:rsidRPr="00A66842">
        <w:rPr>
          <w:rFonts w:ascii="Palatino Linotype" w:hAnsi="Palatino Linotype"/>
          <w:color w:val="auto"/>
          <w:sz w:val="24"/>
        </w:rPr>
        <w:tab/>
        <w:t xml:space="preserve">In the </w:t>
      </w:r>
      <w:r w:rsidRPr="00A66842">
        <w:rPr>
          <w:rFonts w:ascii="Palatino Linotype" w:hAnsi="Palatino Linotype"/>
          <w:i/>
          <w:color w:val="auto"/>
          <w:sz w:val="24"/>
        </w:rPr>
        <w:t>n</w:t>
      </w:r>
      <w:r w:rsidRPr="00A66842">
        <w:rPr>
          <w:rFonts w:ascii="Palatino Linotype" w:hAnsi="Palatino Linotype"/>
          <w:color w:val="auto"/>
          <w:sz w:val="24"/>
        </w:rPr>
        <w:t xml:space="preserve"> = 2 state, the period is </w:t>
      </w:r>
    </w:p>
    <w:p w:rsidR="004D6065" w:rsidRPr="00A66842" w:rsidRDefault="004D6065" w:rsidP="00763DD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3800" w:dyaOrig="400">
          <v:shape id="_x0000_i1093" type="#_x0000_t75" style="width:190pt;height:20pt" o:ole="">
            <v:imagedata r:id="rId148" o:title=""/>
          </v:shape>
          <o:OLEObject Type="Embed" ProgID="Equation.DSMT4" ShapeID="_x0000_i1093" DrawAspect="Content" ObjectID="_1595942562" r:id="rId149"/>
        </w:object>
      </w:r>
    </w:p>
    <w:p w:rsidR="004D6065" w:rsidRPr="00A66842" w:rsidRDefault="004D6065" w:rsidP="00763DD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The number of orbits completed in the excited state is </w:t>
      </w:r>
    </w:p>
    <w:p w:rsidR="004D6065" w:rsidRPr="00A66842" w:rsidRDefault="004D6065" w:rsidP="00763DD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5800" w:dyaOrig="660">
          <v:shape id="_x0000_i1094" type="#_x0000_t75" style="width:290pt;height:33pt" o:ole="">
            <v:imagedata r:id="rId150" o:title=""/>
          </v:shape>
          <o:OLEObject Type="Embed" ProgID="Equation.DSMT4" ShapeID="_x0000_i1094" DrawAspect="Content" ObjectID="_1595942563" r:id="rId151"/>
        </w:object>
      </w:r>
    </w:p>
    <w:p w:rsidR="004D6065" w:rsidRPr="00A66842" w:rsidRDefault="004D6065" w:rsidP="00763DD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A66842">
        <w:rPr>
          <w:rFonts w:ascii="Palatino Linotype" w:hAnsi="Palatino Linotype"/>
          <w:color w:val="auto"/>
          <w:sz w:val="24"/>
        </w:rPr>
        <w:tab/>
        <w:t>(c)</w:t>
      </w:r>
      <w:r w:rsidRPr="00A66842">
        <w:rPr>
          <w:rFonts w:ascii="Palatino Linotype" w:hAnsi="Palatino Linotype"/>
          <w:color w:val="auto"/>
          <w:sz w:val="24"/>
        </w:rPr>
        <w:tab/>
      </w:r>
      <w:r w:rsidRPr="00A66842">
        <w:rPr>
          <w:rFonts w:ascii="Palatino Linotype" w:hAnsi="Palatino Linotype"/>
          <w:color w:val="auto"/>
          <w:sz w:val="24"/>
          <w:bdr w:val="single" w:sz="4" w:space="0" w:color="auto"/>
        </w:rPr>
        <w:t>Its lifetime in electron years is comparable to the lifetime of the Sun in Earth years, so we can think of it as a long time.</w:t>
      </w:r>
    </w:p>
    <w:p w:rsidR="004D6065" w:rsidRPr="00A66842" w:rsidRDefault="000B1BB8"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noProof/>
          <w:lang w:val="en-US"/>
        </w:rPr>
        <mc:AlternateContent>
          <mc:Choice Requires="wps">
            <w:drawing>
              <wp:anchor distT="0" distB="0" distL="114300" distR="114300" simplePos="0" relativeHeight="251652096" behindDoc="0" locked="0" layoutInCell="1" allowOverlap="1">
                <wp:simplePos x="0" y="0"/>
                <wp:positionH relativeFrom="margin">
                  <wp:align>right</wp:align>
                </wp:positionH>
                <wp:positionV relativeFrom="paragraph">
                  <wp:posOffset>24592</wp:posOffset>
                </wp:positionV>
                <wp:extent cx="1591945" cy="2344420"/>
                <wp:effectExtent l="0" t="0" r="0" b="0"/>
                <wp:wrapSquare wrapText="bothSides"/>
                <wp:docPr id="1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945" cy="2344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26BAB" w:rsidRDefault="00726BAB" w:rsidP="004D6065">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sidRPr="00DE010D">
                              <w:rPr>
                                <w:rFonts w:ascii="Palatino LT Std" w:hAnsi="Palatino LT Std"/>
                                <w:noProof/>
                                <w:color w:val="auto"/>
                                <w:sz w:val="24"/>
                                <w:lang w:val="en-US"/>
                              </w:rPr>
                              <w:drawing>
                                <wp:inline distT="0" distB="0" distL="0" distR="0">
                                  <wp:extent cx="1406525" cy="1662430"/>
                                  <wp:effectExtent l="0" t="0" r="3175" b="0"/>
                                  <wp:docPr id="472" name="Picture 472" descr="48573-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48573-42-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06525" cy="1662430"/>
                                          </a:xfrm>
                                          <a:prstGeom prst="rect">
                                            <a:avLst/>
                                          </a:prstGeom>
                                          <a:noFill/>
                                          <a:ln>
                                            <a:noFill/>
                                          </a:ln>
                                        </pic:spPr>
                                      </pic:pic>
                                    </a:graphicData>
                                  </a:graphic>
                                </wp:inline>
                              </w:drawing>
                            </w:r>
                          </w:p>
                          <w:p w:rsidR="00726BAB" w:rsidRPr="002B74A1" w:rsidRDefault="00726BAB" w:rsidP="004D6065">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
                                <w:szCs w:val="2"/>
                              </w:rPr>
                            </w:pPr>
                          </w:p>
                          <w:p w:rsidR="00726BAB" w:rsidRPr="001765E5" w:rsidRDefault="00726BAB" w:rsidP="004D6065">
                            <w:pPr>
                              <w:pStyle w:val="Qalpha"/>
                              <w:tabs>
                                <w:tab w:val="left" w:pos="1080"/>
                                <w:tab w:val="left" w:pos="1620"/>
                                <w:tab w:val="left" w:pos="2160"/>
                              </w:tabs>
                              <w:spacing w:before="120" w:after="120"/>
                              <w:ind w:left="1620" w:hanging="1620"/>
                              <w:jc w:val="center"/>
                              <w:rPr>
                                <w:rFonts w:ascii="Palatino LT Std" w:hAnsi="Palatino LT Std"/>
                                <w:b/>
                              </w:rPr>
                            </w:pPr>
                            <w:r w:rsidRPr="00DE010D">
                              <w:rPr>
                                <w:rFonts w:ascii="Palatino LT Std" w:hAnsi="Palatino LT Std"/>
                                <w:b/>
                                <w:color w:val="auto"/>
                                <w:sz w:val="24"/>
                              </w:rPr>
                              <w:t>ANS</w:t>
                            </w:r>
                            <w:r>
                              <w:rPr>
                                <w:rFonts w:ascii="Palatino LT Std" w:hAnsi="Palatino LT Std"/>
                                <w:b/>
                                <w:color w:val="auto"/>
                                <w:sz w:val="24"/>
                              </w:rPr>
                              <w:t>. FIG. P41.11</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8" o:spid="_x0000_s1029" type="#_x0000_t202" style="position:absolute;left:0;text-align:left;margin-left:74.15pt;margin-top:1.95pt;width:125.35pt;height:184.6pt;z-index:251652096;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" filled="f" stroked="f">
                <v:textbox style="mso-fit-shape-to-text:t" inset=",7.2pt,,7.2pt">
                  <w:txbxContent>
                    <w:p w:rsidR="00726BAB" w:rsidRDefault="00726BAB" w:rsidP="004D6065">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sidRPr="00DE010D">
                        <w:rPr>
                          <w:rFonts w:ascii="Palatino LT Std" w:hAnsi="Palatino LT Std"/>
                          <w:noProof/>
                          <w:color w:val="auto"/>
                          <w:sz w:val="24"/>
                          <w:lang w:val="en-US"/>
                        </w:rPr>
                        <w:drawing>
                          <wp:inline distT="0" distB="0" distL="0" distR="0">
                            <wp:extent cx="1406525" cy="1662430"/>
                            <wp:effectExtent l="0" t="0" r="3175" b="0"/>
                            <wp:docPr id="472" name="Picture 472" descr="48573-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48573-42-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06525" cy="1662430"/>
                                    </a:xfrm>
                                    <a:prstGeom prst="rect">
                                      <a:avLst/>
                                    </a:prstGeom>
                                    <a:noFill/>
                                    <a:ln>
                                      <a:noFill/>
                                    </a:ln>
                                  </pic:spPr>
                                </pic:pic>
                              </a:graphicData>
                            </a:graphic>
                          </wp:inline>
                        </w:drawing>
                      </w:r>
                    </w:p>
                    <w:p w:rsidR="00726BAB" w:rsidRPr="002B74A1" w:rsidRDefault="00726BAB" w:rsidP="004D6065">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
                          <w:szCs w:val="2"/>
                        </w:rPr>
                      </w:pPr>
                    </w:p>
                    <w:p w:rsidR="00726BAB" w:rsidRPr="001765E5" w:rsidRDefault="00726BAB" w:rsidP="004D6065">
                      <w:pPr>
                        <w:pStyle w:val="Qalpha"/>
                        <w:tabs>
                          <w:tab w:val="left" w:pos="1080"/>
                          <w:tab w:val="left" w:pos="1620"/>
                          <w:tab w:val="left" w:pos="2160"/>
                        </w:tabs>
                        <w:spacing w:before="120" w:after="120"/>
                        <w:ind w:left="1620" w:hanging="1620"/>
                        <w:jc w:val="center"/>
                        <w:rPr>
                          <w:rFonts w:ascii="Palatino LT Std" w:hAnsi="Palatino LT Std"/>
                          <w:b/>
                        </w:rPr>
                      </w:pPr>
                      <w:r w:rsidRPr="00DE010D">
                        <w:rPr>
                          <w:rFonts w:ascii="Palatino LT Std" w:hAnsi="Palatino LT Std"/>
                          <w:b/>
                          <w:color w:val="auto"/>
                          <w:sz w:val="24"/>
                        </w:rPr>
                        <w:t>ANS</w:t>
                      </w:r>
                      <w:r>
                        <w:rPr>
                          <w:rFonts w:ascii="Palatino LT Std" w:hAnsi="Palatino LT Std"/>
                          <w:b/>
                          <w:color w:val="auto"/>
                          <w:sz w:val="24"/>
                        </w:rPr>
                        <w:t>. FIG. P41.11</w:t>
                      </w:r>
                    </w:p>
                  </w:txbxContent>
                </v:textbox>
                <w10:wrap type="square" anchorx="margin"/>
              </v:shape>
            </w:pict>
          </mc:Fallback>
        </mc:AlternateContent>
      </w:r>
      <w:r w:rsidR="004D6065" w:rsidRPr="00A66842">
        <w:rPr>
          <w:rFonts w:ascii="Palatino Linotype" w:hAnsi="Palatino Linotype"/>
          <w:b/>
          <w:color w:val="auto"/>
          <w:sz w:val="24"/>
        </w:rPr>
        <w:t>P41.11</w:t>
      </w:r>
      <w:r w:rsidR="004D6065" w:rsidRPr="00A66842">
        <w:rPr>
          <w:rFonts w:ascii="Palatino Linotype" w:hAnsi="Palatino Linotype"/>
          <w:color w:val="auto"/>
          <w:sz w:val="24"/>
        </w:rPr>
        <w:tab/>
        <w:t>(a)</w:t>
      </w:r>
      <w:r w:rsidR="004D6065" w:rsidRPr="00A66842">
        <w:rPr>
          <w:rFonts w:ascii="Palatino Linotype" w:hAnsi="Palatino Linotype"/>
          <w:color w:val="auto"/>
          <w:sz w:val="24"/>
        </w:rPr>
        <w:tab/>
        <w:t xml:space="preserve">The energy levels of a hydrogen-like ion whose charge number is </w:t>
      </w:r>
      <w:r w:rsidR="004D6065" w:rsidRPr="00A66842">
        <w:rPr>
          <w:rFonts w:ascii="Palatino Linotype" w:hAnsi="Palatino Linotype"/>
          <w:i/>
          <w:color w:val="auto"/>
          <w:sz w:val="24"/>
        </w:rPr>
        <w:t>Z</w:t>
      </w:r>
      <w:r w:rsidR="004D6065" w:rsidRPr="00A66842">
        <w:rPr>
          <w:rFonts w:ascii="Palatino Linotype" w:hAnsi="Palatino Linotype"/>
          <w:color w:val="auto"/>
          <w:sz w:val="24"/>
        </w:rPr>
        <w:t xml:space="preserve"> are given by </w: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1980" w:dyaOrig="660">
          <v:shape id="_x0000_i1095" type="#_x0000_t75" style="width:99pt;height:33pt" o:ole="">
            <v:imagedata r:id="rId154" o:title=""/>
          </v:shape>
          <o:OLEObject Type="Embed" ProgID="Equation.DSMT4" ShapeID="_x0000_i1095" DrawAspect="Content" ObjectID="_1595942564" r:id="rId155"/>
        </w:objec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Thus for helium (</w:t>
      </w:r>
      <w:r w:rsidRPr="00A66842">
        <w:rPr>
          <w:rFonts w:ascii="Palatino Linotype" w:hAnsi="Palatino Linotype"/>
          <w:i/>
          <w:color w:val="auto"/>
          <w:sz w:val="24"/>
        </w:rPr>
        <w:t>Z</w:t>
      </w:r>
      <w:r w:rsidRPr="00A66842">
        <w:rPr>
          <w:rFonts w:ascii="Palatino Linotype" w:hAnsi="Palatino Linotype"/>
          <w:color w:val="auto"/>
          <w:sz w:val="24"/>
        </w:rPr>
        <w:t xml:space="preserve"> = 2), the energy levels are</w: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3380" w:dyaOrig="780">
          <v:shape id="_x0000_i1096" type="#_x0000_t75" style="width:169pt;height:39pt" o:ole="">
            <v:imagedata r:id="rId156" o:title=""/>
          </v:shape>
          <o:OLEObject Type="Embed" ProgID="Equation.DSMT4" ShapeID="_x0000_i1096" DrawAspect="Content" ObjectID="_1595942565" r:id="rId157"/>
        </w:object>
      </w:r>
    </w:p>
    <w:p w:rsidR="004D6065" w:rsidRPr="00A66842" w:rsidRDefault="004D6065"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The </w:t>
      </w:r>
      <w:proofErr w:type="spellStart"/>
      <w:r w:rsidRPr="00A66842">
        <w:rPr>
          <w:rFonts w:ascii="Palatino Linotype" w:hAnsi="Palatino Linotype"/>
          <w:color w:val="auto"/>
          <w:sz w:val="24"/>
        </w:rPr>
        <w:t>enegy</w:t>
      </w:r>
      <w:proofErr w:type="spellEnd"/>
      <w:r w:rsidRPr="00A66842">
        <w:rPr>
          <w:rFonts w:ascii="Palatino Linotype" w:hAnsi="Palatino Linotype"/>
          <w:color w:val="auto"/>
          <w:sz w:val="24"/>
        </w:rPr>
        <w:t xml:space="preserve"> level diagram for hel</w:t>
      </w:r>
      <w:r w:rsidR="00D47788" w:rsidRPr="00A66842">
        <w:rPr>
          <w:rFonts w:ascii="Palatino Linotype" w:hAnsi="Palatino Linotype"/>
          <w:color w:val="auto"/>
          <w:sz w:val="24"/>
        </w:rPr>
        <w:t>ium is shown in ANS. FIG. P41.11</w:t>
      </w:r>
      <w:r w:rsidRPr="00A66842">
        <w:rPr>
          <w:rFonts w:ascii="Palatino Linotype" w:hAnsi="Palatino Linotype"/>
          <w:color w:val="auto"/>
          <w:sz w:val="24"/>
        </w:rPr>
        <w:t>.</w:t>
      </w:r>
    </w:p>
    <w:p w:rsidR="004D6065" w:rsidRPr="00A66842" w:rsidRDefault="004D6065" w:rsidP="00C7662B">
      <w:pPr>
        <w:pStyle w:val="Qalpha"/>
        <w:widowControl/>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lastRenderedPageBreak/>
        <w:tab/>
        <w:t>(b)</w:t>
      </w:r>
      <w:r w:rsidRPr="00A66842">
        <w:rPr>
          <w:rFonts w:ascii="Palatino Linotype" w:hAnsi="Palatino Linotype"/>
          <w:color w:val="auto"/>
          <w:sz w:val="24"/>
        </w:rPr>
        <w:tab/>
        <w:t>For He</w:t>
      </w:r>
      <w:r w:rsidRPr="00A66842">
        <w:rPr>
          <w:rFonts w:ascii="Palatino Linotype" w:hAnsi="Palatino Linotype"/>
          <w:color w:val="auto"/>
          <w:position w:val="4"/>
          <w:sz w:val="24"/>
          <w:vertAlign w:val="superscript"/>
        </w:rPr>
        <w:t>+</w:t>
      </w:r>
      <w:r w:rsidRPr="00A66842">
        <w:rPr>
          <w:rFonts w:ascii="Palatino Linotype" w:hAnsi="Palatino Linotype"/>
          <w:color w:val="auto"/>
          <w:sz w:val="24"/>
        </w:rPr>
        <w:t xml:space="preserve">, </w:t>
      </w:r>
      <w:r w:rsidRPr="00A66842">
        <w:rPr>
          <w:rFonts w:ascii="Palatino Linotype" w:hAnsi="Palatino Linotype"/>
          <w:i/>
          <w:color w:val="auto"/>
          <w:sz w:val="24"/>
        </w:rPr>
        <w:t>Z</w:t>
      </w:r>
      <w:r w:rsidRPr="00A66842">
        <w:rPr>
          <w:rFonts w:ascii="Palatino Linotype" w:hAnsi="Palatino Linotype"/>
          <w:color w:val="auto"/>
          <w:sz w:val="24"/>
        </w:rPr>
        <w:t xml:space="preserve"> = 2, so we see that the ionization energy (the energy required to take the electron from the </w:t>
      </w:r>
      <w:r w:rsidRPr="00A66842">
        <w:rPr>
          <w:rFonts w:ascii="Palatino Linotype" w:hAnsi="Palatino Linotype"/>
          <w:i/>
          <w:color w:val="auto"/>
          <w:sz w:val="24"/>
        </w:rPr>
        <w:t>n</w:t>
      </w:r>
      <w:r w:rsidRPr="00A66842">
        <w:rPr>
          <w:rFonts w:ascii="Palatino Linotype" w:hAnsi="Palatino Linotype"/>
          <w:color w:val="auto"/>
          <w:sz w:val="24"/>
        </w:rPr>
        <w:t xml:space="preserve"> = 1 to the </w:t>
      </w:r>
      <w:r w:rsidRPr="00A66842">
        <w:rPr>
          <w:rFonts w:ascii="Palatino Linotype" w:hAnsi="Palatino Linotype"/>
          <w:i/>
          <w:color w:val="auto"/>
          <w:sz w:val="24"/>
        </w:rPr>
        <w:t>n</w:t>
      </w:r>
      <w:r w:rsidRPr="00A66842">
        <w:rPr>
          <w:rFonts w:ascii="Palatino Linotype" w:hAnsi="Palatino Linotype"/>
          <w:color w:val="auto"/>
          <w:sz w:val="24"/>
        </w:rPr>
        <w:t xml:space="preserve"> = </w:t>
      </w:r>
      <w:r w:rsidR="00D50F65" w:rsidRPr="00A66842">
        <w:rPr>
          <w:rFonts w:ascii="Palatino Linotype" w:hAnsi="Palatino Linotype"/>
          <w:color w:val="auto"/>
          <w:sz w:val="24"/>
        </w:rPr>
        <w:t>∞</w:t>
      </w:r>
      <w:r w:rsidRPr="00A66842">
        <w:rPr>
          <w:rFonts w:ascii="Palatino Linotype" w:hAnsi="Palatino Linotype"/>
          <w:color w:val="auto"/>
          <w:sz w:val="24"/>
        </w:rPr>
        <w:t xml:space="preserve"> state) is</w:t>
      </w:r>
    </w:p>
    <w:p w:rsidR="004D6065" w:rsidRPr="00A66842" w:rsidRDefault="00670F2E" w:rsidP="00D518DE">
      <w:pPr>
        <w:pStyle w:val="Qalpha"/>
        <w:tabs>
          <w:tab w:val="clear" w:pos="1520"/>
          <w:tab w:val="clear" w:pos="3940"/>
          <w:tab w:val="left" w:pos="1080"/>
          <w:tab w:val="left" w:pos="1620"/>
          <w:tab w:val="left" w:pos="2160"/>
        </w:tabs>
        <w:spacing w:before="80" w:after="80" w:line="360" w:lineRule="auto"/>
        <w:ind w:left="1627" w:hanging="1627"/>
        <w:jc w:val="center"/>
        <w:rPr>
          <w:rFonts w:ascii="Palatino Linotype" w:hAnsi="Palatino Linotype"/>
          <w:color w:val="auto"/>
          <w:sz w:val="24"/>
        </w:rPr>
      </w:pPr>
      <w:r w:rsidRPr="00A66842">
        <w:rPr>
          <w:rFonts w:ascii="Palatino Linotype" w:hAnsi="Palatino Linotype"/>
          <w:color w:val="auto"/>
          <w:sz w:val="24"/>
        </w:rPr>
        <w:object w:dxaOrig="4460" w:dyaOrig="760">
          <v:shape id="_x0000_i1097" type="#_x0000_t75" style="width:223pt;height:38pt" o:ole="">
            <v:imagedata r:id="rId158" o:title=""/>
          </v:shape>
          <o:OLEObject Type="Embed" ProgID="Equation.DSMT4" ShapeID="_x0000_i1097" DrawAspect="Content" ObjectID="_1595942566" r:id="rId159"/>
        </w:object>
      </w:r>
    </w:p>
    <w:p w:rsidR="00055029" w:rsidRPr="00A66842" w:rsidRDefault="000B1BB8" w:rsidP="004B4115">
      <w:pPr>
        <w:pStyle w:val="NL"/>
        <w:tabs>
          <w:tab w:val="clear" w:pos="480"/>
          <w:tab w:val="left" w:pos="1080"/>
          <w:tab w:val="left" w:pos="2160"/>
        </w:tabs>
        <w:spacing w:before="120" w:after="120" w:line="360" w:lineRule="auto"/>
        <w:ind w:left="1627" w:hanging="1627"/>
        <w:jc w:val="center"/>
        <w:rPr>
          <w:rFonts w:ascii="Palatino Linotype" w:hAnsi="Palatino Linotype"/>
          <w:color w:val="auto"/>
          <w:sz w:val="16"/>
        </w:rPr>
      </w:pPr>
      <w:r w:rsidRPr="00A66842">
        <w:rPr>
          <w:rFonts w:ascii="Palatino Linotype" w:hAnsi="Palatino Linotype"/>
          <w:noProof/>
          <w:color w:val="auto"/>
          <w:sz w:val="16"/>
          <w:lang w:val="en-US"/>
        </w:rPr>
        <mc:AlternateContent>
          <mc:Choice Requires="wps">
            <w:drawing>
              <wp:inline distT="0" distB="0" distL="0" distR="0">
                <wp:extent cx="1879600" cy="0"/>
                <wp:effectExtent l="24130" t="24765" r="29845" b="32385"/>
                <wp:docPr id="10"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36FB789" id="Line 4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" strokeweight="3.75pt">
                <v:fill o:detectmouseclick="t"/>
                <v:stroke linestyle="thinThin"/>
                <v:shadow opacity="22938f" offset="0"/>
                <w10:anchorlock/>
              </v:line>
            </w:pict>
          </mc:Fallback>
        </mc:AlternateContent>
      </w:r>
    </w:p>
    <w:p w:rsidR="002B74A1" w:rsidRPr="00A66842" w:rsidRDefault="007015FE" w:rsidP="004B4115">
      <w:pPr>
        <w:pStyle w:val="Qalpha"/>
        <w:tabs>
          <w:tab w:val="clear" w:pos="1520"/>
          <w:tab w:val="clear" w:pos="3940"/>
          <w:tab w:val="left" w:pos="1080"/>
          <w:tab w:val="left" w:pos="1980"/>
          <w:tab w:val="left" w:pos="2160"/>
        </w:tabs>
        <w:spacing w:before="480" w:line="360" w:lineRule="auto"/>
        <w:ind w:left="0" w:firstLine="0"/>
        <w:rPr>
          <w:rFonts w:ascii="Palatino Linotype" w:hAnsi="Palatino Linotype"/>
          <w:b/>
          <w:color w:val="auto"/>
          <w:sz w:val="28"/>
          <w:szCs w:val="28"/>
        </w:rPr>
      </w:pPr>
      <w:r w:rsidRPr="00A66842">
        <w:rPr>
          <w:rStyle w:val="H21"/>
          <w:rFonts w:ascii="Palatino Linotype" w:hAnsi="Palatino Linotype" w:cs="Times New Roman"/>
          <w:b/>
          <w:bCs/>
          <w:color w:val="auto"/>
          <w:sz w:val="28"/>
          <w:szCs w:val="28"/>
        </w:rPr>
        <w:t>Section 41</w:t>
      </w:r>
      <w:r w:rsidR="002B74A1" w:rsidRPr="00A66842">
        <w:rPr>
          <w:rStyle w:val="H21"/>
          <w:rFonts w:ascii="Palatino Linotype" w:hAnsi="Palatino Linotype" w:cs="Times New Roman"/>
          <w:b/>
          <w:bCs/>
          <w:color w:val="auto"/>
          <w:sz w:val="28"/>
          <w:szCs w:val="28"/>
        </w:rPr>
        <w:t>.4</w:t>
      </w:r>
      <w:r w:rsidR="002B74A1" w:rsidRPr="00A66842">
        <w:rPr>
          <w:rStyle w:val="H21"/>
          <w:rFonts w:ascii="Palatino Linotype" w:hAnsi="Palatino Linotype" w:cs="Times New Roman"/>
          <w:b/>
          <w:bCs/>
          <w:color w:val="auto"/>
          <w:sz w:val="28"/>
          <w:szCs w:val="28"/>
        </w:rPr>
        <w:tab/>
      </w:r>
      <w:r w:rsidR="002B74A1" w:rsidRPr="00A66842">
        <w:rPr>
          <w:rFonts w:ascii="Palatino Linotype" w:eastAsia="Cambria" w:hAnsi="Palatino Linotype" w:cs="AlrightSans-Bold"/>
          <w:b/>
          <w:bCs/>
          <w:color w:val="262626"/>
          <w:sz w:val="28"/>
          <w:szCs w:val="28"/>
        </w:rPr>
        <w:t>The Quantum Model of the Hydrogen Atom</w:t>
      </w:r>
    </w:p>
    <w:p w:rsidR="003B695D" w:rsidRPr="00A66842" w:rsidRDefault="003B695D"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Style w:val="Q1"/>
          <w:rFonts w:ascii="Palatino Linotype" w:hAnsi="Palatino Linotype"/>
          <w:color w:val="auto"/>
          <w:sz w:val="24"/>
        </w:rPr>
        <w:t>P4</w:t>
      </w:r>
      <w:r w:rsidR="007015FE" w:rsidRPr="00A66842">
        <w:rPr>
          <w:rStyle w:val="Q1"/>
          <w:rFonts w:ascii="Palatino Linotype" w:hAnsi="Palatino Linotype"/>
          <w:color w:val="auto"/>
          <w:sz w:val="24"/>
        </w:rPr>
        <w:t>1.12</w:t>
      </w:r>
      <w:r w:rsidRPr="00A66842">
        <w:rPr>
          <w:rFonts w:ascii="Palatino Linotype" w:hAnsi="Palatino Linotype"/>
          <w:color w:val="auto"/>
          <w:sz w:val="24"/>
        </w:rPr>
        <w:tab/>
        <w:t xml:space="preserve">The reduced mass of </w:t>
      </w:r>
      <w:proofErr w:type="spellStart"/>
      <w:r w:rsidRPr="00A66842">
        <w:rPr>
          <w:rFonts w:ascii="Palatino Linotype" w:hAnsi="Palatino Linotype"/>
          <w:color w:val="auto"/>
          <w:sz w:val="24"/>
        </w:rPr>
        <w:t>positronium</w:t>
      </w:r>
      <w:proofErr w:type="spellEnd"/>
      <w:r w:rsidRPr="00A66842">
        <w:rPr>
          <w:rFonts w:ascii="Palatino Linotype" w:hAnsi="Palatino Linotype"/>
          <w:color w:val="auto"/>
          <w:sz w:val="24"/>
        </w:rPr>
        <w:t xml:space="preserve"> is </w:t>
      </w:r>
      <w:r w:rsidRPr="00A66842">
        <w:rPr>
          <w:rFonts w:ascii="Palatino Linotype" w:hAnsi="Palatino Linotype"/>
          <w:b/>
          <w:color w:val="auto"/>
          <w:sz w:val="24"/>
        </w:rPr>
        <w:t>less</w:t>
      </w:r>
      <w:r w:rsidRPr="00A66842">
        <w:rPr>
          <w:rFonts w:ascii="Palatino Linotype" w:hAnsi="Palatino Linotype"/>
          <w:color w:val="auto"/>
          <w:sz w:val="24"/>
        </w:rPr>
        <w:t xml:space="preserve"> than hydrogen, so the photon energy will be </w:t>
      </w:r>
      <w:r w:rsidRPr="00A66842">
        <w:rPr>
          <w:rFonts w:ascii="Palatino Linotype" w:hAnsi="Palatino Linotype"/>
          <w:b/>
          <w:color w:val="auto"/>
          <w:sz w:val="24"/>
        </w:rPr>
        <w:t>less</w:t>
      </w:r>
      <w:r w:rsidRPr="00A66842">
        <w:rPr>
          <w:rFonts w:ascii="Palatino Linotype" w:hAnsi="Palatino Linotype"/>
          <w:color w:val="auto"/>
          <w:sz w:val="24"/>
        </w:rPr>
        <w:t xml:space="preserve"> for </w:t>
      </w:r>
      <w:proofErr w:type="spellStart"/>
      <w:r w:rsidRPr="00A66842">
        <w:rPr>
          <w:rFonts w:ascii="Palatino Linotype" w:hAnsi="Palatino Linotype"/>
          <w:color w:val="auto"/>
          <w:sz w:val="24"/>
        </w:rPr>
        <w:t>positronium</w:t>
      </w:r>
      <w:proofErr w:type="spellEnd"/>
      <w:r w:rsidRPr="00A66842">
        <w:rPr>
          <w:rFonts w:ascii="Palatino Linotype" w:hAnsi="Palatino Linotype"/>
          <w:color w:val="auto"/>
          <w:sz w:val="24"/>
        </w:rPr>
        <w:t xml:space="preserve"> than for hydrogen. This means that the wavelength of the emitted photon will be </w:t>
      </w:r>
      <w:r w:rsidRPr="00A66842">
        <w:rPr>
          <w:rFonts w:ascii="Palatino Linotype" w:hAnsi="Palatino Linotype"/>
          <w:b/>
          <w:color w:val="auto"/>
          <w:sz w:val="24"/>
        </w:rPr>
        <w:t>longer</w:t>
      </w:r>
      <w:r w:rsidRPr="00A66842">
        <w:rPr>
          <w:rFonts w:ascii="Palatino Linotype" w:hAnsi="Palatino Linotype"/>
          <w:color w:val="auto"/>
          <w:sz w:val="24"/>
        </w:rPr>
        <w:t xml:space="preserve"> than 656.3 nm. On the other hand, helium has about the same reduced mass but more charge than hydrogen, so its transition energy will be </w:t>
      </w:r>
      <w:r w:rsidRPr="00A66842">
        <w:rPr>
          <w:rFonts w:ascii="Palatino Linotype" w:hAnsi="Palatino Linotype"/>
          <w:b/>
          <w:color w:val="auto"/>
          <w:sz w:val="24"/>
        </w:rPr>
        <w:t>larger</w:t>
      </w:r>
      <w:r w:rsidRPr="00A66842">
        <w:rPr>
          <w:rFonts w:ascii="Palatino Linotype" w:hAnsi="Palatino Linotype"/>
          <w:color w:val="auto"/>
          <w:sz w:val="24"/>
        </w:rPr>
        <w:t xml:space="preserve">, corresponding to a wavelength </w:t>
      </w:r>
      <w:r w:rsidRPr="00A66842">
        <w:rPr>
          <w:rFonts w:ascii="Palatino Linotype" w:hAnsi="Palatino Linotype"/>
          <w:b/>
          <w:color w:val="auto"/>
          <w:sz w:val="24"/>
        </w:rPr>
        <w:t>shorter</w:t>
      </w:r>
      <w:r w:rsidRPr="00A66842">
        <w:rPr>
          <w:rFonts w:ascii="Palatino Linotype" w:hAnsi="Palatino Linotype"/>
          <w:color w:val="auto"/>
          <w:sz w:val="24"/>
        </w:rPr>
        <w:t xml:space="preserve"> than 656.3 nm.</w:t>
      </w:r>
    </w:p>
    <w:p w:rsidR="003B695D" w:rsidRPr="00A66842" w:rsidRDefault="003B695D"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t>All the factors in the given equation are constant for this problem except for the reduced mass and the nuclear charge. Therefore, the wavelength corresponding to the energy difference for the transition can be found simply from the ratio of mass and charge variables.</w:t>
      </w:r>
    </w:p>
    <w:p w:rsidR="003B695D" w:rsidRPr="00A66842" w:rsidRDefault="003B695D"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t xml:space="preserve">For hydrogen,   </w:t>
      </w:r>
      <w:r w:rsidR="00670F2E" w:rsidRPr="00A66842">
        <w:rPr>
          <w:rFonts w:ascii="Palatino Linotype" w:hAnsi="Palatino Linotype"/>
          <w:color w:val="auto"/>
          <w:position w:val="-1"/>
          <w:sz w:val="24"/>
          <w:szCs w:val="24"/>
        </w:rPr>
        <w:object w:dxaOrig="1860" w:dyaOrig="760">
          <v:shape id="_x0000_i1098" type="#_x0000_t75" style="width:93pt;height:38pt" o:ole="">
            <v:imagedata r:id="rId160" o:title=""/>
          </v:shape>
          <o:OLEObject Type="Embed" ProgID="Equation.DSMT4" ShapeID="_x0000_i1098" DrawAspect="Content" ObjectID="_1595942567" r:id="rId161"/>
        </w:object>
      </w:r>
      <w:r w:rsidRPr="00A66842">
        <w:rPr>
          <w:rFonts w:ascii="Palatino Linotype" w:hAnsi="Palatino Linotype"/>
          <w:color w:val="auto"/>
          <w:sz w:val="24"/>
        </w:rPr>
        <w:t xml:space="preserve"> The photon energy is  </w:t>
      </w:r>
      <w:r w:rsidR="00670F2E" w:rsidRPr="00A66842">
        <w:rPr>
          <w:rFonts w:ascii="Palatino Linotype" w:hAnsi="Palatino Linotype"/>
          <w:color w:val="auto"/>
          <w:sz w:val="24"/>
          <w:szCs w:val="24"/>
        </w:rPr>
        <w:object w:dxaOrig="1340" w:dyaOrig="340">
          <v:shape id="_x0000_i1099" type="#_x0000_t75" style="width:67pt;height:17pt" o:ole="">
            <v:imagedata r:id="rId162" o:title=""/>
          </v:shape>
          <o:OLEObject Type="Embed" ProgID="Equation.DSMT4" ShapeID="_x0000_i1099" DrawAspect="Content" ObjectID="_1595942568" r:id="rId163"/>
        </w:object>
      </w:r>
      <w:r w:rsidRPr="00A66842">
        <w:rPr>
          <w:rFonts w:ascii="Palatino Linotype" w:hAnsi="Palatino Linotype"/>
          <w:color w:val="auto"/>
          <w:sz w:val="24"/>
        </w:rPr>
        <w:t xml:space="preserve">  </w:t>
      </w:r>
    </w:p>
    <w:p w:rsidR="003B695D" w:rsidRPr="00A66842" w:rsidRDefault="003B695D"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t xml:space="preserve">Its wavelength is </w:t>
      </w:r>
      <w:r w:rsidR="00D50F65" w:rsidRPr="00A66842">
        <w:rPr>
          <w:rFonts w:ascii="Symbol" w:hAnsi="Symbol"/>
          <w:i/>
          <w:color w:val="auto"/>
          <w:position w:val="2"/>
          <w:sz w:val="24"/>
        </w:rPr>
        <w:sym w:font="Symbol" w:char="F06C"/>
      </w:r>
      <w:r w:rsidRPr="00A66842">
        <w:rPr>
          <w:rFonts w:ascii="Palatino Linotype" w:hAnsi="Palatino Linotype"/>
          <w:color w:val="auto"/>
          <w:sz w:val="24"/>
        </w:rPr>
        <w:t xml:space="preserve"> = 656.3 nm, where </w:t>
      </w:r>
      <w:r w:rsidR="00670F2E" w:rsidRPr="00A66842">
        <w:rPr>
          <w:rFonts w:ascii="Palatino Linotype" w:hAnsi="Palatino Linotype"/>
          <w:color w:val="auto"/>
          <w:position w:val="-1"/>
          <w:sz w:val="24"/>
        </w:rPr>
        <w:object w:dxaOrig="1320" w:dyaOrig="680">
          <v:shape id="_x0000_i1100" type="#_x0000_t75" style="width:66pt;height:34pt" o:ole="">
            <v:imagedata r:id="rId164" o:title=""/>
          </v:shape>
          <o:OLEObject Type="Embed" ProgID="Equation.DSMT4" ShapeID="_x0000_i1100" DrawAspect="Content" ObjectID="_1595942569" r:id="rId165"/>
        </w:object>
      </w:r>
    </w:p>
    <w:p w:rsidR="003B695D" w:rsidRPr="00A66842" w:rsidRDefault="003B695D" w:rsidP="00B24408">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lastRenderedPageBreak/>
        <w:tab/>
        <w:t>(a)</w:t>
      </w:r>
      <w:r w:rsidRPr="00A66842">
        <w:rPr>
          <w:rFonts w:ascii="Palatino Linotype" w:hAnsi="Palatino Linotype"/>
          <w:color w:val="auto"/>
          <w:sz w:val="24"/>
        </w:rPr>
        <w:tab/>
        <w:t xml:space="preserve">For </w:t>
      </w:r>
      <w:proofErr w:type="spellStart"/>
      <w:r w:rsidRPr="00A66842">
        <w:rPr>
          <w:rFonts w:ascii="Palatino Linotype" w:hAnsi="Palatino Linotype"/>
          <w:color w:val="auto"/>
          <w:sz w:val="24"/>
        </w:rPr>
        <w:t>positronium</w:t>
      </w:r>
      <w:proofErr w:type="spellEnd"/>
      <w:r w:rsidRPr="00A66842">
        <w:rPr>
          <w:rFonts w:ascii="Palatino Linotype" w:hAnsi="Palatino Linotype"/>
          <w:color w:val="auto"/>
          <w:sz w:val="24"/>
        </w:rPr>
        <w:t xml:space="preserve">,   </w:t>
      </w:r>
      <w:r w:rsidR="00670F2E" w:rsidRPr="00A66842">
        <w:rPr>
          <w:rFonts w:ascii="Palatino Linotype" w:hAnsi="Palatino Linotype"/>
          <w:color w:val="auto"/>
          <w:position w:val="-1"/>
          <w:sz w:val="24"/>
        </w:rPr>
        <w:object w:dxaOrig="1920" w:dyaOrig="680">
          <v:shape id="_x0000_i1101" type="#_x0000_t75" style="width:96pt;height:34pt" o:ole="">
            <v:imagedata r:id="rId166" o:title=""/>
          </v:shape>
          <o:OLEObject Type="Embed" ProgID="Equation.DSMT4" ShapeID="_x0000_i1101" DrawAspect="Content" ObjectID="_1595942570" r:id="rId167"/>
        </w:object>
      </w:r>
    </w:p>
    <w:p w:rsidR="003B695D" w:rsidRPr="00A66842" w:rsidRDefault="003B695D" w:rsidP="00C7662B">
      <w:pPr>
        <w:pStyle w:val="Qalpha"/>
        <w:keepNext/>
        <w:keepLines/>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so the energy of each level is one half as large as in hydrogen. The photon energy is inversely proportional to its wavelength, so for </w:t>
      </w:r>
      <w:proofErr w:type="spellStart"/>
      <w:r w:rsidRPr="00A66842">
        <w:rPr>
          <w:rFonts w:ascii="Palatino Linotype" w:hAnsi="Palatino Linotype"/>
          <w:color w:val="auto"/>
          <w:sz w:val="24"/>
        </w:rPr>
        <w:t>positronium</w:t>
      </w:r>
      <w:proofErr w:type="spellEnd"/>
      <w:r w:rsidRPr="00A66842">
        <w:rPr>
          <w:rFonts w:ascii="Palatino Linotype" w:hAnsi="Palatino Linotype"/>
          <w:color w:val="auto"/>
          <w:sz w:val="24"/>
        </w:rPr>
        <w:t>,</w:t>
      </w:r>
    </w:p>
    <w:p w:rsidR="003B695D" w:rsidRPr="00A66842" w:rsidRDefault="003B695D" w:rsidP="00763DD0">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3080" w:dyaOrig="440">
          <v:shape id="_x0000_i1102" type="#_x0000_t75" style="width:154pt;height:22pt" o:ole="">
            <v:imagedata r:id="rId168" o:title=""/>
          </v:shape>
          <o:OLEObject Type="Embed" ProgID="Equation.DSMT4" ShapeID="_x0000_i1102" DrawAspect="Content" ObjectID="_1595942571" r:id="rId169"/>
        </w:object>
      </w:r>
      <w:r w:rsidRPr="00A66842">
        <w:rPr>
          <w:rFonts w:ascii="Palatino Linotype" w:hAnsi="Palatino Linotype"/>
          <w:color w:val="auto"/>
          <w:sz w:val="24"/>
        </w:rPr>
        <w:t xml:space="preserve">    (in the infrared region)</w:t>
      </w:r>
    </w:p>
    <w:p w:rsidR="003B695D" w:rsidRPr="00A66842" w:rsidRDefault="003B695D"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t>(b)</w:t>
      </w:r>
      <w:r w:rsidRPr="00A66842">
        <w:rPr>
          <w:rFonts w:ascii="Palatino Linotype" w:hAnsi="Palatino Linotype"/>
          <w:color w:val="auto"/>
          <w:sz w:val="24"/>
        </w:rPr>
        <w:tab/>
        <w:t>For He</w:t>
      </w:r>
      <w:r w:rsidRPr="00A66842">
        <w:rPr>
          <w:rFonts w:ascii="Palatino Linotype" w:hAnsi="Palatino Linotype"/>
          <w:color w:val="auto"/>
          <w:position w:val="4"/>
          <w:sz w:val="24"/>
          <w:szCs w:val="24"/>
          <w:vertAlign w:val="superscript"/>
        </w:rPr>
        <w:t>+</w:t>
      </w:r>
      <w:r w:rsidRPr="00A66842">
        <w:rPr>
          <w:rFonts w:ascii="Palatino Linotype" w:hAnsi="Palatino Linotype"/>
          <w:color w:val="auto"/>
          <w:sz w:val="24"/>
        </w:rPr>
        <w:t xml:space="preserve">, </w:t>
      </w:r>
      <w:r w:rsidR="00670F2E" w:rsidRPr="00A66842">
        <w:rPr>
          <w:rFonts w:ascii="Palatino Linotype" w:hAnsi="Palatino Linotype"/>
          <w:color w:val="auto"/>
          <w:sz w:val="24"/>
        </w:rPr>
        <w:object w:dxaOrig="720" w:dyaOrig="340">
          <v:shape id="_x0000_i1103" type="#_x0000_t75" style="width:36pt;height:17pt" o:ole="">
            <v:imagedata r:id="rId170" o:title=""/>
          </v:shape>
          <o:OLEObject Type="Embed" ProgID="Equation.DSMT4" ShapeID="_x0000_i1103" DrawAspect="Content" ObjectID="_1595942572" r:id="rId171"/>
        </w:object>
      </w:r>
      <w:r w:rsidRPr="00A66842">
        <w:rPr>
          <w:rFonts w:ascii="Palatino Linotype" w:hAnsi="Palatino Linotype"/>
          <w:color w:val="auto"/>
          <w:sz w:val="24"/>
        </w:rPr>
        <w:t xml:space="preserve">, </w:t>
      </w:r>
      <w:r w:rsidRPr="00A66842">
        <w:rPr>
          <w:rFonts w:ascii="Palatino Linotype" w:hAnsi="Palatino Linotype"/>
          <w:i/>
          <w:color w:val="auto"/>
          <w:sz w:val="24"/>
        </w:rPr>
        <w:t>q</w:t>
      </w:r>
      <w:r w:rsidRPr="00A66842">
        <w:rPr>
          <w:rFonts w:ascii="Palatino Linotype" w:hAnsi="Palatino Linotype"/>
          <w:color w:val="auto"/>
          <w:position w:val="-4"/>
          <w:sz w:val="24"/>
          <w:vertAlign w:val="subscript"/>
        </w:rPr>
        <w:t>1</w:t>
      </w:r>
      <w:r w:rsidRPr="00A66842">
        <w:rPr>
          <w:rFonts w:ascii="Palatino Linotype" w:hAnsi="Palatino Linotype"/>
          <w:color w:val="auto"/>
          <w:sz w:val="24"/>
        </w:rPr>
        <w:t xml:space="preserve"> = </w:t>
      </w:r>
      <w:r w:rsidRPr="00A66842">
        <w:rPr>
          <w:rFonts w:ascii="Palatino Linotype" w:hAnsi="Palatino Linotype"/>
          <w:i/>
          <w:color w:val="auto"/>
          <w:sz w:val="24"/>
        </w:rPr>
        <w:t>e</w:t>
      </w:r>
      <w:r w:rsidRPr="00A66842">
        <w:rPr>
          <w:rFonts w:ascii="Palatino Linotype" w:hAnsi="Palatino Linotype"/>
          <w:color w:val="auto"/>
          <w:sz w:val="24"/>
        </w:rPr>
        <w:t xml:space="preserve">, and </w:t>
      </w:r>
      <w:r w:rsidRPr="00A66842">
        <w:rPr>
          <w:rFonts w:ascii="Palatino Linotype" w:hAnsi="Palatino Linotype"/>
          <w:i/>
          <w:color w:val="auto"/>
          <w:sz w:val="24"/>
        </w:rPr>
        <w:t>q</w:t>
      </w:r>
      <w:r w:rsidRPr="00A66842">
        <w:rPr>
          <w:rFonts w:ascii="Palatino Linotype" w:hAnsi="Palatino Linotype"/>
          <w:color w:val="auto"/>
          <w:position w:val="-4"/>
          <w:sz w:val="24"/>
          <w:vertAlign w:val="subscript"/>
        </w:rPr>
        <w:t>2</w:t>
      </w:r>
      <w:r w:rsidRPr="00A66842">
        <w:rPr>
          <w:rFonts w:ascii="Palatino Linotype" w:hAnsi="Palatino Linotype"/>
          <w:color w:val="auto"/>
          <w:sz w:val="24"/>
        </w:rPr>
        <w:t xml:space="preserve"> = 2</w:t>
      </w:r>
      <w:r w:rsidRPr="00A66842">
        <w:rPr>
          <w:rFonts w:ascii="Palatino Linotype" w:hAnsi="Palatino Linotype"/>
          <w:i/>
          <w:color w:val="auto"/>
          <w:sz w:val="24"/>
        </w:rPr>
        <w:t>e</w:t>
      </w:r>
      <w:r w:rsidRPr="00A66842">
        <w:rPr>
          <w:rFonts w:ascii="Palatino Linotype" w:hAnsi="Palatino Linotype"/>
          <w:color w:val="auto"/>
          <w:sz w:val="24"/>
        </w:rPr>
        <w:t xml:space="preserve">, so the transition energy is </w:t>
      </w:r>
      <w:r w:rsidRPr="00A66842">
        <w:rPr>
          <w:rFonts w:ascii="Palatino Linotype" w:hAnsi="Palatino Linotype"/>
          <w:color w:val="auto"/>
          <w:sz w:val="24"/>
        </w:rPr>
        <w:br/>
        <w:t>2</w:t>
      </w:r>
      <w:r w:rsidRPr="00A66842">
        <w:rPr>
          <w:rFonts w:ascii="Palatino Linotype" w:hAnsi="Palatino Linotype"/>
          <w:color w:val="auto"/>
          <w:position w:val="4"/>
          <w:sz w:val="24"/>
          <w:szCs w:val="24"/>
          <w:vertAlign w:val="superscript"/>
        </w:rPr>
        <w:t>2</w:t>
      </w:r>
      <w:r w:rsidRPr="00A66842">
        <w:rPr>
          <w:rFonts w:ascii="Palatino Linotype" w:hAnsi="Palatino Linotype"/>
          <w:color w:val="auto"/>
          <w:sz w:val="24"/>
        </w:rPr>
        <w:t xml:space="preserve"> = 4 times larger than hydrogen. Then, </w:t>
      </w:r>
    </w:p>
    <w:p w:rsidR="003B695D" w:rsidRPr="00A66842" w:rsidRDefault="003B695D"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2840" w:dyaOrig="680">
          <v:shape id="_x0000_i1104" type="#_x0000_t75" style="width:142pt;height:34pt" o:ole="">
            <v:imagedata r:id="rId172" o:title=""/>
          </v:shape>
          <o:OLEObject Type="Embed" ProgID="Equation.DSMT4" ShapeID="_x0000_i1104" DrawAspect="Content" ObjectID="_1595942573" r:id="rId173"/>
        </w:object>
      </w:r>
      <w:r w:rsidRPr="00A66842">
        <w:rPr>
          <w:rFonts w:ascii="Palatino Linotype" w:hAnsi="Palatino Linotype"/>
          <w:color w:val="auto"/>
          <w:sz w:val="24"/>
        </w:rPr>
        <w:t xml:space="preserve"> (in the ultraviolet region)</w:t>
      </w:r>
    </w:p>
    <w:p w:rsidR="003B695D" w:rsidRPr="00A66842" w:rsidRDefault="003B695D"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Style w:val="Q1"/>
          <w:rFonts w:ascii="Palatino Linotype" w:hAnsi="Palatino Linotype"/>
          <w:color w:val="auto"/>
          <w:sz w:val="24"/>
        </w:rPr>
        <w:t>P4</w:t>
      </w:r>
      <w:r w:rsidR="007015FE" w:rsidRPr="00A66842">
        <w:rPr>
          <w:rStyle w:val="Q1"/>
          <w:rFonts w:ascii="Palatino Linotype" w:hAnsi="Palatino Linotype"/>
          <w:color w:val="auto"/>
          <w:sz w:val="24"/>
        </w:rPr>
        <w:t>1.13</w:t>
      </w:r>
      <w:r w:rsidRPr="00A66842">
        <w:rPr>
          <w:rFonts w:ascii="Palatino Linotype" w:hAnsi="Palatino Linotype"/>
          <w:color w:val="auto"/>
          <w:sz w:val="24"/>
        </w:rPr>
        <w:tab/>
        <w:t>(a)</w:t>
      </w:r>
      <w:r w:rsidRPr="00A66842">
        <w:rPr>
          <w:rFonts w:ascii="Palatino Linotype" w:hAnsi="Palatino Linotype"/>
          <w:color w:val="auto"/>
          <w:sz w:val="24"/>
        </w:rPr>
        <w:tab/>
        <w:t>For this problem, refe</w:t>
      </w:r>
      <w:r w:rsidR="00CB06B0" w:rsidRPr="00A66842">
        <w:rPr>
          <w:rFonts w:ascii="Palatino Linotype" w:hAnsi="Palatino Linotype"/>
          <w:color w:val="auto"/>
          <w:sz w:val="24"/>
        </w:rPr>
        <w:t>r to the equation from Problem 1</w:t>
      </w:r>
      <w:r w:rsidRPr="00A66842">
        <w:rPr>
          <w:rFonts w:ascii="Palatino Linotype" w:hAnsi="Palatino Linotype"/>
          <w:color w:val="auto"/>
          <w:sz w:val="24"/>
        </w:rPr>
        <w:t xml:space="preserve">2, with </w:t>
      </w:r>
      <w:r w:rsidRPr="00A66842">
        <w:rPr>
          <w:rFonts w:ascii="Palatino Linotype" w:hAnsi="Palatino Linotype"/>
          <w:color w:val="auto"/>
          <w:sz w:val="24"/>
        </w:rPr>
        <w:br/>
      </w:r>
      <w:r w:rsidRPr="00A66842">
        <w:rPr>
          <w:rFonts w:ascii="Palatino Linotype" w:hAnsi="Palatino Linotype"/>
          <w:i/>
          <w:color w:val="auto"/>
          <w:sz w:val="24"/>
        </w:rPr>
        <w:t>q</w:t>
      </w:r>
      <w:r w:rsidRPr="00A66842">
        <w:rPr>
          <w:rFonts w:ascii="Palatino Linotype" w:hAnsi="Palatino Linotype"/>
          <w:color w:val="auto"/>
          <w:position w:val="-4"/>
          <w:sz w:val="24"/>
          <w:vertAlign w:val="subscript"/>
        </w:rPr>
        <w:t>1</w:t>
      </w:r>
      <w:r w:rsidRPr="00A66842">
        <w:rPr>
          <w:rFonts w:ascii="Palatino Linotype" w:hAnsi="Palatino Linotype"/>
          <w:color w:val="auto"/>
          <w:sz w:val="24"/>
        </w:rPr>
        <w:t xml:space="preserve"> =</w:t>
      </w:r>
      <w:r w:rsidRPr="00A66842">
        <w:rPr>
          <w:rFonts w:ascii="Palatino Linotype" w:hAnsi="Palatino Linotype"/>
          <w:i/>
          <w:color w:val="auto"/>
          <w:sz w:val="24"/>
        </w:rPr>
        <w:t xml:space="preserve"> q</w:t>
      </w:r>
      <w:r w:rsidRPr="00A66842">
        <w:rPr>
          <w:rFonts w:ascii="Palatino Linotype" w:hAnsi="Palatino Linotype"/>
          <w:color w:val="auto"/>
          <w:position w:val="-4"/>
          <w:sz w:val="24"/>
          <w:vertAlign w:val="subscript"/>
        </w:rPr>
        <w:t>2</w:t>
      </w:r>
      <w:r w:rsidRPr="00A66842">
        <w:rPr>
          <w:rFonts w:ascii="Palatino Linotype" w:hAnsi="Palatino Linotype"/>
          <w:color w:val="auto"/>
          <w:sz w:val="24"/>
        </w:rPr>
        <w:t xml:space="preserve"> = </w:t>
      </w:r>
      <w:r w:rsidRPr="00A66842">
        <w:rPr>
          <w:rFonts w:ascii="Palatino Linotype" w:hAnsi="Palatino Linotype"/>
          <w:i/>
          <w:color w:val="auto"/>
          <w:sz w:val="24"/>
        </w:rPr>
        <w:t>e</w:t>
      </w:r>
      <w:r w:rsidRPr="00A66842">
        <w:rPr>
          <w:rFonts w:ascii="Palatino Linotype" w:hAnsi="Palatino Linotype"/>
          <w:color w:val="auto"/>
          <w:sz w:val="24"/>
        </w:rPr>
        <w:t xml:space="preserve">. </w:t>
      </w:r>
      <w:r w:rsidRPr="00A66842">
        <w:rPr>
          <w:rFonts w:ascii="Palatino Linotype" w:hAnsi="Palatino Linotype"/>
          <w:b/>
          <w:bCs/>
          <w:noProof/>
          <w:color w:val="auto"/>
          <w:sz w:val="24"/>
          <w:lang w:val="en-US"/>
        </w:rPr>
        <w:t xml:space="preserve"> </w:t>
      </w:r>
      <w:r w:rsidRPr="00A66842">
        <w:rPr>
          <w:rFonts w:ascii="Palatino Linotype" w:hAnsi="Palatino Linotype"/>
          <w:color w:val="auto"/>
          <w:sz w:val="24"/>
        </w:rPr>
        <w:t xml:space="preserve">For a particular transition from </w:t>
      </w:r>
      <w:r w:rsidRPr="00A66842">
        <w:rPr>
          <w:rFonts w:ascii="Palatino Linotype" w:hAnsi="Palatino Linotype"/>
          <w:i/>
          <w:color w:val="auto"/>
          <w:sz w:val="24"/>
        </w:rPr>
        <w:t>n</w:t>
      </w:r>
      <w:proofErr w:type="spellStart"/>
      <w:r w:rsidRPr="00A66842">
        <w:rPr>
          <w:rFonts w:ascii="Palatino Linotype" w:hAnsi="Palatino Linotype"/>
          <w:i/>
          <w:color w:val="auto"/>
          <w:position w:val="-4"/>
          <w:sz w:val="24"/>
          <w:vertAlign w:val="subscript"/>
        </w:rPr>
        <w:t>i</w:t>
      </w:r>
      <w:proofErr w:type="spellEnd"/>
      <w:r w:rsidRPr="00A66842">
        <w:rPr>
          <w:rFonts w:ascii="Palatino Linotype" w:hAnsi="Palatino Linotype"/>
          <w:color w:val="auto"/>
          <w:sz w:val="24"/>
        </w:rPr>
        <w:t xml:space="preserve"> to </w:t>
      </w:r>
      <w:r w:rsidRPr="00A66842">
        <w:rPr>
          <w:rFonts w:ascii="Palatino Linotype" w:hAnsi="Palatino Linotype"/>
          <w:i/>
          <w:color w:val="auto"/>
          <w:sz w:val="24"/>
        </w:rPr>
        <w:t>n</w:t>
      </w:r>
      <w:r w:rsidRPr="00A66842">
        <w:rPr>
          <w:rFonts w:ascii="Palatino Linotype" w:hAnsi="Palatino Linotype"/>
          <w:i/>
          <w:color w:val="auto"/>
          <w:position w:val="-4"/>
          <w:sz w:val="24"/>
          <w:vertAlign w:val="subscript"/>
        </w:rPr>
        <w:t xml:space="preserve">f </w:t>
      </w:r>
      <w:r w:rsidRPr="00A66842">
        <w:rPr>
          <w:rFonts w:ascii="Palatino Linotype" w:hAnsi="Palatino Linotype"/>
          <w:color w:val="auto"/>
          <w:sz w:val="24"/>
        </w:rPr>
        <w:t xml:space="preserve">, </w:t>
      </w:r>
    </w:p>
    <w:p w:rsidR="003B695D" w:rsidRPr="00A66842" w:rsidRDefault="003B695D"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Style w:val="Q1"/>
          <w:rFonts w:ascii="Palatino Linotype" w:hAnsi="Palatino Linotype"/>
          <w:color w:val="auto"/>
          <w:sz w:val="24"/>
        </w:rPr>
        <w:tab/>
      </w:r>
      <w:r w:rsidRPr="00A66842">
        <w:rPr>
          <w:rStyle w:val="Q1"/>
          <w:rFonts w:ascii="Palatino Linotype" w:hAnsi="Palatino Linotype"/>
          <w:color w:val="auto"/>
          <w:sz w:val="24"/>
        </w:rPr>
        <w:tab/>
      </w:r>
      <w:r w:rsidRPr="00A66842">
        <w:rPr>
          <w:rStyle w:val="Q1"/>
          <w:rFonts w:ascii="Palatino Linotype" w:hAnsi="Palatino Linotype"/>
          <w:color w:val="auto"/>
          <w:sz w:val="24"/>
        </w:rPr>
        <w:tab/>
      </w:r>
      <w:r w:rsidR="00670F2E" w:rsidRPr="00A66842">
        <w:rPr>
          <w:rFonts w:ascii="Palatino Linotype" w:hAnsi="Palatino Linotype"/>
          <w:color w:val="auto"/>
          <w:sz w:val="24"/>
        </w:rPr>
        <w:object w:dxaOrig="3080" w:dyaOrig="840">
          <v:shape id="_x0000_i1105" type="#_x0000_t75" style="width:154pt;height:42pt" o:ole="">
            <v:imagedata r:id="rId174" o:title=""/>
          </v:shape>
          <o:OLEObject Type="Embed" ProgID="Equation.DSMT4" ShapeID="_x0000_i1105" DrawAspect="Content" ObjectID="_1595942574" r:id="rId175"/>
        </w:object>
      </w:r>
      <w:r w:rsidRPr="00A66842">
        <w:rPr>
          <w:rFonts w:ascii="Palatino Linotype" w:hAnsi="Palatino Linotype"/>
          <w:color w:val="auto"/>
          <w:sz w:val="24"/>
        </w:rPr>
        <w:t xml:space="preserve"> </w:t>
      </w:r>
      <w:r w:rsidR="00670F2E" w:rsidRPr="00A66842">
        <w:rPr>
          <w:rFonts w:ascii="Palatino Linotype" w:hAnsi="Palatino Linotype"/>
          <w:color w:val="auto"/>
          <w:sz w:val="24"/>
        </w:rPr>
        <w:object w:dxaOrig="400" w:dyaOrig="680">
          <v:shape id="_x0000_i1106" type="#_x0000_t75" style="width:20pt;height:34pt" o:ole="">
            <v:imagedata r:id="rId176" o:title=""/>
          </v:shape>
          <o:OLEObject Type="Embed" ProgID="Equation.DSMT4" ShapeID="_x0000_i1106" DrawAspect="Content" ObjectID="_1595942575" r:id="rId177"/>
        </w:object>
      </w:r>
      <w:r w:rsidRPr="00A66842">
        <w:rPr>
          <w:rFonts w:ascii="Palatino Linotype" w:hAnsi="Palatino Linotype"/>
          <w:color w:val="auto"/>
          <w:sz w:val="24"/>
        </w:rPr>
        <w:t xml:space="preserve"> </w:t>
      </w:r>
    </w:p>
    <w:p w:rsidR="003B695D" w:rsidRPr="00A66842" w:rsidRDefault="003B695D"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and</w:t>
      </w:r>
      <w:r w:rsidRPr="00A66842">
        <w:rPr>
          <w:rFonts w:ascii="Palatino Linotype" w:hAnsi="Palatino Linotype"/>
          <w:color w:val="auto"/>
          <w:sz w:val="24"/>
        </w:rPr>
        <w:tab/>
      </w:r>
      <w:r w:rsidR="00670F2E" w:rsidRPr="00A66842">
        <w:rPr>
          <w:rFonts w:ascii="Palatino Linotype" w:hAnsi="Palatino Linotype"/>
          <w:color w:val="auto"/>
          <w:sz w:val="24"/>
        </w:rPr>
        <w:object w:dxaOrig="3420" w:dyaOrig="840">
          <v:shape id="_x0000_i1107" type="#_x0000_t75" style="width:171pt;height:42pt" o:ole="">
            <v:imagedata r:id="rId178" o:title=""/>
          </v:shape>
          <o:OLEObject Type="Embed" ProgID="Equation.DSMT4" ShapeID="_x0000_i1107" DrawAspect="Content" ObjectID="_1595942576" r:id="rId179"/>
        </w:object>
      </w:r>
      <w:r w:rsidRPr="00A66842">
        <w:rPr>
          <w:rFonts w:ascii="Palatino Linotype" w:hAnsi="Palatino Linotype"/>
          <w:color w:val="auto"/>
          <w:sz w:val="24"/>
        </w:rPr>
        <w:t xml:space="preserve">, </w:t>
      </w:r>
    </w:p>
    <w:p w:rsidR="003B695D" w:rsidRPr="00A66842" w:rsidRDefault="003B695D"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where </w:t>
      </w:r>
      <w:r w:rsidR="00670F2E" w:rsidRPr="00A66842">
        <w:rPr>
          <w:rFonts w:ascii="Palatino Linotype" w:hAnsi="Palatino Linotype"/>
          <w:color w:val="auto"/>
          <w:sz w:val="24"/>
        </w:rPr>
        <w:object w:dxaOrig="1440" w:dyaOrig="760">
          <v:shape id="_x0000_i1108" type="#_x0000_t75" style="width:1in;height:38pt" o:ole="">
            <v:imagedata r:id="rId180" o:title=""/>
          </v:shape>
          <o:OLEObject Type="Embed" ProgID="Equation.DSMT4" ShapeID="_x0000_i1108" DrawAspect="Content" ObjectID="_1595942577" r:id="rId181"/>
        </w:object>
      </w:r>
      <w:r w:rsidRPr="00A66842">
        <w:rPr>
          <w:rFonts w:ascii="Palatino Linotype" w:hAnsi="Palatino Linotype"/>
          <w:color w:val="auto"/>
          <w:sz w:val="24"/>
        </w:rPr>
        <w:t xml:space="preserve"> and </w:t>
      </w:r>
      <w:r w:rsidR="00670F2E" w:rsidRPr="00A66842">
        <w:rPr>
          <w:rFonts w:ascii="Palatino Linotype" w:hAnsi="Palatino Linotype"/>
          <w:color w:val="auto"/>
          <w:sz w:val="24"/>
        </w:rPr>
        <w:object w:dxaOrig="1460" w:dyaOrig="680">
          <v:shape id="_x0000_i1109" type="#_x0000_t75" style="width:73pt;height:34pt" o:ole="">
            <v:imagedata r:id="rId182" o:title=""/>
          </v:shape>
          <o:OLEObject Type="Embed" ProgID="Equation.DSMT4" ShapeID="_x0000_i1109" DrawAspect="Content" ObjectID="_1595942578" r:id="rId183"/>
        </w:object>
      </w:r>
      <w:r w:rsidRPr="00A66842">
        <w:rPr>
          <w:rFonts w:ascii="Palatino Linotype" w:hAnsi="Palatino Linotype"/>
          <w:color w:val="auto"/>
          <w:sz w:val="24"/>
        </w:rPr>
        <w:t>.</w:t>
      </w:r>
    </w:p>
    <w:p w:rsidR="003B695D" w:rsidRPr="00A66842" w:rsidRDefault="003B695D"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By division, </w:t>
      </w:r>
      <w:r w:rsidR="00670F2E" w:rsidRPr="00A66842">
        <w:rPr>
          <w:rFonts w:ascii="Palatino Linotype" w:hAnsi="Palatino Linotype"/>
          <w:color w:val="auto"/>
          <w:sz w:val="24"/>
        </w:rPr>
        <w:object w:dxaOrig="1720" w:dyaOrig="760">
          <v:shape id="_x0000_i1110" type="#_x0000_t75" style="width:86pt;height:38pt" o:ole="">
            <v:imagedata r:id="rId184" o:title=""/>
          </v:shape>
          <o:OLEObject Type="Embed" ProgID="Equation.DSMT4" ShapeID="_x0000_i1110" DrawAspect="Content" ObjectID="_1595942579" r:id="rId185"/>
        </w:object>
      </w:r>
      <w:r w:rsidRPr="00A66842">
        <w:rPr>
          <w:rFonts w:ascii="Palatino Linotype" w:hAnsi="Palatino Linotype"/>
          <w:color w:val="auto"/>
          <w:sz w:val="24"/>
        </w:rPr>
        <w:t xml:space="preserve"> or </w:t>
      </w:r>
      <w:r w:rsidR="00670F2E" w:rsidRPr="00A66842">
        <w:rPr>
          <w:rFonts w:ascii="Palatino Linotype" w:hAnsi="Palatino Linotype"/>
          <w:color w:val="auto"/>
          <w:sz w:val="24"/>
        </w:rPr>
        <w:object w:dxaOrig="1560" w:dyaOrig="760">
          <v:shape id="_x0000_i1111" type="#_x0000_t75" style="width:78pt;height:38pt" o:ole="">
            <v:imagedata r:id="rId186" o:title=""/>
          </v:shape>
          <o:OLEObject Type="Embed" ProgID="Equation.DSMT4" ShapeID="_x0000_i1111" DrawAspect="Content" ObjectID="_1595942580" r:id="rId187"/>
        </w:object>
      </w:r>
      <w:r w:rsidRPr="00A66842">
        <w:rPr>
          <w:rFonts w:ascii="Palatino Linotype" w:hAnsi="Palatino Linotype"/>
          <w:color w:val="auto"/>
          <w:sz w:val="24"/>
        </w:rPr>
        <w:t xml:space="preserve"> Then, </w:t>
      </w:r>
    </w:p>
    <w:p w:rsidR="003B695D" w:rsidRPr="00A66842" w:rsidRDefault="003B695D"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2560" w:dyaOrig="880">
          <v:shape id="_x0000_i1112" type="#_x0000_t75" style="width:128pt;height:44pt" o:ole="">
            <v:imagedata r:id="rId188" o:title=""/>
          </v:shape>
          <o:OLEObject Type="Embed" ProgID="Equation.DSMT4" ShapeID="_x0000_i1112" DrawAspect="Content" ObjectID="_1595942581" r:id="rId189"/>
        </w:object>
      </w:r>
    </w:p>
    <w:p w:rsidR="003B695D" w:rsidRPr="00A66842" w:rsidRDefault="003B695D"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lastRenderedPageBreak/>
        <w:tab/>
        <w:t>(b)</w:t>
      </w:r>
      <w:r w:rsidRPr="00A66842">
        <w:rPr>
          <w:rFonts w:ascii="Palatino Linotype" w:hAnsi="Palatino Linotype"/>
          <w:color w:val="auto"/>
          <w:sz w:val="24"/>
        </w:rPr>
        <w:tab/>
      </w:r>
      <w:r w:rsidR="00670F2E" w:rsidRPr="00A66842">
        <w:rPr>
          <w:rFonts w:ascii="Palatino Linotype" w:hAnsi="Palatino Linotype"/>
          <w:color w:val="auto"/>
          <w:position w:val="-50"/>
          <w:sz w:val="24"/>
        </w:rPr>
        <w:object w:dxaOrig="4900" w:dyaOrig="1860">
          <v:shape id="_x0000_i1113" type="#_x0000_t75" style="width:245pt;height:93pt" o:ole="">
            <v:imagedata r:id="rId190" o:title=""/>
          </v:shape>
          <o:OLEObject Type="Embed" ProgID="Equation.DSMT4" ShapeID="_x0000_i1113" DrawAspect="Content" ObjectID="_1595942582" r:id="rId191"/>
        </w:object>
      </w:r>
    </w:p>
    <w:p w:rsidR="00D518DE" w:rsidRPr="00A66842" w:rsidRDefault="003B695D" w:rsidP="00055029">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5040" w:dyaOrig="400">
          <v:shape id="_x0000_i1114" type="#_x0000_t75" style="width:252pt;height:20pt" o:ole="">
            <v:imagedata r:id="rId192" o:title=""/>
          </v:shape>
          <o:OLEObject Type="Embed" ProgID="Equation.DSMT4" ShapeID="_x0000_i1114" DrawAspect="Content" ObjectID="_1595942583" r:id="rId193"/>
        </w:object>
      </w:r>
    </w:p>
    <w:p w:rsidR="00BD1287" w:rsidRPr="00A66842" w:rsidRDefault="007015FE"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position w:val="2"/>
          <w:sz w:val="24"/>
          <w:szCs w:val="24"/>
        </w:rPr>
      </w:pPr>
      <w:r w:rsidRPr="00A66842">
        <w:rPr>
          <w:rFonts w:ascii="Palatino Linotype" w:hAnsi="Palatino Linotype"/>
          <w:b/>
          <w:color w:val="auto"/>
          <w:sz w:val="24"/>
          <w:szCs w:val="24"/>
        </w:rPr>
        <w:t>P41.14</w:t>
      </w:r>
      <w:r w:rsidR="003B695D" w:rsidRPr="00A66842">
        <w:rPr>
          <w:rFonts w:ascii="Palatino Linotype" w:hAnsi="Palatino Linotype"/>
          <w:b/>
          <w:color w:val="auto"/>
          <w:sz w:val="24"/>
          <w:szCs w:val="24"/>
        </w:rPr>
        <w:tab/>
      </w:r>
      <w:r w:rsidR="003B695D" w:rsidRPr="00A66842">
        <w:rPr>
          <w:rFonts w:ascii="Palatino Linotype" w:hAnsi="Palatino Linotype"/>
          <w:color w:val="auto"/>
          <w:sz w:val="24"/>
          <w:szCs w:val="24"/>
        </w:rPr>
        <w:t>(a</w:t>
      </w:r>
      <w:r w:rsidR="00BD1287" w:rsidRPr="00A66842">
        <w:rPr>
          <w:rFonts w:ascii="Palatino Linotype" w:hAnsi="Palatino Linotype"/>
          <w:color w:val="auto"/>
          <w:sz w:val="24"/>
          <w:szCs w:val="24"/>
        </w:rPr>
        <w:t>)</w:t>
      </w:r>
      <w:r w:rsidR="00BD1287" w:rsidRPr="00A66842">
        <w:rPr>
          <w:rFonts w:ascii="Palatino Linotype" w:hAnsi="Palatino Linotype"/>
          <w:color w:val="auto"/>
          <w:sz w:val="24"/>
          <w:szCs w:val="24"/>
        </w:rPr>
        <w:tab/>
      </w:r>
      <w:r w:rsidR="00BD1287" w:rsidRPr="00A66842">
        <w:rPr>
          <w:rFonts w:ascii="Palatino Linotype" w:hAnsi="Palatino Linotype" w:cs="Palatino LT Std"/>
          <w:sz w:val="24"/>
          <w:szCs w:val="24"/>
        </w:rPr>
        <w:t xml:space="preserve">The uncertainty principle is represented by </w:t>
      </w:r>
      <w:r w:rsidR="00670F2E" w:rsidRPr="00A66842">
        <w:rPr>
          <w:rFonts w:ascii="Palatino Linotype" w:hAnsi="Palatino Linotype"/>
          <w:position w:val="2"/>
          <w:sz w:val="24"/>
          <w:szCs w:val="24"/>
        </w:rPr>
        <w:object w:dxaOrig="1140" w:dyaOrig="620">
          <v:shape id="_x0000_i1115" type="#_x0000_t75" style="width:57pt;height:31pt" o:ole="">
            <v:imagedata r:id="rId194" o:title=""/>
          </v:shape>
          <o:OLEObject Type="Embed" ProgID="Equation.DSMT4" ShapeID="_x0000_i1115" DrawAspect="Content" ObjectID="_1595942584" r:id="rId195"/>
        </w:object>
      </w:r>
    </w:p>
    <w:p w:rsidR="003B695D" w:rsidRPr="00A66842" w:rsidRDefault="00BD1287"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A66842">
        <w:rPr>
          <w:rFonts w:ascii="Palatino Linotype" w:hAnsi="Palatino Linotype"/>
          <w:b/>
          <w:color w:val="auto"/>
          <w:sz w:val="24"/>
          <w:szCs w:val="24"/>
        </w:rPr>
        <w:tab/>
      </w:r>
      <w:r w:rsidRPr="00A66842">
        <w:rPr>
          <w:rFonts w:ascii="Palatino Linotype" w:hAnsi="Palatino Linotype"/>
          <w:b/>
          <w:color w:val="auto"/>
          <w:sz w:val="24"/>
          <w:szCs w:val="24"/>
        </w:rPr>
        <w:tab/>
      </w:r>
      <w:r w:rsidRPr="00A66842">
        <w:rPr>
          <w:rFonts w:ascii="Palatino Linotype" w:hAnsi="Palatino Linotype" w:cs="Palatino LT Std"/>
          <w:sz w:val="24"/>
          <w:szCs w:val="24"/>
        </w:rPr>
        <w:t>Thus, if</w:t>
      </w:r>
      <w:r w:rsidRPr="00A66842">
        <w:rPr>
          <w:rFonts w:ascii="Palatino Linotype" w:hAnsi="Palatino Linotype"/>
          <w:sz w:val="24"/>
          <w:szCs w:val="24"/>
        </w:rPr>
        <w:t xml:space="preserve"> </w:t>
      </w:r>
      <w:r w:rsidR="00670F2E" w:rsidRPr="00A66842">
        <w:rPr>
          <w:rFonts w:ascii="Palatino Linotype" w:hAnsi="Palatino Linotype"/>
          <w:position w:val="2"/>
          <w:sz w:val="24"/>
          <w:szCs w:val="24"/>
        </w:rPr>
        <w:object w:dxaOrig="2000" w:dyaOrig="740">
          <v:shape id="_x0000_i1116" type="#_x0000_t75" style="width:100pt;height:37pt" o:ole="">
            <v:imagedata r:id="rId196" o:title=""/>
          </v:shape>
          <o:OLEObject Type="Embed" ProgID="Equation.DSMT4" ShapeID="_x0000_i1116" DrawAspect="Content" ObjectID="_1595942585" r:id="rId197"/>
        </w:object>
      </w:r>
      <w:r w:rsidRPr="00A66842">
        <w:rPr>
          <w:rFonts w:ascii="Palatino Linotype" w:hAnsi="Palatino Linotype"/>
          <w:color w:val="auto"/>
          <w:sz w:val="24"/>
          <w:szCs w:val="24"/>
        </w:rPr>
        <w:t xml:space="preserve"> </w:t>
      </w:r>
    </w:p>
    <w:p w:rsidR="00BD1287" w:rsidRPr="00A66842" w:rsidRDefault="003B695D"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A66842">
        <w:rPr>
          <w:rFonts w:ascii="Palatino Linotype" w:hAnsi="Palatino Linotype"/>
          <w:color w:val="auto"/>
          <w:sz w:val="24"/>
          <w:szCs w:val="24"/>
        </w:rPr>
        <w:tab/>
        <w:t>(b)</w:t>
      </w:r>
      <w:r w:rsidRPr="00A66842">
        <w:rPr>
          <w:rFonts w:ascii="Palatino Linotype" w:hAnsi="Palatino Linotype"/>
          <w:color w:val="auto"/>
          <w:sz w:val="24"/>
          <w:szCs w:val="24"/>
        </w:rPr>
        <w:tab/>
      </w:r>
      <w:r w:rsidR="00BD1287" w:rsidRPr="00A66842">
        <w:rPr>
          <w:rFonts w:ascii="Palatino Linotype" w:hAnsi="Palatino Linotype" w:cs="Palatino LT Std"/>
          <w:sz w:val="24"/>
          <w:szCs w:val="24"/>
        </w:rPr>
        <w:t>The minimum uncertainty would be attained only if the wave function had a particular (</w:t>
      </w:r>
      <w:proofErr w:type="spellStart"/>
      <w:r w:rsidR="00BD1287" w:rsidRPr="00A66842">
        <w:rPr>
          <w:rFonts w:ascii="Palatino Linotype" w:hAnsi="Palatino Linotype" w:cs="Palatino LT Std"/>
          <w:sz w:val="24"/>
          <w:szCs w:val="24"/>
        </w:rPr>
        <w:t>gaussian</w:t>
      </w:r>
      <w:proofErr w:type="spellEnd"/>
      <w:r w:rsidR="00BD1287" w:rsidRPr="00A66842">
        <w:rPr>
          <w:rFonts w:ascii="Palatino Linotype" w:hAnsi="Palatino Linotype" w:cs="Palatino LT Std"/>
          <w:sz w:val="24"/>
          <w:szCs w:val="24"/>
        </w:rPr>
        <w:t xml:space="preserve">) waveform. We assume that the momentum uncertainty is just twice as large as its minimum possible value: </w:t>
      </w:r>
      <w:r w:rsidR="00670F2E" w:rsidRPr="00A66842">
        <w:rPr>
          <w:rFonts w:ascii="Palatino Linotype" w:hAnsi="Palatino Linotype"/>
          <w:position w:val="2"/>
          <w:sz w:val="24"/>
          <w:szCs w:val="24"/>
        </w:rPr>
        <w:object w:dxaOrig="880" w:dyaOrig="620">
          <v:shape id="_x0000_i1117" type="#_x0000_t75" style="width:44pt;height:31pt" o:ole="">
            <v:imagedata r:id="rId198" o:title=""/>
          </v:shape>
          <o:OLEObject Type="Embed" ProgID="Equation.DSMT4" ShapeID="_x0000_i1117" DrawAspect="Content" ObjectID="_1595942586" r:id="rId199"/>
        </w:object>
      </w:r>
      <w:r w:rsidR="00BD1287" w:rsidRPr="00A66842">
        <w:rPr>
          <w:rFonts w:ascii="Palatino Linotype" w:hAnsi="Palatino Linotype" w:cs="Palatino LT Std"/>
          <w:sz w:val="24"/>
          <w:szCs w:val="24"/>
        </w:rPr>
        <w:t xml:space="preserve"> Then the kinetic energy is</w:t>
      </w:r>
      <w:r w:rsidR="00BD1287" w:rsidRPr="00A66842">
        <w:rPr>
          <w:rFonts w:ascii="Palatino Linotype" w:hAnsi="Palatino Linotype" w:cs="Palatino LT Std"/>
          <w:sz w:val="24"/>
          <w:szCs w:val="24"/>
        </w:rPr>
        <w:tab/>
      </w:r>
      <w:r w:rsidR="00670F2E" w:rsidRPr="00A66842">
        <w:rPr>
          <w:rFonts w:ascii="Palatino Linotype" w:hAnsi="Palatino Linotype"/>
          <w:color w:val="auto"/>
          <w:position w:val="2"/>
          <w:sz w:val="24"/>
        </w:rPr>
        <w:object w:dxaOrig="2740" w:dyaOrig="820">
          <v:shape id="_x0000_i1118" type="#_x0000_t75" style="width:137pt;height:41pt" o:ole="">
            <v:imagedata r:id="rId200" o:title=""/>
          </v:shape>
          <o:OLEObject Type="Embed" ProgID="Equation.DSMT4" ShapeID="_x0000_i1118" DrawAspect="Content" ObjectID="_1595942587" r:id="rId201"/>
        </w:object>
      </w:r>
    </w:p>
    <w:p w:rsidR="00BD1287" w:rsidRPr="00A66842" w:rsidRDefault="003B695D"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s="Palatino LT Std"/>
          <w:spacing w:val="-2"/>
          <w:sz w:val="24"/>
          <w:szCs w:val="24"/>
        </w:rPr>
      </w:pPr>
      <w:r w:rsidRPr="00A66842">
        <w:rPr>
          <w:rFonts w:ascii="Palatino Linotype" w:hAnsi="Palatino Linotype"/>
          <w:color w:val="auto"/>
          <w:sz w:val="24"/>
          <w:szCs w:val="24"/>
        </w:rPr>
        <w:tab/>
        <w:t>(c)</w:t>
      </w:r>
      <w:r w:rsidRPr="00A66842">
        <w:rPr>
          <w:rFonts w:ascii="Palatino Linotype" w:hAnsi="Palatino Linotype"/>
          <w:color w:val="auto"/>
          <w:sz w:val="24"/>
          <w:szCs w:val="24"/>
        </w:rPr>
        <w:tab/>
      </w:r>
      <w:r w:rsidR="00BD1287" w:rsidRPr="00A66842">
        <w:rPr>
          <w:rFonts w:ascii="Palatino Linotype" w:hAnsi="Palatino Linotype" w:cs="Palatino LT Std"/>
          <w:spacing w:val="-2"/>
          <w:sz w:val="24"/>
          <w:szCs w:val="24"/>
        </w:rPr>
        <w:t xml:space="preserve">The electric potential energy is </w:t>
      </w:r>
      <w:r w:rsidR="00670F2E" w:rsidRPr="00A66842">
        <w:rPr>
          <w:rFonts w:ascii="Palatino Linotype" w:hAnsi="Palatino Linotype"/>
          <w:position w:val="6"/>
          <w:sz w:val="24"/>
          <w:szCs w:val="24"/>
        </w:rPr>
        <w:object w:dxaOrig="1160" w:dyaOrig="700">
          <v:shape id="_x0000_i1119" type="#_x0000_t75" style="width:58pt;height:35pt" o:ole="">
            <v:imagedata r:id="rId202" o:title=""/>
          </v:shape>
          <o:OLEObject Type="Embed" ProgID="Equation.DSMT4" ShapeID="_x0000_i1119" DrawAspect="Content" ObjectID="_1595942588" r:id="rId203"/>
        </w:object>
      </w:r>
      <w:r w:rsidR="00BD1287" w:rsidRPr="00A66842">
        <w:rPr>
          <w:rStyle w:val="italic0"/>
          <w:rFonts w:ascii="Palatino Linotype" w:hAnsi="Palatino Linotype" w:cs="Palatino LT Std"/>
          <w:spacing w:val="-2"/>
          <w:sz w:val="24"/>
          <w:szCs w:val="24"/>
        </w:rPr>
        <w:t xml:space="preserve"> </w:t>
      </w:r>
      <w:r w:rsidR="00BD1287" w:rsidRPr="00A66842">
        <w:rPr>
          <w:rFonts w:ascii="Palatino Linotype" w:hAnsi="Palatino Linotype" w:cs="Palatino LT Std"/>
          <w:spacing w:val="-2"/>
          <w:sz w:val="24"/>
          <w:szCs w:val="24"/>
        </w:rPr>
        <w:t xml:space="preserve">so the total energy is  </w:t>
      </w:r>
    </w:p>
    <w:p w:rsidR="003B695D" w:rsidRPr="00A66842" w:rsidRDefault="00BD1287"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position w:val="2"/>
          <w:sz w:val="24"/>
        </w:rPr>
        <w:tab/>
      </w:r>
      <w:r w:rsidRPr="00A66842">
        <w:rPr>
          <w:rFonts w:ascii="Palatino Linotype" w:hAnsi="Palatino Linotype"/>
          <w:color w:val="auto"/>
          <w:position w:val="2"/>
          <w:sz w:val="24"/>
        </w:rPr>
        <w:tab/>
      </w:r>
      <w:r w:rsidRPr="00A66842">
        <w:rPr>
          <w:rFonts w:ascii="Palatino Linotype" w:hAnsi="Palatino Linotype"/>
          <w:color w:val="auto"/>
          <w:position w:val="2"/>
          <w:sz w:val="24"/>
        </w:rPr>
        <w:tab/>
      </w:r>
      <w:r w:rsidR="00670F2E" w:rsidRPr="00A66842">
        <w:rPr>
          <w:rFonts w:ascii="Palatino Linotype" w:hAnsi="Palatino Linotype"/>
          <w:color w:val="auto"/>
          <w:position w:val="1"/>
          <w:sz w:val="24"/>
        </w:rPr>
        <w:object w:dxaOrig="2700" w:dyaOrig="820">
          <v:shape id="_x0000_i1120" type="#_x0000_t75" style="width:135pt;height:41pt" o:ole="">
            <v:imagedata r:id="rId204" o:title=""/>
          </v:shape>
          <o:OLEObject Type="Embed" ProgID="Equation.DSMT4" ShapeID="_x0000_i1120" DrawAspect="Content" ObjectID="_1595942589" r:id="rId205"/>
        </w:object>
      </w:r>
      <w:r w:rsidR="003B695D" w:rsidRPr="00A66842">
        <w:rPr>
          <w:rFonts w:ascii="Palatino Linotype" w:hAnsi="Palatino Linotype"/>
          <w:color w:val="auto"/>
          <w:position w:val="1"/>
          <w:sz w:val="24"/>
        </w:rPr>
        <w:t>.</w:t>
      </w:r>
    </w:p>
    <w:p w:rsidR="00BD1287" w:rsidRPr="00A66842" w:rsidRDefault="003B695D"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szCs w:val="24"/>
        </w:rPr>
        <w:tab/>
        <w:t>(d)</w:t>
      </w:r>
      <w:r w:rsidRPr="00A66842">
        <w:rPr>
          <w:rFonts w:ascii="Palatino Linotype" w:hAnsi="Palatino Linotype"/>
          <w:color w:val="auto"/>
          <w:sz w:val="24"/>
          <w:szCs w:val="24"/>
        </w:rPr>
        <w:tab/>
        <w:t xml:space="preserve">To minimize </w:t>
      </w:r>
      <w:r w:rsidR="00BD1287" w:rsidRPr="00A66842">
        <w:rPr>
          <w:rStyle w:val="italic0"/>
          <w:rFonts w:ascii="Palatino Linotype" w:hAnsi="Palatino Linotype" w:cs="Palatino LT Std"/>
          <w:sz w:val="24"/>
          <w:szCs w:val="24"/>
        </w:rPr>
        <w:t xml:space="preserve">E </w:t>
      </w:r>
      <w:r w:rsidR="00BD1287" w:rsidRPr="00A66842">
        <w:rPr>
          <w:rFonts w:ascii="Palatino Linotype" w:hAnsi="Palatino Linotype" w:cs="Palatino LT Std"/>
          <w:sz w:val="24"/>
          <w:szCs w:val="24"/>
        </w:rPr>
        <w:t xml:space="preserve">as a function of </w:t>
      </w:r>
      <w:r w:rsidR="00BD1287" w:rsidRPr="00A66842">
        <w:rPr>
          <w:rStyle w:val="italic0"/>
          <w:rFonts w:ascii="Palatino Linotype" w:hAnsi="Palatino Linotype" w:cs="Palatino LT Std"/>
          <w:sz w:val="24"/>
          <w:szCs w:val="24"/>
        </w:rPr>
        <w:t>r</w:t>
      </w:r>
      <w:r w:rsidR="00BD1287" w:rsidRPr="00A66842">
        <w:rPr>
          <w:rFonts w:ascii="Palatino Linotype" w:hAnsi="Palatino Linotype" w:cs="Palatino LT Std"/>
          <w:sz w:val="24"/>
          <w:szCs w:val="24"/>
        </w:rPr>
        <w:t>, we require</w:t>
      </w:r>
    </w:p>
    <w:p w:rsidR="003B695D" w:rsidRPr="00A66842" w:rsidRDefault="00BD1287"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2"/>
          <w:sz w:val="24"/>
        </w:rPr>
        <w:object w:dxaOrig="4600" w:dyaOrig="820">
          <v:shape id="_x0000_i1121" type="#_x0000_t75" style="width:230pt;height:41pt" o:ole="">
            <v:imagedata r:id="rId206" o:title=""/>
          </v:shape>
          <o:OLEObject Type="Embed" ProgID="Equation.DSMT4" ShapeID="_x0000_i1121" DrawAspect="Content" ObjectID="_1595942590" r:id="rId207"/>
        </w:object>
      </w:r>
      <w:r w:rsidR="003B695D" w:rsidRPr="00A66842">
        <w:rPr>
          <w:rFonts w:ascii="Palatino Linotype" w:hAnsi="Palatino Linotype"/>
          <w:color w:val="auto"/>
          <w:sz w:val="24"/>
        </w:rPr>
        <w:t xml:space="preserve"> (the Bohr radius)</w:t>
      </w:r>
    </w:p>
    <w:p w:rsidR="00BD1287" w:rsidRPr="00A66842" w:rsidRDefault="003B695D" w:rsidP="00B24408">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lastRenderedPageBreak/>
        <w:tab/>
        <w:t>(e)</w:t>
      </w:r>
      <w:r w:rsidRPr="00A66842">
        <w:rPr>
          <w:rFonts w:ascii="Palatino Linotype" w:hAnsi="Palatino Linotype"/>
          <w:color w:val="auto"/>
          <w:sz w:val="24"/>
        </w:rPr>
        <w:tab/>
        <w:t>Then</w:t>
      </w:r>
      <w:r w:rsidR="00BD1287" w:rsidRPr="00A66842">
        <w:rPr>
          <w:rFonts w:ascii="Palatino Linotype" w:hAnsi="Palatino Linotype"/>
          <w:color w:val="auto"/>
          <w:sz w:val="24"/>
        </w:rPr>
        <w:t xml:space="preserve"> the energy is</w:t>
      </w:r>
      <w:r w:rsidRPr="00A66842">
        <w:rPr>
          <w:rFonts w:ascii="Palatino Linotype" w:hAnsi="Palatino Linotype"/>
          <w:color w:val="auto"/>
          <w:sz w:val="24"/>
        </w:rPr>
        <w:t xml:space="preserve"> </w:t>
      </w:r>
    </w:p>
    <w:p w:rsidR="003B695D" w:rsidRPr="00A66842" w:rsidRDefault="00BD1287"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position w:val="4"/>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4"/>
          <w:sz w:val="24"/>
        </w:rPr>
        <w:object w:dxaOrig="4640" w:dyaOrig="780">
          <v:shape id="_x0000_i1122" type="#_x0000_t75" style="width:232pt;height:39pt" o:ole="">
            <v:imagedata r:id="rId208" o:title=""/>
          </v:shape>
          <o:OLEObject Type="Embed" ProgID="Equation.DSMT4" ShapeID="_x0000_i1122" DrawAspect="Content" ObjectID="_1595942591" r:id="rId209"/>
        </w:object>
      </w:r>
    </w:p>
    <w:p w:rsidR="004C0E7D" w:rsidRPr="00A66842" w:rsidRDefault="004C0E7D"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position w:val="4"/>
          <w:sz w:val="24"/>
        </w:rPr>
        <w:tab/>
      </w:r>
      <w:r w:rsidRPr="00A66842">
        <w:rPr>
          <w:rFonts w:ascii="Palatino Linotype" w:hAnsi="Palatino Linotype"/>
          <w:color w:val="auto"/>
          <w:position w:val="4"/>
          <w:sz w:val="24"/>
        </w:rPr>
        <w:tab/>
        <w:t>Substituting numerical values,</w:t>
      </w:r>
    </w:p>
    <w:p w:rsidR="003B695D" w:rsidRPr="00A66842" w:rsidRDefault="003B695D" w:rsidP="00763DD0">
      <w:pPr>
        <w:pStyle w:val="Qalpha"/>
        <w:tabs>
          <w:tab w:val="clear" w:pos="1520"/>
          <w:tab w:val="clear" w:pos="3940"/>
          <w:tab w:val="left" w:pos="1080"/>
          <w:tab w:val="left" w:pos="1620"/>
          <w:tab w:val="left" w:pos="2160"/>
        </w:tabs>
        <w:spacing w:before="120" w:after="120" w:line="360" w:lineRule="auto"/>
        <w:ind w:left="1620" w:hanging="1620"/>
        <w:jc w:val="right"/>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6740" w:dyaOrig="2800">
          <v:shape id="_x0000_i1123" type="#_x0000_t75" style="width:337pt;height:140pt" o:ole="">
            <v:imagedata r:id="rId210" o:title=""/>
          </v:shape>
          <o:OLEObject Type="Embed" ProgID="Equation.DSMT4" ShapeID="_x0000_i1123" DrawAspect="Content" ObjectID="_1595942592" r:id="rId211"/>
        </w:object>
      </w:r>
    </w:p>
    <w:p w:rsidR="00CB06B0" w:rsidRPr="00A66842" w:rsidRDefault="003B695D" w:rsidP="00D518D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t>(f)</w:t>
      </w:r>
      <w:r w:rsidRPr="00A66842">
        <w:rPr>
          <w:rFonts w:ascii="Palatino Linotype" w:hAnsi="Palatino Linotype"/>
          <w:color w:val="auto"/>
          <w:sz w:val="24"/>
        </w:rPr>
        <w:tab/>
        <w:t xml:space="preserve">With our particular choice for the momentum uncertainty as double its minimum possible value, </w:t>
      </w:r>
      <w:r w:rsidRPr="00A66842">
        <w:rPr>
          <w:rFonts w:ascii="Palatino Linotype" w:hAnsi="Palatino Linotype"/>
          <w:color w:val="auto"/>
          <w:sz w:val="24"/>
          <w:bdr w:val="single" w:sz="4" w:space="0" w:color="auto"/>
        </w:rPr>
        <w:t>we find our results are in agreement with the Bohr theory.</w:t>
      </w:r>
    </w:p>
    <w:p w:rsidR="00055029" w:rsidRPr="00A66842" w:rsidRDefault="000B1BB8" w:rsidP="004B4115">
      <w:pPr>
        <w:pStyle w:val="NL"/>
        <w:tabs>
          <w:tab w:val="clear" w:pos="480"/>
          <w:tab w:val="left" w:pos="1080"/>
          <w:tab w:val="left" w:pos="2160"/>
        </w:tabs>
        <w:spacing w:before="120" w:after="120" w:line="360" w:lineRule="auto"/>
        <w:ind w:left="1627" w:hanging="1627"/>
        <w:jc w:val="center"/>
        <w:rPr>
          <w:rFonts w:ascii="Palatino Linotype" w:hAnsi="Palatino Linotype"/>
          <w:color w:val="auto"/>
          <w:sz w:val="16"/>
        </w:rPr>
      </w:pPr>
      <w:r w:rsidRPr="00A66842">
        <w:rPr>
          <w:rFonts w:ascii="Palatino Linotype" w:hAnsi="Palatino Linotype"/>
          <w:noProof/>
          <w:color w:val="auto"/>
          <w:sz w:val="16"/>
          <w:lang w:val="en-US"/>
        </w:rPr>
        <mc:AlternateContent>
          <mc:Choice Requires="wps">
            <w:drawing>
              <wp:inline distT="0" distB="0" distL="0" distR="0">
                <wp:extent cx="1879600" cy="0"/>
                <wp:effectExtent l="24130" t="32385" r="29845" b="24765"/>
                <wp:docPr id="9"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38253B1" id="Line 4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" strokeweight="3.75pt">
                <v:fill o:detectmouseclick="t"/>
                <v:stroke linestyle="thinThin"/>
                <v:shadow opacity="22938f" offset="0"/>
                <w10:anchorlock/>
              </v:line>
            </w:pict>
          </mc:Fallback>
        </mc:AlternateContent>
      </w:r>
    </w:p>
    <w:p w:rsidR="009C26D4" w:rsidRPr="00A66842" w:rsidRDefault="007015FE" w:rsidP="004B4115">
      <w:pPr>
        <w:pStyle w:val="Qalpha"/>
        <w:tabs>
          <w:tab w:val="clear" w:pos="1520"/>
          <w:tab w:val="clear" w:pos="3940"/>
          <w:tab w:val="left" w:pos="1080"/>
          <w:tab w:val="left" w:pos="1980"/>
          <w:tab w:val="left" w:pos="2160"/>
        </w:tabs>
        <w:spacing w:before="480" w:line="360" w:lineRule="auto"/>
        <w:ind w:left="0" w:firstLine="0"/>
        <w:rPr>
          <w:rFonts w:ascii="Palatino Linotype" w:hAnsi="Palatino Linotype"/>
          <w:b/>
          <w:color w:val="auto"/>
          <w:sz w:val="28"/>
          <w:szCs w:val="28"/>
        </w:rPr>
      </w:pPr>
      <w:r w:rsidRPr="00A66842">
        <w:rPr>
          <w:rStyle w:val="H21"/>
          <w:rFonts w:ascii="Palatino Linotype" w:hAnsi="Palatino Linotype" w:cs="Times New Roman"/>
          <w:b/>
          <w:bCs/>
          <w:color w:val="auto"/>
          <w:sz w:val="28"/>
          <w:szCs w:val="28"/>
        </w:rPr>
        <w:t>Section 41</w:t>
      </w:r>
      <w:r w:rsidR="009C26D4" w:rsidRPr="00A66842">
        <w:rPr>
          <w:rStyle w:val="H21"/>
          <w:rFonts w:ascii="Palatino Linotype" w:hAnsi="Palatino Linotype" w:cs="Times New Roman"/>
          <w:b/>
          <w:bCs/>
          <w:color w:val="auto"/>
          <w:sz w:val="28"/>
          <w:szCs w:val="28"/>
        </w:rPr>
        <w:t>.5</w:t>
      </w:r>
      <w:r w:rsidR="009C26D4" w:rsidRPr="00A66842">
        <w:rPr>
          <w:rStyle w:val="H21"/>
          <w:rFonts w:ascii="Palatino Linotype" w:hAnsi="Palatino Linotype" w:cs="Times New Roman"/>
          <w:b/>
          <w:bCs/>
          <w:color w:val="auto"/>
          <w:sz w:val="28"/>
          <w:szCs w:val="28"/>
        </w:rPr>
        <w:tab/>
      </w:r>
      <w:r w:rsidR="009C26D4" w:rsidRPr="00A66842">
        <w:rPr>
          <w:rFonts w:ascii="Palatino Linotype" w:eastAsia="Cambria" w:hAnsi="Palatino Linotype" w:cs="AlrightSans-Bold"/>
          <w:b/>
          <w:bCs/>
          <w:color w:val="262626"/>
          <w:sz w:val="28"/>
          <w:szCs w:val="28"/>
        </w:rPr>
        <w:t>The Wave Functions for Hydrogen</w:t>
      </w:r>
    </w:p>
    <w:p w:rsidR="00DF183C" w:rsidRPr="00A66842" w:rsidRDefault="00DF183C"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b/>
          <w:color w:val="auto"/>
          <w:sz w:val="24"/>
        </w:rPr>
        <w:t>P</w:t>
      </w:r>
      <w:r w:rsidR="007015FE" w:rsidRPr="00A66842">
        <w:rPr>
          <w:rFonts w:ascii="Palatino Linotype" w:hAnsi="Palatino Linotype"/>
          <w:b/>
          <w:color w:val="auto"/>
          <w:sz w:val="24"/>
        </w:rPr>
        <w:t>41.1</w:t>
      </w:r>
      <w:r w:rsidRPr="00A66842">
        <w:rPr>
          <w:rFonts w:ascii="Palatino Linotype" w:hAnsi="Palatino Linotype"/>
          <w:b/>
          <w:color w:val="auto"/>
          <w:sz w:val="24"/>
        </w:rPr>
        <w:t>5</w:t>
      </w:r>
      <w:r w:rsidRPr="00A66842">
        <w:rPr>
          <w:rFonts w:ascii="Palatino Linotype" w:hAnsi="Palatino Linotype"/>
          <w:color w:val="auto"/>
          <w:sz w:val="24"/>
        </w:rPr>
        <w:tab/>
      </w:r>
      <w:r w:rsidR="00670F2E" w:rsidRPr="00A66842">
        <w:rPr>
          <w:rFonts w:ascii="Palatino Linotype" w:hAnsi="Palatino Linotype"/>
          <w:color w:val="auto"/>
          <w:position w:val="-4"/>
          <w:sz w:val="24"/>
        </w:rPr>
        <w:object w:dxaOrig="2040" w:dyaOrig="740">
          <v:shape id="_x0000_i1124" type="#_x0000_t75" style="width:102pt;height:37pt" o:ole="">
            <v:imagedata r:id="rId212" o:title=""/>
          </v:shape>
          <o:OLEObject Type="Embed" ProgID="Equation.DSMT4" ShapeID="_x0000_i1124" DrawAspect="Content" ObjectID="_1595942593" r:id="rId213"/>
        </w:object>
      </w:r>
      <w:r w:rsidRPr="00A66842">
        <w:rPr>
          <w:rFonts w:ascii="Palatino Linotype" w:hAnsi="Palatino Linotype"/>
          <w:color w:val="auto"/>
          <w:sz w:val="24"/>
        </w:rPr>
        <w:t xml:space="preserve"> is the ground state hydrogen wave function.</w:t>
      </w:r>
    </w:p>
    <w:p w:rsidR="00DF183C" w:rsidRPr="00A66842" w:rsidRDefault="00DF183C" w:rsidP="00CB06B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00670F2E" w:rsidRPr="00A66842">
        <w:rPr>
          <w:rFonts w:ascii="Palatino Linotype" w:hAnsi="Palatino Linotype"/>
          <w:color w:val="auto"/>
          <w:position w:val="1"/>
          <w:sz w:val="24"/>
          <w:szCs w:val="24"/>
        </w:rPr>
        <w:object w:dxaOrig="1820" w:dyaOrig="720">
          <v:shape id="_x0000_i1125" type="#_x0000_t75" style="width:91pt;height:36pt" o:ole="">
            <v:imagedata r:id="rId214" o:title=""/>
          </v:shape>
          <o:OLEObject Type="Embed" ProgID="Equation.DSMT4" ShapeID="_x0000_i1125" DrawAspect="Content" ObjectID="_1595942594" r:id="rId215"/>
        </w:object>
      </w:r>
      <w:r w:rsidRPr="00A66842">
        <w:rPr>
          <w:rFonts w:ascii="Palatino Linotype" w:hAnsi="Palatino Linotype"/>
          <w:color w:val="auto"/>
          <w:sz w:val="24"/>
        </w:rPr>
        <w:t xml:space="preserve"> is the ground state radial probability distribution function. The pl</w:t>
      </w:r>
      <w:r w:rsidR="00D47788" w:rsidRPr="00A66842">
        <w:rPr>
          <w:rFonts w:ascii="Palatino Linotype" w:hAnsi="Palatino Linotype"/>
          <w:color w:val="auto"/>
          <w:sz w:val="24"/>
        </w:rPr>
        <w:t>ots are shown in ANS. FIG. P41.15</w:t>
      </w:r>
      <w:r w:rsidRPr="00A66842">
        <w:rPr>
          <w:rFonts w:ascii="Palatino Linotype" w:hAnsi="Palatino Linotype"/>
          <w:color w:val="auto"/>
          <w:sz w:val="24"/>
        </w:rPr>
        <w:t>.</w:t>
      </w:r>
    </w:p>
    <w:p w:rsidR="00DF183C" w:rsidRPr="00A66842" w:rsidRDefault="000B1BB8" w:rsidP="00CB06B0">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A66842">
        <w:rPr>
          <w:rFonts w:ascii="Palatino Linotype" w:hAnsi="Palatino Linotype"/>
          <w:noProof/>
          <w:color w:val="auto"/>
          <w:sz w:val="24"/>
          <w:lang w:val="en-US"/>
        </w:rPr>
        <w:lastRenderedPageBreak/>
        <w:drawing>
          <wp:inline distT="0" distB="0" distL="0" distR="0">
            <wp:extent cx="3837940" cy="2265045"/>
            <wp:effectExtent l="0" t="0" r="0" b="1905"/>
            <wp:docPr id="107" name="Picture 107" descr="48573-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48573-42-2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37940" cy="2265045"/>
                    </a:xfrm>
                    <a:prstGeom prst="rect">
                      <a:avLst/>
                    </a:prstGeom>
                    <a:noFill/>
                    <a:ln>
                      <a:noFill/>
                    </a:ln>
                  </pic:spPr>
                </pic:pic>
              </a:graphicData>
            </a:graphic>
          </wp:inline>
        </w:drawing>
      </w:r>
    </w:p>
    <w:p w:rsidR="007015FE" w:rsidRPr="00A66842" w:rsidRDefault="00DF183C" w:rsidP="00763DD0">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rPr>
      </w:pPr>
      <w:r w:rsidRPr="00A66842">
        <w:rPr>
          <w:rFonts w:ascii="Palatino Linotype" w:hAnsi="Palatino Linotype"/>
          <w:b/>
          <w:color w:val="auto"/>
          <w:sz w:val="24"/>
        </w:rPr>
        <w:t>ANS. FIG. P</w:t>
      </w:r>
      <w:r w:rsidR="00D47788" w:rsidRPr="00A66842">
        <w:rPr>
          <w:rFonts w:ascii="Palatino Linotype" w:hAnsi="Palatino Linotype"/>
          <w:b/>
          <w:color w:val="auto"/>
          <w:sz w:val="24"/>
        </w:rPr>
        <w:t>41.15</w:t>
      </w:r>
    </w:p>
    <w:p w:rsidR="00DF183C" w:rsidRPr="00A66842" w:rsidRDefault="00DF183C" w:rsidP="00CB06B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b/>
          <w:color w:val="auto"/>
          <w:sz w:val="24"/>
        </w:rPr>
      </w:pPr>
      <w:r w:rsidRPr="00A66842">
        <w:rPr>
          <w:rStyle w:val="Q1"/>
          <w:rFonts w:ascii="Palatino Linotype" w:hAnsi="Palatino Linotype"/>
          <w:color w:val="auto"/>
          <w:sz w:val="24"/>
        </w:rPr>
        <w:t>P4</w:t>
      </w:r>
      <w:r w:rsidR="007015FE" w:rsidRPr="00A66842">
        <w:rPr>
          <w:rStyle w:val="Q1"/>
          <w:rFonts w:ascii="Palatino Linotype" w:hAnsi="Palatino Linotype"/>
          <w:color w:val="auto"/>
          <w:sz w:val="24"/>
        </w:rPr>
        <w:t>1.16</w:t>
      </w:r>
      <w:r w:rsidRPr="00A66842">
        <w:rPr>
          <w:rFonts w:ascii="Palatino Linotype" w:hAnsi="Palatino Linotype"/>
          <w:color w:val="auto"/>
          <w:sz w:val="24"/>
        </w:rPr>
        <w:tab/>
        <w:t>(a)</w:t>
      </w:r>
      <w:r w:rsidRPr="00A66842">
        <w:rPr>
          <w:rFonts w:ascii="Palatino Linotype" w:hAnsi="Palatino Linotype"/>
          <w:color w:val="auto"/>
          <w:sz w:val="24"/>
        </w:rPr>
        <w:tab/>
        <w:t>We first find the first and second derivatives of the wave function:</w:t>
      </w:r>
    </w:p>
    <w:p w:rsidR="00DF183C" w:rsidRPr="00A66842" w:rsidRDefault="00DF183C"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position w:val="1"/>
          <w:sz w:val="24"/>
        </w:rPr>
        <w:tab/>
      </w:r>
      <w:r w:rsidRPr="00A66842">
        <w:rPr>
          <w:rFonts w:ascii="Palatino Linotype" w:hAnsi="Palatino Linotype"/>
          <w:color w:val="auto"/>
          <w:position w:val="1"/>
          <w:sz w:val="24"/>
        </w:rPr>
        <w:tab/>
      </w:r>
      <w:r w:rsidRPr="00A66842">
        <w:rPr>
          <w:rFonts w:ascii="Palatino Linotype" w:hAnsi="Palatino Linotype"/>
          <w:color w:val="auto"/>
          <w:position w:val="1"/>
          <w:sz w:val="24"/>
        </w:rPr>
        <w:tab/>
      </w:r>
      <w:r w:rsidR="00670F2E" w:rsidRPr="00A66842">
        <w:rPr>
          <w:rFonts w:ascii="Palatino Linotype" w:hAnsi="Palatino Linotype"/>
          <w:color w:val="auto"/>
          <w:position w:val="1"/>
          <w:sz w:val="24"/>
        </w:rPr>
        <w:object w:dxaOrig="5560" w:dyaOrig="880">
          <v:shape id="_x0000_i1126" type="#_x0000_t75" style="width:278pt;height:44pt" o:ole="">
            <v:imagedata r:id="rId217" o:title=""/>
          </v:shape>
          <o:OLEObject Type="Embed" ProgID="Equation.DSMT4" ShapeID="_x0000_i1126" DrawAspect="Content" ObjectID="_1595942595" r:id="rId218"/>
        </w:object>
      </w:r>
    </w:p>
    <w:p w:rsidR="00DF183C" w:rsidRPr="00A66842" w:rsidRDefault="00DF183C"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and</w:t>
      </w:r>
      <w:r w:rsidRPr="00A66842">
        <w:rPr>
          <w:rFonts w:ascii="Palatino Linotype" w:hAnsi="Palatino Linotype"/>
          <w:color w:val="auto"/>
          <w:sz w:val="24"/>
        </w:rPr>
        <w:tab/>
      </w:r>
      <w:r w:rsidR="00670F2E" w:rsidRPr="00A66842">
        <w:rPr>
          <w:rFonts w:ascii="Palatino Linotype" w:hAnsi="Palatino Linotype"/>
          <w:color w:val="auto"/>
          <w:position w:val="-2"/>
          <w:sz w:val="24"/>
          <w:szCs w:val="24"/>
        </w:rPr>
        <w:object w:dxaOrig="2580" w:dyaOrig="780">
          <v:shape id="_x0000_i1127" type="#_x0000_t75" style="width:129pt;height:39pt" o:ole="">
            <v:imagedata r:id="rId219" o:title=""/>
          </v:shape>
          <o:OLEObject Type="Embed" ProgID="Equation.DSMT4" ShapeID="_x0000_i1127" DrawAspect="Content" ObjectID="_1595942596" r:id="rId220"/>
        </w:object>
      </w:r>
    </w:p>
    <w:p w:rsidR="00DF183C" w:rsidRPr="00A66842" w:rsidRDefault="00DF183C"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Substitution into the Schr</w:t>
      </w:r>
      <w:r w:rsidR="00D50F65" w:rsidRPr="00A66842">
        <w:rPr>
          <w:rFonts w:ascii="Palatino Linotype" w:hAnsi="Palatino Linotype"/>
          <w:color w:val="auto"/>
          <w:sz w:val="24"/>
        </w:rPr>
        <w:t>ö</w:t>
      </w:r>
      <w:r w:rsidRPr="00A66842">
        <w:rPr>
          <w:rFonts w:ascii="Palatino Linotype" w:hAnsi="Palatino Linotype"/>
          <w:color w:val="auto"/>
          <w:sz w:val="24"/>
        </w:rPr>
        <w:t xml:space="preserve">dinger equation to test the validity of the solution yields </w:t>
      </w:r>
    </w:p>
    <w:p w:rsidR="00DF183C" w:rsidRPr="00A66842" w:rsidRDefault="00DF183C"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32"/>
          <w:sz w:val="24"/>
        </w:rPr>
        <w:object w:dxaOrig="3680" w:dyaOrig="760">
          <v:shape id="_x0000_i1128" type="#_x0000_t75" style="width:184pt;height:38pt" o:ole="">
            <v:imagedata r:id="rId221" o:title=""/>
          </v:shape>
          <o:OLEObject Type="Embed" ProgID="Equation.DSMT4" ShapeID="_x0000_i1128" DrawAspect="Content" ObjectID="_1595942597" r:id="rId222"/>
        </w:object>
      </w:r>
    </w:p>
    <w:p w:rsidR="00DF183C" w:rsidRPr="00A66842" w:rsidRDefault="00DF183C" w:rsidP="00B24408">
      <w:pPr>
        <w:pStyle w:val="Qalpha"/>
        <w:keepNext/>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lastRenderedPageBreak/>
        <w:tab/>
      </w:r>
      <w:r w:rsidRPr="00A66842">
        <w:rPr>
          <w:rFonts w:ascii="Palatino Linotype" w:hAnsi="Palatino Linotype"/>
          <w:color w:val="auto"/>
          <w:sz w:val="24"/>
        </w:rPr>
        <w:tab/>
        <w:t>But, from Equation 4</w:t>
      </w:r>
      <w:r w:rsidR="00CB06B0" w:rsidRPr="00A66842">
        <w:rPr>
          <w:rFonts w:ascii="Palatino Linotype" w:hAnsi="Palatino Linotype"/>
          <w:color w:val="auto"/>
          <w:sz w:val="24"/>
        </w:rPr>
        <w:t>1</w:t>
      </w:r>
      <w:r w:rsidRPr="00A66842">
        <w:rPr>
          <w:rFonts w:ascii="Palatino Linotype" w:hAnsi="Palatino Linotype"/>
          <w:color w:val="auto"/>
          <w:sz w:val="24"/>
        </w:rPr>
        <w:t xml:space="preserve">.11, </w:t>
      </w:r>
      <w:r w:rsidR="00670F2E" w:rsidRPr="00A66842">
        <w:rPr>
          <w:rFonts w:ascii="Palatino Linotype" w:hAnsi="Palatino Linotype"/>
          <w:color w:val="auto"/>
          <w:position w:val="2"/>
          <w:sz w:val="24"/>
          <w:szCs w:val="24"/>
        </w:rPr>
        <w:object w:dxaOrig="2520" w:dyaOrig="740">
          <v:shape id="_x0000_i1129" type="#_x0000_t75" style="width:126pt;height:37pt" o:ole="">
            <v:imagedata r:id="rId223" o:title=""/>
          </v:shape>
          <o:OLEObject Type="Embed" ProgID="Equation.DSMT4" ShapeID="_x0000_i1129" DrawAspect="Content" ObjectID="_1595942598" r:id="rId224"/>
        </w:object>
      </w:r>
      <w:r w:rsidRPr="00A66842">
        <w:rPr>
          <w:rFonts w:ascii="Palatino Linotype" w:hAnsi="Palatino Linotype"/>
          <w:color w:val="auto"/>
          <w:sz w:val="24"/>
        </w:rPr>
        <w:t xml:space="preserve"> thus</w:t>
      </w:r>
    </w:p>
    <w:p w:rsidR="00DF183C" w:rsidRPr="00A66842" w:rsidRDefault="00DF183C"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156"/>
          <w:sz w:val="24"/>
        </w:rPr>
        <w:object w:dxaOrig="4760" w:dyaOrig="3240">
          <v:shape id="_x0000_i1130" type="#_x0000_t75" style="width:238pt;height:162pt" o:ole="">
            <v:imagedata r:id="rId225" o:title=""/>
          </v:shape>
          <o:OLEObject Type="Embed" ProgID="Equation.DSMT4" ShapeID="_x0000_i1130" DrawAspect="Content" ObjectID="_1595942599" r:id="rId226"/>
        </w:object>
      </w:r>
    </w:p>
    <w:p w:rsidR="00DF183C" w:rsidRPr="00A66842" w:rsidRDefault="00DF183C"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The Schr</w:t>
      </w:r>
      <w:r w:rsidR="00D50F65" w:rsidRPr="00A66842">
        <w:rPr>
          <w:rFonts w:ascii="Palatino Linotype" w:hAnsi="Palatino Linotype"/>
          <w:color w:val="auto"/>
          <w:sz w:val="24"/>
        </w:rPr>
        <w:t>ö</w:t>
      </w:r>
      <w:r w:rsidRPr="00A66842">
        <w:rPr>
          <w:rFonts w:ascii="Palatino Linotype" w:hAnsi="Palatino Linotype"/>
          <w:color w:val="auto"/>
          <w:sz w:val="24"/>
        </w:rPr>
        <w:t xml:space="preserve">dinger equation is satisfied if </w:t>
      </w:r>
      <w:r w:rsidR="00670F2E" w:rsidRPr="00A66842">
        <w:rPr>
          <w:rFonts w:ascii="Palatino Linotype" w:hAnsi="Palatino Linotype"/>
          <w:color w:val="auto"/>
          <w:position w:val="1"/>
          <w:sz w:val="24"/>
        </w:rPr>
        <w:object w:dxaOrig="1420" w:dyaOrig="720">
          <v:shape id="_x0000_i1131" type="#_x0000_t75" style="width:71pt;height:36pt" o:ole="">
            <v:imagedata r:id="rId227" o:title=""/>
          </v:shape>
          <o:OLEObject Type="Embed" ProgID="Equation.DSMT4" ShapeID="_x0000_i1131" DrawAspect="Content" ObjectID="_1595942600" r:id="rId228"/>
        </w:object>
      </w:r>
    </w:p>
    <w:p w:rsidR="00DF183C" w:rsidRPr="00A66842" w:rsidRDefault="00DF183C"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t>(b)</w:t>
      </w:r>
      <w:r w:rsidRPr="00A66842">
        <w:rPr>
          <w:rFonts w:ascii="Palatino Linotype" w:hAnsi="Palatino Linotype"/>
          <w:color w:val="auto"/>
          <w:sz w:val="24"/>
        </w:rPr>
        <w:tab/>
        <w:t xml:space="preserve">Substituting </w:t>
      </w:r>
      <w:r w:rsidR="00670F2E" w:rsidRPr="00A66842">
        <w:rPr>
          <w:rFonts w:ascii="Palatino Linotype" w:hAnsi="Palatino Linotype"/>
          <w:color w:val="auto"/>
          <w:sz w:val="24"/>
        </w:rPr>
        <w:object w:dxaOrig="1200" w:dyaOrig="720">
          <v:shape id="_x0000_i1132" type="#_x0000_t75" style="width:60pt;height:36pt" o:ole="">
            <v:imagedata r:id="rId229" o:title=""/>
          </v:shape>
          <o:OLEObject Type="Embed" ProgID="Equation.DSMT4" ShapeID="_x0000_i1132" DrawAspect="Content" ObjectID="_1595942601" r:id="rId230"/>
        </w:object>
      </w:r>
      <w:r w:rsidRPr="00A66842">
        <w:rPr>
          <w:rFonts w:ascii="Palatino Linotype" w:hAnsi="Palatino Linotype"/>
          <w:color w:val="auto"/>
          <w:sz w:val="24"/>
        </w:rPr>
        <w:t xml:space="preserve"> for one factor of </w:t>
      </w:r>
      <w:r w:rsidRPr="00A66842">
        <w:rPr>
          <w:rFonts w:ascii="Palatino Linotype" w:hAnsi="Palatino Linotype"/>
          <w:i/>
          <w:color w:val="auto"/>
          <w:sz w:val="24"/>
        </w:rPr>
        <w:t>a</w:t>
      </w:r>
      <w:r w:rsidRPr="00A66842">
        <w:rPr>
          <w:rFonts w:ascii="Palatino Linotype" w:hAnsi="Palatino Linotype"/>
          <w:color w:val="auto"/>
          <w:position w:val="-4"/>
          <w:sz w:val="24"/>
          <w:vertAlign w:val="subscript"/>
        </w:rPr>
        <w:t>0</w:t>
      </w:r>
      <w:r w:rsidRPr="00A66842">
        <w:rPr>
          <w:rFonts w:ascii="Palatino Linotype" w:hAnsi="Palatino Linotype"/>
          <w:color w:val="auto"/>
          <w:sz w:val="24"/>
        </w:rPr>
        <w:t xml:space="preserve">, we find that </w:t>
      </w:r>
    </w:p>
    <w:p w:rsidR="00DF183C" w:rsidRPr="00A66842" w:rsidRDefault="00DF183C"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4800" w:dyaOrig="840">
          <v:shape id="_x0000_i1133" type="#_x0000_t75" style="width:240pt;height:42pt" o:ole="">
            <v:imagedata r:id="rId231" o:title=""/>
          </v:shape>
          <o:OLEObject Type="Embed" ProgID="Equation.DSMT4" ShapeID="_x0000_i1133" DrawAspect="Content" ObjectID="_1595942602" r:id="rId232"/>
        </w:object>
      </w:r>
    </w:p>
    <w:p w:rsidR="004D2D79" w:rsidRPr="00A66842" w:rsidRDefault="004D2D79"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Style w:val="Q1"/>
          <w:rFonts w:ascii="Palatino Linotype" w:hAnsi="Palatino Linotype"/>
          <w:color w:val="auto"/>
          <w:sz w:val="24"/>
        </w:rPr>
        <w:t>P4</w:t>
      </w:r>
      <w:r w:rsidR="007015FE" w:rsidRPr="00A66842">
        <w:rPr>
          <w:rStyle w:val="Q1"/>
          <w:rFonts w:ascii="Palatino Linotype" w:hAnsi="Palatino Linotype"/>
          <w:color w:val="auto"/>
          <w:sz w:val="24"/>
        </w:rPr>
        <w:t>1.17</w:t>
      </w:r>
      <w:r w:rsidRPr="00A66842">
        <w:rPr>
          <w:rFonts w:ascii="Palatino Linotype" w:hAnsi="Palatino Linotype"/>
          <w:color w:val="auto"/>
          <w:sz w:val="24"/>
        </w:rPr>
        <w:tab/>
        <w:t>(a)</w:t>
      </w:r>
      <w:r w:rsidRPr="00A66842">
        <w:rPr>
          <w:rFonts w:ascii="Palatino Linotype" w:hAnsi="Palatino Linotype"/>
          <w:color w:val="auto"/>
          <w:sz w:val="24"/>
        </w:rPr>
        <w:tab/>
      </w:r>
      <w:r w:rsidR="00670F2E" w:rsidRPr="00A66842">
        <w:rPr>
          <w:rFonts w:ascii="Palatino Linotype" w:hAnsi="Palatino Linotype"/>
          <w:color w:val="auto"/>
          <w:sz w:val="24"/>
        </w:rPr>
        <w:object w:dxaOrig="4740" w:dyaOrig="760">
          <v:shape id="_x0000_i1134" type="#_x0000_t75" style="width:237pt;height:38pt" o:ole="">
            <v:imagedata r:id="rId233" o:title=""/>
          </v:shape>
          <o:OLEObject Type="Embed" ProgID="Equation.DSMT4" ShapeID="_x0000_i1134" DrawAspect="Content" ObjectID="_1595942603" r:id="rId234"/>
        </w:object>
      </w:r>
      <w:r w:rsidR="00C8620D" w:rsidRPr="00A66842">
        <w:rPr>
          <w:rFonts w:ascii="Palatino Linotype" w:hAnsi="Palatino Linotype"/>
          <w:color w:val="auto"/>
          <w:sz w:val="24"/>
        </w:rPr>
        <w:t xml:space="preserve">. </w:t>
      </w:r>
      <w:r w:rsidRPr="00A66842">
        <w:rPr>
          <w:rFonts w:ascii="Palatino Linotype" w:hAnsi="Palatino Linotype"/>
          <w:color w:val="auto"/>
          <w:sz w:val="24"/>
        </w:rPr>
        <w:t>Using integral tables,</w:t>
      </w:r>
    </w:p>
    <w:p w:rsidR="004D2D79" w:rsidRPr="00A66842" w:rsidRDefault="004D2D79"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6080" w:dyaOrig="840">
          <v:shape id="_x0000_i1135" type="#_x0000_t75" style="width:304pt;height:42pt" o:ole="">
            <v:imagedata r:id="rId235" o:title=""/>
          </v:shape>
          <o:OLEObject Type="Embed" ProgID="Equation.DSMT4" ShapeID="_x0000_i1135" DrawAspect="Content" ObjectID="_1595942604" r:id="rId236"/>
        </w:object>
      </w:r>
    </w:p>
    <w:p w:rsidR="004D2D79" w:rsidRPr="00A66842" w:rsidRDefault="004D2D79"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so the wave function as given is normalized.</w:t>
      </w:r>
    </w:p>
    <w:p w:rsidR="004D2D79" w:rsidRPr="00A66842" w:rsidRDefault="004D2D79"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t>(b)</w:t>
      </w:r>
      <w:r w:rsidRPr="00A66842">
        <w:rPr>
          <w:rFonts w:ascii="Palatino Linotype" w:hAnsi="Palatino Linotype"/>
          <w:color w:val="auto"/>
          <w:sz w:val="24"/>
        </w:rPr>
        <w:tab/>
      </w:r>
      <w:r w:rsidR="00670F2E" w:rsidRPr="00A66842">
        <w:rPr>
          <w:rFonts w:ascii="Palatino Linotype" w:hAnsi="Palatino Linotype"/>
          <w:color w:val="auto"/>
          <w:sz w:val="24"/>
        </w:rPr>
        <w:object w:dxaOrig="5380" w:dyaOrig="760">
          <v:shape id="_x0000_i1136" type="#_x0000_t75" style="width:269pt;height:38pt" o:ole="">
            <v:imagedata r:id="rId237" o:title=""/>
          </v:shape>
          <o:OLEObject Type="Embed" ProgID="Equation.DSMT4" ShapeID="_x0000_i1136" DrawAspect="Content" ObjectID="_1595942605" r:id="rId238"/>
        </w:object>
      </w:r>
      <w:r w:rsidR="00C8620D" w:rsidRPr="00A66842">
        <w:rPr>
          <w:rFonts w:ascii="Palatino Linotype" w:hAnsi="Palatino Linotype"/>
          <w:color w:val="auto"/>
          <w:sz w:val="24"/>
        </w:rPr>
        <w:t xml:space="preserve">. </w:t>
      </w:r>
      <w:r w:rsidRPr="00A66842">
        <w:rPr>
          <w:rFonts w:ascii="Palatino Linotype" w:hAnsi="Palatino Linotype"/>
          <w:color w:val="auto"/>
          <w:sz w:val="24"/>
        </w:rPr>
        <w:t xml:space="preserve">Again, using integral tables, </w:t>
      </w:r>
    </w:p>
    <w:p w:rsidR="00B02075" w:rsidRPr="00A66842" w:rsidRDefault="004D2D79" w:rsidP="00CB06B0">
      <w:pPr>
        <w:pStyle w:val="QALPHAII"/>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lastRenderedPageBreak/>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5080" w:dyaOrig="1680">
          <v:shape id="_x0000_i1137" type="#_x0000_t75" style="width:254pt;height:84pt" o:ole="">
            <v:imagedata r:id="rId239" o:title=""/>
          </v:shape>
          <o:OLEObject Type="Embed" ProgID="Equation.DSMT4" ShapeID="_x0000_i1137" DrawAspect="Content" ObjectID="_1595942606" r:id="rId240"/>
        </w:object>
      </w:r>
    </w:p>
    <w:p w:rsidR="00B02075" w:rsidRPr="00A66842" w:rsidRDefault="000B1BB8" w:rsidP="004B4115">
      <w:pPr>
        <w:pStyle w:val="NL"/>
        <w:spacing w:before="120" w:after="120" w:line="360" w:lineRule="auto"/>
        <w:ind w:left="1627" w:hanging="1627"/>
        <w:jc w:val="center"/>
        <w:rPr>
          <w:rFonts w:ascii="Palatino Linotype" w:hAnsi="Palatino Linotype"/>
          <w:b/>
          <w:color w:val="auto"/>
          <w:sz w:val="16"/>
        </w:rPr>
      </w:pPr>
      <w:r w:rsidRPr="00A66842">
        <w:rPr>
          <w:rFonts w:ascii="Palatino Linotype" w:hAnsi="Palatino Linotype"/>
          <w:b/>
          <w:noProof/>
          <w:color w:val="auto"/>
          <w:sz w:val="16"/>
          <w:lang w:val="en-US"/>
        </w:rPr>
        <mc:AlternateContent>
          <mc:Choice Requires="wps">
            <w:drawing>
              <wp:inline distT="0" distB="0" distL="0" distR="0">
                <wp:extent cx="1879600" cy="0"/>
                <wp:effectExtent l="19050" t="26670" r="25400" b="20955"/>
                <wp:docPr id="8"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6DD7ACB3" id="Line 16"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" strokeweight="3pt">
                <v:fill o:detectmouseclick="t"/>
                <v:stroke linestyle="thinThin"/>
                <v:shadow opacity="22938f" offset="0"/>
                <w10:anchorlock/>
              </v:line>
            </w:pict>
          </mc:Fallback>
        </mc:AlternateContent>
      </w:r>
    </w:p>
    <w:p w:rsidR="00B02075" w:rsidRPr="00A66842" w:rsidRDefault="00055029" w:rsidP="004B4115">
      <w:pPr>
        <w:pStyle w:val="Qalpha"/>
        <w:tabs>
          <w:tab w:val="clear" w:pos="1520"/>
          <w:tab w:val="clear" w:pos="3940"/>
          <w:tab w:val="left" w:pos="1080"/>
          <w:tab w:val="left" w:pos="1980"/>
          <w:tab w:val="left" w:pos="2160"/>
        </w:tabs>
        <w:spacing w:before="480" w:line="360" w:lineRule="auto"/>
        <w:ind w:left="0" w:firstLine="0"/>
        <w:rPr>
          <w:rFonts w:ascii="Palatino Linotype" w:hAnsi="Palatino Linotype"/>
          <w:b/>
          <w:color w:val="auto"/>
          <w:sz w:val="28"/>
          <w:szCs w:val="28"/>
        </w:rPr>
      </w:pPr>
      <w:r w:rsidRPr="00A66842">
        <w:rPr>
          <w:rStyle w:val="H21"/>
          <w:rFonts w:ascii="Palatino Linotype" w:hAnsi="Palatino Linotype" w:cs="Times New Roman"/>
          <w:b/>
          <w:bCs/>
          <w:color w:val="auto"/>
          <w:sz w:val="28"/>
          <w:szCs w:val="28"/>
        </w:rPr>
        <w:t>Section 41</w:t>
      </w:r>
      <w:r w:rsidR="00B02075" w:rsidRPr="00A66842">
        <w:rPr>
          <w:rStyle w:val="H21"/>
          <w:rFonts w:ascii="Palatino Linotype" w:hAnsi="Palatino Linotype" w:cs="Times New Roman"/>
          <w:b/>
          <w:bCs/>
          <w:color w:val="auto"/>
          <w:sz w:val="28"/>
          <w:szCs w:val="28"/>
        </w:rPr>
        <w:t>.6</w:t>
      </w:r>
      <w:r w:rsidR="00B02075" w:rsidRPr="00A66842">
        <w:rPr>
          <w:rStyle w:val="H21"/>
          <w:rFonts w:ascii="Palatino Linotype" w:hAnsi="Palatino Linotype" w:cs="Times New Roman"/>
          <w:b/>
          <w:bCs/>
          <w:color w:val="auto"/>
          <w:sz w:val="28"/>
          <w:szCs w:val="28"/>
        </w:rPr>
        <w:tab/>
      </w:r>
      <w:r w:rsidR="00B02075" w:rsidRPr="00A66842">
        <w:rPr>
          <w:rFonts w:ascii="Palatino Linotype" w:eastAsia="Cambria" w:hAnsi="Palatino Linotype" w:cs="AlrightSans-Bold"/>
          <w:b/>
          <w:bCs/>
          <w:color w:val="262626"/>
          <w:sz w:val="28"/>
          <w:szCs w:val="28"/>
        </w:rPr>
        <w:t>Physical Interpretation of the Quantum Numbers</w:t>
      </w:r>
    </w:p>
    <w:p w:rsidR="00713D97" w:rsidRPr="00A66842" w:rsidRDefault="007015FE"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b/>
          <w:color w:val="auto"/>
          <w:sz w:val="24"/>
        </w:rPr>
        <w:t>P41.18</w:t>
      </w:r>
      <w:r w:rsidR="00713D97" w:rsidRPr="00A66842">
        <w:rPr>
          <w:rFonts w:ascii="Palatino Linotype" w:hAnsi="Palatino Linotype"/>
          <w:b/>
          <w:color w:val="auto"/>
          <w:sz w:val="24"/>
        </w:rPr>
        <w:tab/>
      </w:r>
      <w:r w:rsidR="00713D97" w:rsidRPr="00A66842">
        <w:rPr>
          <w:rFonts w:ascii="Palatino Linotype" w:hAnsi="Palatino Linotype"/>
          <w:color w:val="auto"/>
          <w:sz w:val="24"/>
        </w:rPr>
        <w:t>(a)</w:t>
      </w:r>
      <w:r w:rsidR="00713D97" w:rsidRPr="00A66842">
        <w:rPr>
          <w:rFonts w:ascii="Palatino Linotype" w:hAnsi="Palatino Linotype"/>
          <w:color w:val="auto"/>
          <w:sz w:val="24"/>
        </w:rPr>
        <w:tab/>
        <w:t>In the 3</w:t>
      </w:r>
      <w:r w:rsidR="00713D97" w:rsidRPr="00A66842">
        <w:rPr>
          <w:rFonts w:ascii="Palatino Linotype" w:hAnsi="Palatino Linotype"/>
          <w:i/>
          <w:color w:val="auto"/>
          <w:sz w:val="24"/>
        </w:rPr>
        <w:t>d</w:t>
      </w:r>
      <w:r w:rsidR="00713D97" w:rsidRPr="00A66842">
        <w:rPr>
          <w:rFonts w:ascii="Palatino Linotype" w:hAnsi="Palatino Linotype"/>
          <w:color w:val="auto"/>
          <w:sz w:val="24"/>
        </w:rPr>
        <w:t xml:space="preserve"> subshell, </w:t>
      </w:r>
      <w:r w:rsidR="00713D97" w:rsidRPr="00A66842">
        <w:rPr>
          <w:rFonts w:ascii="Palatino Linotype" w:hAnsi="Palatino Linotype"/>
          <w:i/>
          <w:color w:val="auto"/>
          <w:sz w:val="24"/>
        </w:rPr>
        <w:t>n</w:t>
      </w:r>
      <w:r w:rsidR="00713D97" w:rsidRPr="00A66842">
        <w:rPr>
          <w:rFonts w:ascii="Palatino Linotype" w:hAnsi="Palatino Linotype"/>
          <w:color w:val="auto"/>
          <w:sz w:val="24"/>
        </w:rPr>
        <w:t xml:space="preserve"> = 3 and </w:t>
      </w:r>
      <w:r w:rsidR="00670F2E" w:rsidRPr="00A66842">
        <w:rPr>
          <w:rFonts w:ascii="Palatino Linotype" w:hAnsi="Palatino Linotype"/>
          <w:color w:val="auto"/>
          <w:position w:val="2"/>
          <w:sz w:val="24"/>
        </w:rPr>
        <w:object w:dxaOrig="620" w:dyaOrig="300">
          <v:shape id="_x0000_i1138" type="#_x0000_t75" style="width:31pt;height:15pt" o:ole="">
            <v:imagedata r:id="rId241" o:title=""/>
          </v:shape>
          <o:OLEObject Type="Embed" ProgID="Equation.DSMT4" ShapeID="_x0000_i1138" DrawAspect="Content" ObjectID="_1595942607" r:id="rId242"/>
        </w:object>
      </w:r>
      <w:r w:rsidR="00713D97" w:rsidRPr="00A66842">
        <w:rPr>
          <w:rFonts w:ascii="Palatino Linotype" w:hAnsi="Palatino Linotype"/>
          <w:color w:val="auto"/>
          <w:sz w:val="24"/>
        </w:rPr>
        <w:t xml:space="preserve"> we have</w:t>
      </w:r>
    </w:p>
    <w:tbl>
      <w:tblPr>
        <w:tblW w:w="7712" w:type="dxa"/>
        <w:tblInd w:w="787" w:type="dxa"/>
        <w:tblLayout w:type="fixed"/>
        <w:tblCellMar>
          <w:left w:w="0" w:type="dxa"/>
          <w:right w:w="0" w:type="dxa"/>
        </w:tblCellMar>
        <w:tblLook w:val="0000" w:firstRow="0" w:lastRow="0" w:firstColumn="0" w:lastColumn="0" w:noHBand="0" w:noVBand="0"/>
      </w:tblPr>
      <w:tblGrid>
        <w:gridCol w:w="600"/>
        <w:gridCol w:w="720"/>
        <w:gridCol w:w="720"/>
        <w:gridCol w:w="720"/>
        <w:gridCol w:w="720"/>
        <w:gridCol w:w="720"/>
        <w:gridCol w:w="720"/>
        <w:gridCol w:w="720"/>
        <w:gridCol w:w="720"/>
        <w:gridCol w:w="720"/>
        <w:gridCol w:w="632"/>
      </w:tblGrid>
      <w:tr w:rsidR="00713D97" w:rsidRPr="00A66842" w:rsidTr="00713D97">
        <w:trPr>
          <w:trHeight w:val="236"/>
        </w:trPr>
        <w:tc>
          <w:tcPr>
            <w:tcW w:w="600" w:type="dxa"/>
            <w:tcBorders>
              <w:right w:val="single" w:sz="4" w:space="0" w:color="auto"/>
            </w:tcBorders>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rPr>
                <w:rFonts w:ascii="Palatino Linotype" w:hAnsi="Palatino Linotype"/>
                <w:color w:val="auto"/>
              </w:rPr>
            </w:pPr>
            <w:r w:rsidRPr="00A66842">
              <w:rPr>
                <w:rFonts w:ascii="Palatino Linotype" w:hAnsi="Palatino Linotype"/>
                <w:i/>
                <w:color w:val="auto"/>
                <w:lang w:val="en-GB"/>
              </w:rPr>
              <w:t>n</w:t>
            </w:r>
          </w:p>
        </w:tc>
        <w:tc>
          <w:tcPr>
            <w:tcW w:w="720" w:type="dxa"/>
            <w:tcBorders>
              <w:left w:val="single" w:sz="4" w:space="0" w:color="auto"/>
            </w:tcBorders>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3</w:t>
            </w:r>
          </w:p>
        </w:tc>
        <w:tc>
          <w:tcPr>
            <w:tcW w:w="720"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3</w:t>
            </w:r>
          </w:p>
        </w:tc>
        <w:tc>
          <w:tcPr>
            <w:tcW w:w="720"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3</w:t>
            </w:r>
          </w:p>
        </w:tc>
        <w:tc>
          <w:tcPr>
            <w:tcW w:w="720"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3</w:t>
            </w:r>
          </w:p>
        </w:tc>
        <w:tc>
          <w:tcPr>
            <w:tcW w:w="720"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3</w:t>
            </w:r>
          </w:p>
        </w:tc>
        <w:tc>
          <w:tcPr>
            <w:tcW w:w="720"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3</w:t>
            </w:r>
          </w:p>
        </w:tc>
        <w:tc>
          <w:tcPr>
            <w:tcW w:w="720"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3</w:t>
            </w:r>
          </w:p>
        </w:tc>
        <w:tc>
          <w:tcPr>
            <w:tcW w:w="720"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3</w:t>
            </w:r>
          </w:p>
        </w:tc>
        <w:tc>
          <w:tcPr>
            <w:tcW w:w="720"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3</w:t>
            </w:r>
          </w:p>
        </w:tc>
        <w:tc>
          <w:tcPr>
            <w:tcW w:w="632"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3</w:t>
            </w:r>
          </w:p>
        </w:tc>
      </w:tr>
      <w:tr w:rsidR="00713D97" w:rsidRPr="00A66842" w:rsidTr="00713D97">
        <w:trPr>
          <w:trHeight w:val="60"/>
        </w:trPr>
        <w:tc>
          <w:tcPr>
            <w:tcW w:w="600" w:type="dxa"/>
            <w:tcBorders>
              <w:right w:val="single" w:sz="4" w:space="0" w:color="auto"/>
            </w:tcBorders>
            <w:tcMar>
              <w:top w:w="80" w:type="dxa"/>
              <w:left w:w="0" w:type="dxa"/>
              <w:bottom w:w="40" w:type="dxa"/>
              <w:right w:w="0" w:type="dxa"/>
            </w:tcMar>
          </w:tcPr>
          <w:p w:rsidR="00713D97" w:rsidRPr="00A66842" w:rsidRDefault="00670F2E" w:rsidP="00763DD0">
            <w:pPr>
              <w:tabs>
                <w:tab w:val="left" w:pos="1080"/>
                <w:tab w:val="left" w:pos="2160"/>
              </w:tabs>
              <w:spacing w:before="120" w:after="120" w:line="360" w:lineRule="auto"/>
              <w:ind w:left="1080" w:hanging="1080"/>
              <w:rPr>
                <w:rFonts w:ascii="Palatino Linotype" w:hAnsi="Palatino Linotype"/>
                <w:color w:val="auto"/>
              </w:rPr>
            </w:pPr>
            <w:r w:rsidRPr="00A66842">
              <w:rPr>
                <w:rFonts w:ascii="Palatino Linotype" w:hAnsi="Palatino Linotype"/>
                <w:color w:val="auto"/>
              </w:rPr>
              <w:object w:dxaOrig="180" w:dyaOrig="240">
                <v:shape id="_x0000_i1139" type="#_x0000_t75" style="width:9pt;height:12pt" o:ole="">
                  <v:imagedata r:id="rId243" o:title=""/>
                </v:shape>
                <o:OLEObject Type="Embed" ProgID="Equation.DSMT4" ShapeID="_x0000_i1139" DrawAspect="Content" ObjectID="_1595942608" r:id="rId244"/>
              </w:object>
            </w:r>
          </w:p>
        </w:tc>
        <w:tc>
          <w:tcPr>
            <w:tcW w:w="720" w:type="dxa"/>
            <w:tcBorders>
              <w:left w:val="single" w:sz="4" w:space="0" w:color="auto"/>
            </w:tcBorders>
            <w:tcMar>
              <w:top w:w="8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2</w:t>
            </w:r>
          </w:p>
        </w:tc>
        <w:tc>
          <w:tcPr>
            <w:tcW w:w="720" w:type="dxa"/>
            <w:tcMar>
              <w:top w:w="8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2</w:t>
            </w:r>
          </w:p>
        </w:tc>
        <w:tc>
          <w:tcPr>
            <w:tcW w:w="720" w:type="dxa"/>
            <w:tcMar>
              <w:top w:w="8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2</w:t>
            </w:r>
          </w:p>
        </w:tc>
        <w:tc>
          <w:tcPr>
            <w:tcW w:w="720" w:type="dxa"/>
            <w:tcMar>
              <w:top w:w="8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2</w:t>
            </w:r>
          </w:p>
        </w:tc>
        <w:tc>
          <w:tcPr>
            <w:tcW w:w="720" w:type="dxa"/>
            <w:tcMar>
              <w:top w:w="8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2</w:t>
            </w:r>
          </w:p>
        </w:tc>
        <w:tc>
          <w:tcPr>
            <w:tcW w:w="720" w:type="dxa"/>
            <w:tcMar>
              <w:top w:w="8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2</w:t>
            </w:r>
          </w:p>
        </w:tc>
        <w:tc>
          <w:tcPr>
            <w:tcW w:w="720" w:type="dxa"/>
            <w:tcMar>
              <w:top w:w="8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2</w:t>
            </w:r>
          </w:p>
        </w:tc>
        <w:tc>
          <w:tcPr>
            <w:tcW w:w="720" w:type="dxa"/>
            <w:tcMar>
              <w:top w:w="8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2</w:t>
            </w:r>
          </w:p>
        </w:tc>
        <w:tc>
          <w:tcPr>
            <w:tcW w:w="720" w:type="dxa"/>
            <w:tcMar>
              <w:top w:w="8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2</w:t>
            </w:r>
          </w:p>
        </w:tc>
        <w:tc>
          <w:tcPr>
            <w:tcW w:w="632" w:type="dxa"/>
            <w:tcMar>
              <w:top w:w="8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2</w:t>
            </w:r>
          </w:p>
        </w:tc>
      </w:tr>
      <w:tr w:rsidR="00713D97" w:rsidRPr="00A66842" w:rsidTr="00713D97">
        <w:trPr>
          <w:trHeight w:val="316"/>
        </w:trPr>
        <w:tc>
          <w:tcPr>
            <w:tcW w:w="600" w:type="dxa"/>
            <w:tcBorders>
              <w:right w:val="single" w:sz="4" w:space="0" w:color="auto"/>
            </w:tcBorders>
            <w:tcMar>
              <w:top w:w="40" w:type="dxa"/>
              <w:left w:w="0" w:type="dxa"/>
              <w:bottom w:w="40" w:type="dxa"/>
              <w:right w:w="0" w:type="dxa"/>
            </w:tcMar>
          </w:tcPr>
          <w:p w:rsidR="00713D97" w:rsidRPr="00A66842" w:rsidRDefault="00670F2E" w:rsidP="00763DD0">
            <w:pPr>
              <w:tabs>
                <w:tab w:val="left" w:pos="1080"/>
                <w:tab w:val="left" w:pos="2160"/>
              </w:tabs>
              <w:spacing w:before="120" w:after="120" w:line="360" w:lineRule="auto"/>
              <w:ind w:left="1080" w:hanging="1080"/>
              <w:rPr>
                <w:rFonts w:ascii="Palatino Linotype" w:hAnsi="Palatino Linotype"/>
                <w:color w:val="auto"/>
              </w:rPr>
            </w:pPr>
            <w:r w:rsidRPr="00A66842">
              <w:rPr>
                <w:rFonts w:ascii="Palatino Linotype" w:hAnsi="Palatino Linotype"/>
                <w:color w:val="auto"/>
              </w:rPr>
              <w:object w:dxaOrig="320" w:dyaOrig="320">
                <v:shape id="_x0000_i1140" type="#_x0000_t75" style="width:16pt;height:16pt" o:ole="">
                  <v:imagedata r:id="rId245" o:title=""/>
                </v:shape>
                <o:OLEObject Type="Embed" ProgID="Equation.DSMT4" ShapeID="_x0000_i1140" DrawAspect="Content" ObjectID="_1595942609" r:id="rId246"/>
              </w:object>
            </w:r>
          </w:p>
        </w:tc>
        <w:tc>
          <w:tcPr>
            <w:tcW w:w="720" w:type="dxa"/>
            <w:tcBorders>
              <w:left w:val="single" w:sz="4" w:space="0" w:color="auto"/>
            </w:tcBorders>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+2</w:t>
            </w:r>
          </w:p>
        </w:tc>
        <w:tc>
          <w:tcPr>
            <w:tcW w:w="720"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+2</w:t>
            </w:r>
          </w:p>
        </w:tc>
        <w:tc>
          <w:tcPr>
            <w:tcW w:w="720"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+1</w:t>
            </w:r>
          </w:p>
        </w:tc>
        <w:tc>
          <w:tcPr>
            <w:tcW w:w="720"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+1</w:t>
            </w:r>
          </w:p>
        </w:tc>
        <w:tc>
          <w:tcPr>
            <w:tcW w:w="720"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0</w:t>
            </w:r>
          </w:p>
        </w:tc>
        <w:tc>
          <w:tcPr>
            <w:tcW w:w="720"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0</w:t>
            </w:r>
          </w:p>
        </w:tc>
        <w:tc>
          <w:tcPr>
            <w:tcW w:w="720" w:type="dxa"/>
            <w:tcMar>
              <w:top w:w="40" w:type="dxa"/>
              <w:left w:w="0" w:type="dxa"/>
              <w:bottom w:w="40" w:type="dxa"/>
              <w:right w:w="0" w:type="dxa"/>
            </w:tcMar>
          </w:tcPr>
          <w:p w:rsidR="00713D97" w:rsidRPr="00A66842" w:rsidRDefault="00D50F65"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w:t>
            </w:r>
            <w:r w:rsidR="00713D97" w:rsidRPr="00A66842">
              <w:rPr>
                <w:rFonts w:ascii="Palatino Linotype" w:hAnsi="Palatino Linotype"/>
                <w:color w:val="auto"/>
                <w:lang w:val="en-GB"/>
              </w:rPr>
              <w:t>1</w:t>
            </w:r>
          </w:p>
        </w:tc>
        <w:tc>
          <w:tcPr>
            <w:tcW w:w="720" w:type="dxa"/>
            <w:tcMar>
              <w:top w:w="40" w:type="dxa"/>
              <w:left w:w="0" w:type="dxa"/>
              <w:bottom w:w="40" w:type="dxa"/>
              <w:right w:w="0" w:type="dxa"/>
            </w:tcMar>
          </w:tcPr>
          <w:p w:rsidR="00713D97" w:rsidRPr="00A66842" w:rsidRDefault="00D50F65"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w:t>
            </w:r>
            <w:r w:rsidR="00713D97" w:rsidRPr="00A66842">
              <w:rPr>
                <w:rFonts w:ascii="Palatino Linotype" w:hAnsi="Palatino Linotype"/>
                <w:color w:val="auto"/>
                <w:lang w:val="en-GB"/>
              </w:rPr>
              <w:t>1</w:t>
            </w:r>
          </w:p>
        </w:tc>
        <w:tc>
          <w:tcPr>
            <w:tcW w:w="720" w:type="dxa"/>
            <w:tcMar>
              <w:top w:w="40" w:type="dxa"/>
              <w:left w:w="0" w:type="dxa"/>
              <w:bottom w:w="40" w:type="dxa"/>
              <w:right w:w="0" w:type="dxa"/>
            </w:tcMar>
          </w:tcPr>
          <w:p w:rsidR="00713D97" w:rsidRPr="00A66842" w:rsidRDefault="00D50F65"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w:t>
            </w:r>
            <w:r w:rsidR="00713D97" w:rsidRPr="00A66842">
              <w:rPr>
                <w:rFonts w:ascii="Palatino Linotype" w:hAnsi="Palatino Linotype"/>
                <w:color w:val="auto"/>
                <w:lang w:val="en-GB"/>
              </w:rPr>
              <w:t>2</w:t>
            </w:r>
          </w:p>
        </w:tc>
        <w:tc>
          <w:tcPr>
            <w:tcW w:w="632" w:type="dxa"/>
            <w:tcMar>
              <w:top w:w="40" w:type="dxa"/>
              <w:left w:w="0" w:type="dxa"/>
              <w:bottom w:w="40" w:type="dxa"/>
              <w:right w:w="0" w:type="dxa"/>
            </w:tcMar>
          </w:tcPr>
          <w:p w:rsidR="00713D97" w:rsidRPr="00A66842" w:rsidRDefault="00D50F65"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w:t>
            </w:r>
            <w:r w:rsidR="00713D97" w:rsidRPr="00A66842">
              <w:rPr>
                <w:rFonts w:ascii="Palatino Linotype" w:hAnsi="Palatino Linotype"/>
                <w:color w:val="auto"/>
                <w:lang w:val="en-GB"/>
              </w:rPr>
              <w:t>2</w:t>
            </w:r>
          </w:p>
        </w:tc>
      </w:tr>
      <w:tr w:rsidR="00713D97" w:rsidRPr="00A66842" w:rsidTr="00713D97">
        <w:trPr>
          <w:trHeight w:val="350"/>
        </w:trPr>
        <w:tc>
          <w:tcPr>
            <w:tcW w:w="600" w:type="dxa"/>
            <w:tcBorders>
              <w:right w:val="single" w:sz="4" w:space="0" w:color="auto"/>
            </w:tcBorders>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rPr>
                <w:rFonts w:ascii="Palatino Linotype" w:hAnsi="Palatino Linotype"/>
                <w:color w:val="auto"/>
              </w:rPr>
            </w:pPr>
            <w:r w:rsidRPr="00A66842">
              <w:rPr>
                <w:rFonts w:ascii="Palatino Linotype" w:hAnsi="Palatino Linotype"/>
                <w:i/>
                <w:color w:val="auto"/>
              </w:rPr>
              <w:t>m</w:t>
            </w:r>
            <w:r w:rsidRPr="00A66842">
              <w:rPr>
                <w:rFonts w:ascii="Palatino Linotype" w:hAnsi="Palatino Linotype"/>
                <w:i/>
                <w:color w:val="auto"/>
                <w:position w:val="-4"/>
                <w:vertAlign w:val="subscript"/>
              </w:rPr>
              <w:t>s</w:t>
            </w:r>
          </w:p>
        </w:tc>
        <w:tc>
          <w:tcPr>
            <w:tcW w:w="720" w:type="dxa"/>
            <w:tcBorders>
              <w:left w:val="single" w:sz="4" w:space="0" w:color="auto"/>
            </w:tcBorders>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+1/2</w:t>
            </w:r>
          </w:p>
        </w:tc>
        <w:tc>
          <w:tcPr>
            <w:tcW w:w="720" w:type="dxa"/>
            <w:tcMar>
              <w:top w:w="40" w:type="dxa"/>
              <w:left w:w="0" w:type="dxa"/>
              <w:bottom w:w="40" w:type="dxa"/>
              <w:right w:w="0" w:type="dxa"/>
            </w:tcMar>
          </w:tcPr>
          <w:p w:rsidR="00713D97" w:rsidRPr="00A66842" w:rsidRDefault="00D50F65"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w:t>
            </w:r>
            <w:r w:rsidR="00713D97" w:rsidRPr="00A66842">
              <w:rPr>
                <w:rFonts w:ascii="Palatino Linotype" w:hAnsi="Palatino Linotype"/>
                <w:color w:val="auto"/>
                <w:lang w:val="en-GB"/>
              </w:rPr>
              <w:t>1/2</w:t>
            </w:r>
          </w:p>
        </w:tc>
        <w:tc>
          <w:tcPr>
            <w:tcW w:w="720"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+1/2</w:t>
            </w:r>
          </w:p>
        </w:tc>
        <w:tc>
          <w:tcPr>
            <w:tcW w:w="720" w:type="dxa"/>
            <w:tcMar>
              <w:top w:w="40" w:type="dxa"/>
              <w:left w:w="0" w:type="dxa"/>
              <w:bottom w:w="40" w:type="dxa"/>
              <w:right w:w="0" w:type="dxa"/>
            </w:tcMar>
          </w:tcPr>
          <w:p w:rsidR="00713D97" w:rsidRPr="00A66842" w:rsidRDefault="00D50F65"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w:t>
            </w:r>
            <w:r w:rsidR="00713D97" w:rsidRPr="00A66842">
              <w:rPr>
                <w:rFonts w:ascii="Palatino Linotype" w:hAnsi="Palatino Linotype"/>
                <w:color w:val="auto"/>
                <w:lang w:val="en-GB"/>
              </w:rPr>
              <w:t>1/2</w:t>
            </w:r>
          </w:p>
        </w:tc>
        <w:tc>
          <w:tcPr>
            <w:tcW w:w="720"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+1/2</w:t>
            </w:r>
          </w:p>
        </w:tc>
        <w:tc>
          <w:tcPr>
            <w:tcW w:w="720" w:type="dxa"/>
            <w:tcMar>
              <w:top w:w="40" w:type="dxa"/>
              <w:left w:w="0" w:type="dxa"/>
              <w:bottom w:w="40" w:type="dxa"/>
              <w:right w:w="0" w:type="dxa"/>
            </w:tcMar>
          </w:tcPr>
          <w:p w:rsidR="00713D97" w:rsidRPr="00A66842" w:rsidRDefault="00D50F65"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w:t>
            </w:r>
            <w:r w:rsidR="00713D97" w:rsidRPr="00A66842">
              <w:rPr>
                <w:rFonts w:ascii="Palatino Linotype" w:hAnsi="Palatino Linotype"/>
                <w:color w:val="auto"/>
                <w:lang w:val="en-GB"/>
              </w:rPr>
              <w:t>1/2</w:t>
            </w:r>
          </w:p>
        </w:tc>
        <w:tc>
          <w:tcPr>
            <w:tcW w:w="720"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+1/2</w:t>
            </w:r>
          </w:p>
        </w:tc>
        <w:tc>
          <w:tcPr>
            <w:tcW w:w="720" w:type="dxa"/>
            <w:tcMar>
              <w:top w:w="40" w:type="dxa"/>
              <w:left w:w="0" w:type="dxa"/>
              <w:bottom w:w="40" w:type="dxa"/>
              <w:right w:w="0" w:type="dxa"/>
            </w:tcMar>
          </w:tcPr>
          <w:p w:rsidR="00713D97" w:rsidRPr="00A66842" w:rsidRDefault="00D50F65"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w:t>
            </w:r>
            <w:r w:rsidR="00713D97" w:rsidRPr="00A66842">
              <w:rPr>
                <w:rFonts w:ascii="Palatino Linotype" w:hAnsi="Palatino Linotype"/>
                <w:color w:val="auto"/>
                <w:lang w:val="en-GB"/>
              </w:rPr>
              <w:t>1/2</w:t>
            </w:r>
          </w:p>
        </w:tc>
        <w:tc>
          <w:tcPr>
            <w:tcW w:w="720"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+1/2</w:t>
            </w:r>
          </w:p>
        </w:tc>
        <w:tc>
          <w:tcPr>
            <w:tcW w:w="632" w:type="dxa"/>
            <w:tcMar>
              <w:top w:w="40" w:type="dxa"/>
              <w:left w:w="0" w:type="dxa"/>
              <w:bottom w:w="40" w:type="dxa"/>
              <w:right w:w="0" w:type="dxa"/>
            </w:tcMar>
          </w:tcPr>
          <w:p w:rsidR="00713D97" w:rsidRPr="00A66842" w:rsidRDefault="00D50F65"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w:t>
            </w:r>
            <w:r w:rsidR="00713D97" w:rsidRPr="00A66842">
              <w:rPr>
                <w:rFonts w:ascii="Palatino Linotype" w:hAnsi="Palatino Linotype"/>
                <w:color w:val="auto"/>
                <w:lang w:val="en-GB"/>
              </w:rPr>
              <w:t>1/2</w:t>
            </w:r>
          </w:p>
        </w:tc>
      </w:tr>
    </w:tbl>
    <w:p w:rsidR="00713D97" w:rsidRPr="00A66842" w:rsidRDefault="00713D97"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(a total of 10 states.)</w:t>
      </w:r>
    </w:p>
    <w:p w:rsidR="00713D97" w:rsidRPr="00A66842" w:rsidRDefault="00713D97"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t>(b)</w:t>
      </w:r>
      <w:r w:rsidRPr="00A66842">
        <w:rPr>
          <w:rFonts w:ascii="Palatino Linotype" w:hAnsi="Palatino Linotype"/>
          <w:color w:val="auto"/>
          <w:sz w:val="24"/>
        </w:rPr>
        <w:tab/>
        <w:t>In the 3</w:t>
      </w:r>
      <w:r w:rsidRPr="00A66842">
        <w:rPr>
          <w:rFonts w:ascii="Palatino Linotype" w:hAnsi="Palatino Linotype"/>
          <w:i/>
          <w:color w:val="auto"/>
          <w:sz w:val="24"/>
        </w:rPr>
        <w:t>p</w:t>
      </w:r>
      <w:r w:rsidRPr="00A66842">
        <w:rPr>
          <w:rFonts w:ascii="Palatino Linotype" w:hAnsi="Palatino Linotype"/>
          <w:color w:val="auto"/>
          <w:sz w:val="24"/>
        </w:rPr>
        <w:t xml:space="preserve"> subshell, </w:t>
      </w:r>
      <w:r w:rsidRPr="00A66842">
        <w:rPr>
          <w:rFonts w:ascii="Palatino Linotype" w:hAnsi="Palatino Linotype"/>
          <w:i/>
          <w:color w:val="auto"/>
          <w:sz w:val="24"/>
        </w:rPr>
        <w:t>n</w:t>
      </w:r>
      <w:r w:rsidRPr="00A66842">
        <w:rPr>
          <w:rFonts w:ascii="Palatino Linotype" w:hAnsi="Palatino Linotype"/>
          <w:color w:val="auto"/>
          <w:sz w:val="24"/>
        </w:rPr>
        <w:t xml:space="preserve"> = 3 and </w:t>
      </w:r>
      <w:r w:rsidR="00670F2E" w:rsidRPr="00A66842">
        <w:rPr>
          <w:rFonts w:ascii="Palatino Linotype" w:hAnsi="Palatino Linotype"/>
          <w:color w:val="auto"/>
          <w:position w:val="2"/>
          <w:sz w:val="24"/>
        </w:rPr>
        <w:object w:dxaOrig="600" w:dyaOrig="300">
          <v:shape id="_x0000_i1141" type="#_x0000_t75" style="width:30pt;height:15pt" o:ole="">
            <v:imagedata r:id="rId247" o:title=""/>
          </v:shape>
          <o:OLEObject Type="Embed" ProgID="Equation.DSMT4" ShapeID="_x0000_i1141" DrawAspect="Content" ObjectID="_1595942610" r:id="rId248"/>
        </w:object>
      </w:r>
      <w:r w:rsidRPr="00A66842">
        <w:rPr>
          <w:rFonts w:ascii="Palatino Linotype" w:hAnsi="Palatino Linotype"/>
          <w:color w:val="auto"/>
          <w:sz w:val="24"/>
        </w:rPr>
        <w:t xml:space="preserve"> we have</w:t>
      </w:r>
    </w:p>
    <w:tbl>
      <w:tblPr>
        <w:tblW w:w="0" w:type="auto"/>
        <w:tblInd w:w="1871" w:type="dxa"/>
        <w:tblLayout w:type="fixed"/>
        <w:tblCellMar>
          <w:left w:w="0" w:type="dxa"/>
          <w:right w:w="0" w:type="dxa"/>
        </w:tblCellMar>
        <w:tblLook w:val="0000" w:firstRow="0" w:lastRow="0" w:firstColumn="0" w:lastColumn="0" w:noHBand="0" w:noVBand="0"/>
      </w:tblPr>
      <w:tblGrid>
        <w:gridCol w:w="648"/>
        <w:gridCol w:w="729"/>
        <w:gridCol w:w="921"/>
        <w:gridCol w:w="777"/>
        <w:gridCol w:w="777"/>
        <w:gridCol w:w="777"/>
        <w:gridCol w:w="777"/>
      </w:tblGrid>
      <w:tr w:rsidR="00713D97" w:rsidRPr="00A66842" w:rsidTr="00A9057A">
        <w:trPr>
          <w:trHeight w:val="60"/>
        </w:trPr>
        <w:tc>
          <w:tcPr>
            <w:tcW w:w="648" w:type="dxa"/>
            <w:tcBorders>
              <w:right w:val="single" w:sz="4" w:space="0" w:color="auto"/>
            </w:tcBorders>
          </w:tcPr>
          <w:p w:rsidR="00713D97" w:rsidRPr="00A66842" w:rsidRDefault="00713D97" w:rsidP="00763DD0">
            <w:pPr>
              <w:tabs>
                <w:tab w:val="left" w:pos="1080"/>
                <w:tab w:val="left" w:pos="2160"/>
              </w:tabs>
              <w:spacing w:before="120" w:after="120" w:line="360" w:lineRule="auto"/>
              <w:ind w:left="1080" w:hanging="1080"/>
              <w:rPr>
                <w:rFonts w:ascii="Palatino Linotype" w:hAnsi="Palatino Linotype"/>
                <w:color w:val="auto"/>
              </w:rPr>
            </w:pPr>
            <w:r w:rsidRPr="00A66842">
              <w:rPr>
                <w:rFonts w:ascii="Palatino Linotype" w:hAnsi="Palatino Linotype"/>
                <w:i/>
                <w:color w:val="auto"/>
                <w:lang w:val="en-GB"/>
              </w:rPr>
              <w:t>n</w:t>
            </w:r>
          </w:p>
        </w:tc>
        <w:tc>
          <w:tcPr>
            <w:tcW w:w="729" w:type="dxa"/>
            <w:tcBorders>
              <w:left w:val="single" w:sz="4" w:space="0" w:color="auto"/>
            </w:tcBorders>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3</w:t>
            </w:r>
          </w:p>
        </w:tc>
        <w:tc>
          <w:tcPr>
            <w:tcW w:w="921"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3</w:t>
            </w:r>
          </w:p>
        </w:tc>
        <w:tc>
          <w:tcPr>
            <w:tcW w:w="777"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3</w:t>
            </w:r>
          </w:p>
        </w:tc>
        <w:tc>
          <w:tcPr>
            <w:tcW w:w="777"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3</w:t>
            </w:r>
          </w:p>
        </w:tc>
        <w:tc>
          <w:tcPr>
            <w:tcW w:w="777"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3</w:t>
            </w:r>
          </w:p>
        </w:tc>
        <w:tc>
          <w:tcPr>
            <w:tcW w:w="777"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3</w:t>
            </w:r>
          </w:p>
        </w:tc>
      </w:tr>
      <w:tr w:rsidR="00713D97" w:rsidRPr="00A66842" w:rsidTr="00A9057A">
        <w:trPr>
          <w:trHeight w:val="60"/>
        </w:trPr>
        <w:tc>
          <w:tcPr>
            <w:tcW w:w="648" w:type="dxa"/>
            <w:tcBorders>
              <w:right w:val="single" w:sz="4" w:space="0" w:color="auto"/>
            </w:tcBorders>
            <w:tcMar>
              <w:top w:w="40" w:type="dxa"/>
              <w:left w:w="0" w:type="dxa"/>
              <w:bottom w:w="40" w:type="dxa"/>
              <w:right w:w="0" w:type="dxa"/>
            </w:tcMar>
          </w:tcPr>
          <w:p w:rsidR="00713D97" w:rsidRPr="00A66842" w:rsidRDefault="00670F2E" w:rsidP="00763DD0">
            <w:pPr>
              <w:tabs>
                <w:tab w:val="left" w:pos="1080"/>
                <w:tab w:val="left" w:pos="2160"/>
              </w:tabs>
              <w:spacing w:before="120" w:after="120" w:line="360" w:lineRule="auto"/>
              <w:ind w:left="1080" w:hanging="1080"/>
              <w:rPr>
                <w:rFonts w:ascii="Palatino Linotype" w:hAnsi="Palatino Linotype"/>
                <w:color w:val="auto"/>
              </w:rPr>
            </w:pPr>
            <w:r w:rsidRPr="00A66842">
              <w:rPr>
                <w:rFonts w:ascii="Palatino Linotype" w:hAnsi="Palatino Linotype"/>
                <w:color w:val="auto"/>
              </w:rPr>
              <w:object w:dxaOrig="180" w:dyaOrig="240">
                <v:shape id="_x0000_i1142" type="#_x0000_t75" style="width:9pt;height:12pt" o:ole="">
                  <v:imagedata r:id="rId249" o:title=""/>
                </v:shape>
                <o:OLEObject Type="Embed" ProgID="Equation.DSMT4" ShapeID="_x0000_i1142" DrawAspect="Content" ObjectID="_1595942611" r:id="rId250"/>
              </w:object>
            </w:r>
          </w:p>
        </w:tc>
        <w:tc>
          <w:tcPr>
            <w:tcW w:w="729" w:type="dxa"/>
            <w:tcBorders>
              <w:left w:val="single" w:sz="4" w:space="0" w:color="auto"/>
            </w:tcBorders>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1</w:t>
            </w:r>
          </w:p>
        </w:tc>
        <w:tc>
          <w:tcPr>
            <w:tcW w:w="921"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1</w:t>
            </w:r>
          </w:p>
        </w:tc>
        <w:tc>
          <w:tcPr>
            <w:tcW w:w="777"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1</w:t>
            </w:r>
          </w:p>
        </w:tc>
        <w:tc>
          <w:tcPr>
            <w:tcW w:w="777"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1</w:t>
            </w:r>
          </w:p>
        </w:tc>
        <w:tc>
          <w:tcPr>
            <w:tcW w:w="777"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1</w:t>
            </w:r>
          </w:p>
        </w:tc>
        <w:tc>
          <w:tcPr>
            <w:tcW w:w="777"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1</w:t>
            </w:r>
          </w:p>
        </w:tc>
      </w:tr>
      <w:tr w:rsidR="00713D97" w:rsidRPr="00A66842" w:rsidTr="00A9057A">
        <w:trPr>
          <w:trHeight w:val="60"/>
        </w:trPr>
        <w:tc>
          <w:tcPr>
            <w:tcW w:w="648" w:type="dxa"/>
            <w:tcBorders>
              <w:right w:val="single" w:sz="4" w:space="0" w:color="auto"/>
            </w:tcBorders>
          </w:tcPr>
          <w:p w:rsidR="00713D97" w:rsidRPr="00A66842" w:rsidRDefault="00670F2E" w:rsidP="00763DD0">
            <w:pPr>
              <w:tabs>
                <w:tab w:val="left" w:pos="1080"/>
                <w:tab w:val="left" w:pos="2160"/>
              </w:tabs>
              <w:spacing w:before="120" w:after="120" w:line="360" w:lineRule="auto"/>
              <w:ind w:left="1080" w:hanging="1080"/>
              <w:rPr>
                <w:rFonts w:ascii="Palatino Linotype" w:hAnsi="Palatino Linotype"/>
                <w:color w:val="auto"/>
              </w:rPr>
            </w:pPr>
            <w:r w:rsidRPr="00A66842">
              <w:rPr>
                <w:rFonts w:ascii="Palatino Linotype" w:hAnsi="Palatino Linotype"/>
                <w:color w:val="auto"/>
              </w:rPr>
              <w:object w:dxaOrig="320" w:dyaOrig="320">
                <v:shape id="_x0000_i1143" type="#_x0000_t75" style="width:16pt;height:16pt" o:ole="">
                  <v:imagedata r:id="rId251" o:title=""/>
                </v:shape>
                <o:OLEObject Type="Embed" ProgID="Equation.DSMT4" ShapeID="_x0000_i1143" DrawAspect="Content" ObjectID="_1595942612" r:id="rId252"/>
              </w:object>
            </w:r>
          </w:p>
        </w:tc>
        <w:tc>
          <w:tcPr>
            <w:tcW w:w="729" w:type="dxa"/>
            <w:tcBorders>
              <w:left w:val="single" w:sz="4" w:space="0" w:color="auto"/>
            </w:tcBorders>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+1</w:t>
            </w:r>
          </w:p>
        </w:tc>
        <w:tc>
          <w:tcPr>
            <w:tcW w:w="921"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+1</w:t>
            </w:r>
          </w:p>
        </w:tc>
        <w:tc>
          <w:tcPr>
            <w:tcW w:w="777"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0</w:t>
            </w:r>
          </w:p>
        </w:tc>
        <w:tc>
          <w:tcPr>
            <w:tcW w:w="777"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0</w:t>
            </w:r>
          </w:p>
        </w:tc>
        <w:tc>
          <w:tcPr>
            <w:tcW w:w="777" w:type="dxa"/>
            <w:tcMar>
              <w:top w:w="40" w:type="dxa"/>
              <w:left w:w="0" w:type="dxa"/>
              <w:bottom w:w="40" w:type="dxa"/>
              <w:right w:w="0" w:type="dxa"/>
            </w:tcMar>
          </w:tcPr>
          <w:p w:rsidR="00713D97" w:rsidRPr="00A66842" w:rsidRDefault="00D50F65"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w:t>
            </w:r>
            <w:r w:rsidR="00713D97" w:rsidRPr="00A66842">
              <w:rPr>
                <w:rFonts w:ascii="Palatino Linotype" w:hAnsi="Palatino Linotype"/>
                <w:color w:val="auto"/>
                <w:lang w:val="en-GB"/>
              </w:rPr>
              <w:t>1</w:t>
            </w:r>
          </w:p>
        </w:tc>
        <w:tc>
          <w:tcPr>
            <w:tcW w:w="777" w:type="dxa"/>
            <w:tcMar>
              <w:top w:w="40" w:type="dxa"/>
              <w:left w:w="0" w:type="dxa"/>
              <w:bottom w:w="40" w:type="dxa"/>
              <w:right w:w="0" w:type="dxa"/>
            </w:tcMar>
          </w:tcPr>
          <w:p w:rsidR="00713D97" w:rsidRPr="00A66842" w:rsidRDefault="00D50F65"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w:t>
            </w:r>
            <w:r w:rsidR="00713D97" w:rsidRPr="00A66842">
              <w:rPr>
                <w:rFonts w:ascii="Palatino Linotype" w:hAnsi="Palatino Linotype"/>
                <w:color w:val="auto"/>
                <w:lang w:val="en-GB"/>
              </w:rPr>
              <w:t>1</w:t>
            </w:r>
          </w:p>
        </w:tc>
      </w:tr>
      <w:tr w:rsidR="00713D97" w:rsidRPr="00A66842" w:rsidTr="00A9057A">
        <w:trPr>
          <w:trHeight w:val="60"/>
        </w:trPr>
        <w:tc>
          <w:tcPr>
            <w:tcW w:w="648" w:type="dxa"/>
            <w:tcBorders>
              <w:right w:val="single" w:sz="4" w:space="0" w:color="auto"/>
            </w:tcBorders>
          </w:tcPr>
          <w:p w:rsidR="00713D97" w:rsidRPr="00A66842" w:rsidRDefault="00713D97" w:rsidP="00763DD0">
            <w:pPr>
              <w:tabs>
                <w:tab w:val="left" w:pos="1080"/>
                <w:tab w:val="left" w:pos="2160"/>
              </w:tabs>
              <w:spacing w:before="120" w:after="120" w:line="360" w:lineRule="auto"/>
              <w:ind w:left="1080" w:hanging="1080"/>
              <w:rPr>
                <w:rFonts w:ascii="Palatino Linotype" w:hAnsi="Palatino Linotype"/>
                <w:color w:val="auto"/>
              </w:rPr>
            </w:pPr>
            <w:r w:rsidRPr="00A66842">
              <w:rPr>
                <w:rFonts w:ascii="Palatino Linotype" w:hAnsi="Palatino Linotype"/>
                <w:i/>
                <w:color w:val="auto"/>
              </w:rPr>
              <w:t>m</w:t>
            </w:r>
            <w:r w:rsidRPr="00A66842">
              <w:rPr>
                <w:rFonts w:ascii="Palatino Linotype" w:hAnsi="Palatino Linotype"/>
                <w:i/>
                <w:color w:val="auto"/>
                <w:position w:val="-4"/>
                <w:vertAlign w:val="subscript"/>
              </w:rPr>
              <w:t>s</w:t>
            </w:r>
          </w:p>
        </w:tc>
        <w:tc>
          <w:tcPr>
            <w:tcW w:w="729" w:type="dxa"/>
            <w:tcBorders>
              <w:left w:val="single" w:sz="4" w:space="0" w:color="auto"/>
            </w:tcBorders>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+1/2</w:t>
            </w:r>
          </w:p>
        </w:tc>
        <w:tc>
          <w:tcPr>
            <w:tcW w:w="921" w:type="dxa"/>
          </w:tcPr>
          <w:p w:rsidR="00713D97" w:rsidRPr="00A66842" w:rsidRDefault="00D50F65"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w:t>
            </w:r>
            <w:r w:rsidR="00713D97" w:rsidRPr="00A66842">
              <w:rPr>
                <w:rFonts w:ascii="Palatino Linotype" w:hAnsi="Palatino Linotype"/>
                <w:color w:val="auto"/>
                <w:lang w:val="en-GB"/>
              </w:rPr>
              <w:t>1/2</w:t>
            </w:r>
          </w:p>
        </w:tc>
        <w:tc>
          <w:tcPr>
            <w:tcW w:w="777" w:type="dxa"/>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+1/2</w:t>
            </w:r>
          </w:p>
        </w:tc>
        <w:tc>
          <w:tcPr>
            <w:tcW w:w="777" w:type="dxa"/>
          </w:tcPr>
          <w:p w:rsidR="00713D97" w:rsidRPr="00A66842" w:rsidRDefault="00D50F65"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w:t>
            </w:r>
            <w:r w:rsidR="00713D97" w:rsidRPr="00A66842">
              <w:rPr>
                <w:rFonts w:ascii="Palatino Linotype" w:hAnsi="Palatino Linotype"/>
                <w:color w:val="auto"/>
                <w:lang w:val="en-GB"/>
              </w:rPr>
              <w:t>1/2</w:t>
            </w:r>
          </w:p>
        </w:tc>
        <w:tc>
          <w:tcPr>
            <w:tcW w:w="777" w:type="dxa"/>
            <w:tcMar>
              <w:top w:w="40" w:type="dxa"/>
              <w:left w:w="0" w:type="dxa"/>
              <w:bottom w:w="40" w:type="dxa"/>
              <w:right w:w="0" w:type="dxa"/>
            </w:tcMar>
          </w:tcPr>
          <w:p w:rsidR="00713D97" w:rsidRPr="00A66842" w:rsidRDefault="00713D97"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+1/2</w:t>
            </w:r>
          </w:p>
        </w:tc>
        <w:tc>
          <w:tcPr>
            <w:tcW w:w="777" w:type="dxa"/>
            <w:tcMar>
              <w:top w:w="40" w:type="dxa"/>
              <w:left w:w="0" w:type="dxa"/>
              <w:bottom w:w="0" w:type="dxa"/>
              <w:right w:w="0" w:type="dxa"/>
            </w:tcMar>
          </w:tcPr>
          <w:p w:rsidR="00713D97" w:rsidRPr="00A66842" w:rsidRDefault="00D50F65" w:rsidP="00763DD0">
            <w:pPr>
              <w:tabs>
                <w:tab w:val="left" w:pos="1080"/>
                <w:tab w:val="left" w:pos="2160"/>
              </w:tabs>
              <w:spacing w:before="120" w:after="120" w:line="360" w:lineRule="auto"/>
              <w:ind w:left="1080" w:hanging="1080"/>
              <w:jc w:val="right"/>
              <w:rPr>
                <w:rFonts w:ascii="Palatino Linotype" w:hAnsi="Palatino Linotype"/>
                <w:color w:val="auto"/>
              </w:rPr>
            </w:pPr>
            <w:r w:rsidRPr="00A66842">
              <w:rPr>
                <w:rFonts w:ascii="Palatino Linotype" w:hAnsi="Palatino Linotype"/>
                <w:color w:val="auto"/>
                <w:lang w:val="en-GB"/>
              </w:rPr>
              <w:t>–</w:t>
            </w:r>
            <w:r w:rsidR="00713D97" w:rsidRPr="00A66842">
              <w:rPr>
                <w:rFonts w:ascii="Palatino Linotype" w:hAnsi="Palatino Linotype"/>
                <w:color w:val="auto"/>
                <w:lang w:val="en-GB"/>
              </w:rPr>
              <w:t>1/2</w:t>
            </w:r>
          </w:p>
        </w:tc>
      </w:tr>
    </w:tbl>
    <w:p w:rsidR="00713D97" w:rsidRPr="00A66842" w:rsidRDefault="00713D97"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(a total of 6 states.)</w:t>
      </w:r>
    </w:p>
    <w:p w:rsidR="00AF73B6" w:rsidRPr="00A66842" w:rsidRDefault="00AF73B6"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Style w:val="Q1"/>
          <w:rFonts w:ascii="Palatino Linotype" w:hAnsi="Palatino Linotype"/>
          <w:color w:val="auto"/>
          <w:sz w:val="24"/>
        </w:rPr>
        <w:lastRenderedPageBreak/>
        <w:t>P4</w:t>
      </w:r>
      <w:r w:rsidR="007015FE" w:rsidRPr="00A66842">
        <w:rPr>
          <w:rStyle w:val="Q1"/>
          <w:rFonts w:ascii="Palatino Linotype" w:hAnsi="Palatino Linotype"/>
          <w:color w:val="auto"/>
          <w:sz w:val="24"/>
        </w:rPr>
        <w:t>1.19</w:t>
      </w:r>
      <w:r w:rsidRPr="00A66842">
        <w:rPr>
          <w:rFonts w:ascii="Palatino Linotype" w:hAnsi="Palatino Linotype"/>
          <w:b/>
          <w:color w:val="auto"/>
          <w:sz w:val="24"/>
        </w:rPr>
        <w:tab/>
      </w:r>
      <w:r w:rsidRPr="00A66842">
        <w:rPr>
          <w:rFonts w:ascii="Palatino Linotype" w:hAnsi="Palatino Linotype"/>
          <w:color w:val="auto"/>
          <w:sz w:val="24"/>
        </w:rPr>
        <w:t>(a)</w:t>
      </w:r>
      <w:r w:rsidRPr="00A66842">
        <w:rPr>
          <w:rFonts w:ascii="Palatino Linotype" w:hAnsi="Palatino Linotype"/>
          <w:color w:val="auto"/>
          <w:sz w:val="24"/>
        </w:rPr>
        <w:tab/>
        <w:t>For a 3</w:t>
      </w:r>
      <w:r w:rsidRPr="00A66842">
        <w:rPr>
          <w:rFonts w:ascii="Palatino Linotype" w:hAnsi="Palatino Linotype"/>
          <w:i/>
          <w:color w:val="auto"/>
          <w:sz w:val="24"/>
        </w:rPr>
        <w:t>d</w:t>
      </w:r>
      <w:r w:rsidRPr="00A66842">
        <w:rPr>
          <w:rFonts w:ascii="Palatino Linotype" w:hAnsi="Palatino Linotype"/>
          <w:color w:val="auto"/>
          <w:sz w:val="24"/>
        </w:rPr>
        <w:t xml:space="preserve"> state, </w:t>
      </w:r>
      <w:r w:rsidRPr="00A66842">
        <w:rPr>
          <w:rFonts w:ascii="Palatino Linotype" w:hAnsi="Palatino Linotype"/>
          <w:i/>
          <w:color w:val="auto"/>
          <w:sz w:val="24"/>
        </w:rPr>
        <w:t>n</w:t>
      </w:r>
      <w:r w:rsidRPr="00A66842">
        <w:rPr>
          <w:rFonts w:ascii="Palatino Linotype" w:hAnsi="Palatino Linotype"/>
          <w:color w:val="auto"/>
          <w:sz w:val="24"/>
        </w:rPr>
        <w:t xml:space="preserve"> = 3 and </w:t>
      </w:r>
      <w:r w:rsidR="00670F2E" w:rsidRPr="00A66842">
        <w:rPr>
          <w:rFonts w:ascii="Palatino Linotype" w:hAnsi="Palatino Linotype"/>
          <w:color w:val="auto"/>
          <w:position w:val="4"/>
          <w:sz w:val="24"/>
        </w:rPr>
        <w:object w:dxaOrig="600" w:dyaOrig="260">
          <v:shape id="_x0000_i1144" type="#_x0000_t75" style="width:30pt;height:13pt" o:ole="">
            <v:imagedata r:id="rId253" o:title=""/>
          </v:shape>
          <o:OLEObject Type="Embed" ProgID="Equation.DSMT4" ShapeID="_x0000_i1144" DrawAspect="Content" ObjectID="_1595942613" r:id="rId254"/>
        </w:object>
      </w:r>
      <w:r w:rsidRPr="00A66842">
        <w:rPr>
          <w:rFonts w:ascii="Palatino Linotype" w:hAnsi="Palatino Linotype"/>
          <w:color w:val="auto"/>
          <w:sz w:val="24"/>
        </w:rPr>
        <w:t xml:space="preserve"> Therefore,    </w:t>
      </w:r>
    </w:p>
    <w:p w:rsidR="00AF73B6" w:rsidRPr="00A66842" w:rsidRDefault="00AF73B6"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14"/>
          <w:sz w:val="24"/>
        </w:rPr>
        <w:object w:dxaOrig="3940" w:dyaOrig="480">
          <v:shape id="_x0000_i1145" type="#_x0000_t75" style="width:197pt;height:24pt" o:ole="">
            <v:imagedata r:id="rId255" o:title=""/>
          </v:shape>
          <o:OLEObject Type="Embed" ProgID="Equation.DSMT4" ShapeID="_x0000_i1145" DrawAspect="Content" ObjectID="_1595942614" r:id="rId256"/>
        </w:object>
      </w:r>
    </w:p>
    <w:p w:rsidR="00AF73B6" w:rsidRPr="00A66842" w:rsidRDefault="00AF73B6"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t>(b)</w:t>
      </w:r>
      <w:r w:rsidRPr="00A66842">
        <w:rPr>
          <w:rFonts w:ascii="Palatino Linotype" w:hAnsi="Palatino Linotype"/>
          <w:color w:val="auto"/>
          <w:sz w:val="24"/>
        </w:rPr>
        <w:tab/>
      </w:r>
      <w:r w:rsidR="00670F2E" w:rsidRPr="00A66842">
        <w:rPr>
          <w:rFonts w:ascii="Palatino Linotype" w:hAnsi="Palatino Linotype"/>
          <w:color w:val="auto"/>
          <w:position w:val="1"/>
          <w:sz w:val="24"/>
        </w:rPr>
        <w:object w:dxaOrig="320" w:dyaOrig="320">
          <v:shape id="_x0000_i1146" type="#_x0000_t75" style="width:16pt;height:16pt" o:ole="">
            <v:imagedata r:id="rId257" o:title=""/>
          </v:shape>
          <o:OLEObject Type="Embed" ProgID="Equation.DSMT4" ShapeID="_x0000_i1146" DrawAspect="Content" ObjectID="_1595942615" r:id="rId258"/>
        </w:object>
      </w:r>
      <w:r w:rsidRPr="00A66842">
        <w:rPr>
          <w:rFonts w:ascii="Palatino Linotype" w:hAnsi="Palatino Linotype"/>
          <w:color w:val="auto"/>
          <w:sz w:val="24"/>
        </w:rPr>
        <w:t xml:space="preserve"> can have the values     </w:t>
      </w:r>
      <w:r w:rsidR="00D50F65" w:rsidRPr="00A66842">
        <w:rPr>
          <w:rFonts w:ascii="Palatino Linotype" w:hAnsi="Palatino Linotype"/>
          <w:color w:val="auto"/>
          <w:sz w:val="24"/>
        </w:rPr>
        <w:t>–</w:t>
      </w:r>
      <w:r w:rsidRPr="00A66842">
        <w:rPr>
          <w:rFonts w:ascii="Palatino Linotype" w:hAnsi="Palatino Linotype"/>
          <w:color w:val="auto"/>
          <w:sz w:val="24"/>
        </w:rPr>
        <w:t xml:space="preserve">2, </w:t>
      </w:r>
      <w:r w:rsidR="00D50F65" w:rsidRPr="00A66842">
        <w:rPr>
          <w:rFonts w:ascii="Palatino Linotype" w:hAnsi="Palatino Linotype"/>
          <w:color w:val="auto"/>
          <w:sz w:val="24"/>
        </w:rPr>
        <w:t>–</w:t>
      </w:r>
      <w:r w:rsidRPr="00A66842">
        <w:rPr>
          <w:rFonts w:ascii="Palatino Linotype" w:hAnsi="Palatino Linotype"/>
          <w:color w:val="auto"/>
          <w:sz w:val="24"/>
        </w:rPr>
        <w:t>1, 0, 1, and 2,</w:t>
      </w:r>
    </w:p>
    <w:p w:rsidR="00AF73B6" w:rsidRPr="00A66842" w:rsidRDefault="00AF73B6"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so      </w:t>
      </w:r>
      <w:r w:rsidR="00670F2E" w:rsidRPr="00A66842">
        <w:rPr>
          <w:rFonts w:ascii="Palatino Linotype" w:hAnsi="Palatino Linotype"/>
          <w:color w:val="auto"/>
          <w:sz w:val="24"/>
        </w:rPr>
        <w:object w:dxaOrig="4900" w:dyaOrig="440">
          <v:shape id="_x0000_i1147" type="#_x0000_t75" style="width:245pt;height:22pt" o:ole="">
            <v:imagedata r:id="rId259" o:title=""/>
          </v:shape>
          <o:OLEObject Type="Embed" ProgID="Equation.DSMT4" ShapeID="_x0000_i1147" DrawAspect="Content" ObjectID="_1595942616" r:id="rId260"/>
        </w:object>
      </w:r>
      <w:r w:rsidRPr="00A66842">
        <w:rPr>
          <w:rFonts w:ascii="Palatino Linotype" w:hAnsi="Palatino Linotype"/>
          <w:color w:val="auto"/>
          <w:sz w:val="24"/>
        </w:rPr>
        <w:t>.</w:t>
      </w:r>
    </w:p>
    <w:p w:rsidR="00AF73B6" w:rsidRPr="00A66842" w:rsidRDefault="007015FE" w:rsidP="00763DD0">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rPr>
      </w:pPr>
      <w:r w:rsidRPr="00A66842">
        <w:rPr>
          <w:rFonts w:ascii="Palatino Linotype" w:hAnsi="Palatino Linotype"/>
          <w:color w:val="auto"/>
          <w:sz w:val="24"/>
        </w:rPr>
        <w:tab/>
      </w:r>
      <w:r w:rsidR="00AF73B6" w:rsidRPr="00A66842">
        <w:rPr>
          <w:rFonts w:ascii="Palatino Linotype" w:hAnsi="Palatino Linotype"/>
          <w:color w:val="auto"/>
          <w:sz w:val="24"/>
        </w:rPr>
        <w:t>(c)</w:t>
      </w:r>
      <w:r w:rsidR="00AF73B6" w:rsidRPr="00A66842">
        <w:rPr>
          <w:rFonts w:ascii="Palatino Linotype" w:hAnsi="Palatino Linotype"/>
          <w:color w:val="auto"/>
          <w:sz w:val="24"/>
        </w:rPr>
        <w:tab/>
        <w:t xml:space="preserve">Using the relation </w:t>
      </w:r>
      <w:r w:rsidR="00670F2E" w:rsidRPr="00A66842">
        <w:rPr>
          <w:rFonts w:ascii="Palatino Linotype" w:hAnsi="Palatino Linotype"/>
          <w:color w:val="auto"/>
          <w:position w:val="2"/>
          <w:sz w:val="24"/>
        </w:rPr>
        <w:object w:dxaOrig="1160" w:dyaOrig="620">
          <v:shape id="_x0000_i1148" type="#_x0000_t75" style="width:58pt;height:31pt" o:ole="">
            <v:imagedata r:id="rId261" o:title=""/>
          </v:shape>
          <o:OLEObject Type="Embed" ProgID="Equation.DSMT4" ShapeID="_x0000_i1148" DrawAspect="Content" ObjectID="_1595942617" r:id="rId262"/>
        </w:object>
      </w:r>
      <w:r w:rsidR="00AF73B6" w:rsidRPr="00A66842">
        <w:rPr>
          <w:rFonts w:ascii="Palatino Linotype" w:hAnsi="Palatino Linotype"/>
          <w:color w:val="auto"/>
          <w:sz w:val="24"/>
        </w:rPr>
        <w:t xml:space="preserve"> we find the possible values of </w:t>
      </w:r>
      <w:r w:rsidR="00D50F65" w:rsidRPr="00A66842">
        <w:rPr>
          <w:rFonts w:ascii="Palatino Linotype" w:hAnsi="Palatino Linotype"/>
          <w:i/>
          <w:iCs/>
          <w:color w:val="auto"/>
          <w:position w:val="4"/>
          <w:sz w:val="24"/>
          <w:szCs w:val="24"/>
        </w:rPr>
        <w:sym w:font="Symbol" w:char="F071"/>
      </w:r>
      <w:r w:rsidR="00AF73B6" w:rsidRPr="00A66842">
        <w:rPr>
          <w:rFonts w:ascii="Palatino Linotype" w:hAnsi="Palatino Linotype"/>
          <w:i/>
          <w:color w:val="auto"/>
          <w:position w:val="3"/>
          <w:sz w:val="8"/>
          <w:szCs w:val="24"/>
        </w:rPr>
        <w:t xml:space="preserve"> </w:t>
      </w:r>
      <w:r w:rsidR="00AF73B6" w:rsidRPr="00A66842">
        <w:rPr>
          <w:rFonts w:ascii="Palatino Linotype" w:hAnsi="Palatino Linotype"/>
          <w:color w:val="auto"/>
          <w:sz w:val="24"/>
          <w:szCs w:val="24"/>
        </w:rPr>
        <w:t>:</w:t>
      </w:r>
      <w:r w:rsidR="00AF73B6" w:rsidRPr="00A66842">
        <w:rPr>
          <w:rFonts w:ascii="Palatino Linotype" w:hAnsi="Palatino Linotype"/>
          <w:color w:val="auto"/>
          <w:sz w:val="24"/>
        </w:rPr>
        <w:t xml:space="preserve"> </w:t>
      </w:r>
    </w:p>
    <w:p w:rsidR="00AF73B6" w:rsidRPr="00A66842" w:rsidRDefault="00AF73B6"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3740" w:dyaOrig="440">
          <v:shape id="_x0000_i1149" type="#_x0000_t75" style="width:187pt;height:22pt" o:ole="">
            <v:imagedata r:id="rId263" o:title=""/>
          </v:shape>
          <o:OLEObject Type="Embed" ProgID="Equation.DSMT4" ShapeID="_x0000_i1149" DrawAspect="Content" ObjectID="_1595942618" r:id="rId264"/>
        </w:object>
      </w:r>
    </w:p>
    <w:p w:rsidR="0013126A" w:rsidRPr="00A66842" w:rsidRDefault="00230BD5" w:rsidP="004B411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rPr>
      </w:pPr>
      <w:r w:rsidRPr="00A66842">
        <w:rPr>
          <w:rStyle w:val="Q1"/>
          <w:rFonts w:ascii="Palatino Linotype" w:hAnsi="Palatino Linotype"/>
          <w:color w:val="auto"/>
          <w:sz w:val="24"/>
        </w:rPr>
        <w:t>P41.20</w:t>
      </w:r>
      <w:r w:rsidR="004B4115" w:rsidRPr="00A66842">
        <w:rPr>
          <w:rStyle w:val="Q1"/>
          <w:rFonts w:ascii="Palatino Linotype" w:hAnsi="Palatino Linotype"/>
          <w:color w:val="auto"/>
          <w:sz w:val="24"/>
        </w:rPr>
        <w:tab/>
      </w:r>
      <w:r w:rsidR="0013126A" w:rsidRPr="00A66842">
        <w:rPr>
          <w:rFonts w:ascii="Palatino LT Std" w:hAnsi="Palatino LT Std" w:cs="Palatino LT Std"/>
          <w:sz w:val="24"/>
        </w:rPr>
        <w:t>(a)</w:t>
      </w:r>
      <w:r w:rsidR="0013126A" w:rsidRPr="00A66842">
        <w:rPr>
          <w:rFonts w:ascii="Palatino LT Std" w:hAnsi="Palatino LT Std" w:cs="Palatino LT Std"/>
          <w:sz w:val="24"/>
        </w:rPr>
        <w:tab/>
        <w:t xml:space="preserve">For </w:t>
      </w:r>
      <w:r w:rsidR="0013126A" w:rsidRPr="00A66842">
        <w:rPr>
          <w:rStyle w:val="italic0"/>
          <w:rFonts w:ascii="Palatino LT Std" w:hAnsi="Palatino LT Std" w:cs="Palatino LT Std"/>
          <w:sz w:val="24"/>
          <w:szCs w:val="24"/>
        </w:rPr>
        <w:t xml:space="preserve">n </w:t>
      </w:r>
      <w:r w:rsidR="0013126A" w:rsidRPr="00A66842">
        <w:rPr>
          <w:rFonts w:ascii="Palatino LT Std" w:hAnsi="Palatino LT Std" w:cs="Palatino LT Std"/>
          <w:sz w:val="24"/>
        </w:rPr>
        <w:t xml:space="preserve">= 1, we have </w:t>
      </w:r>
      <w:r w:rsidR="00670F2E" w:rsidRPr="00A66842">
        <w:rPr>
          <w:rFonts w:ascii="Palatino LT Std" w:hAnsi="Palatino LT Std"/>
          <w:position w:val="2"/>
          <w:sz w:val="24"/>
        </w:rPr>
        <w:object w:dxaOrig="180" w:dyaOrig="240">
          <v:shape id="_x0000_i1150" type="#_x0000_t75" style="width:9pt;height:12pt" o:ole="">
            <v:imagedata r:id="rId265" o:title=""/>
          </v:shape>
          <o:OLEObject Type="Embed" ProgID="Equation.DSMT4" ShapeID="_x0000_i1150" DrawAspect="Content" ObjectID="_1595942619" r:id="rId266"/>
        </w:object>
      </w:r>
      <w:r w:rsidR="0013126A" w:rsidRPr="00A66842">
        <w:rPr>
          <w:rFonts w:ascii="Palatino LT Std" w:hAnsi="Palatino LT Std" w:cs="Palatino LT Std"/>
          <w:sz w:val="24"/>
        </w:rPr>
        <w:t xml:space="preserve"> = 0, </w:t>
      </w:r>
      <w:r w:rsidR="00670F2E" w:rsidRPr="00A66842">
        <w:rPr>
          <w:rFonts w:ascii="Palatino LT Std" w:hAnsi="Palatino LT Std"/>
          <w:position w:val="2"/>
          <w:sz w:val="24"/>
        </w:rPr>
        <w:object w:dxaOrig="320" w:dyaOrig="380">
          <v:shape id="_x0000_i1151" type="#_x0000_t75" style="width:16pt;height:19pt" o:ole="">
            <v:imagedata r:id="rId267" o:title=""/>
          </v:shape>
          <o:OLEObject Type="Embed" ProgID="Equation.DSMT4" ShapeID="_x0000_i1151" DrawAspect="Content" ObjectID="_1595942620" r:id="rId268"/>
        </w:object>
      </w:r>
      <w:r w:rsidR="0013126A" w:rsidRPr="00A66842">
        <w:rPr>
          <w:rStyle w:val="italic0"/>
          <w:rFonts w:ascii="Palatino LT Std" w:hAnsi="Palatino LT Std" w:cs="Palatino LT Std"/>
          <w:sz w:val="24"/>
          <w:szCs w:val="24"/>
        </w:rPr>
        <w:t xml:space="preserve"> </w:t>
      </w:r>
      <w:r w:rsidR="0013126A" w:rsidRPr="00A66842">
        <w:rPr>
          <w:rFonts w:ascii="Palatino LT Std" w:hAnsi="Palatino LT Std" w:cs="Palatino LT Std"/>
          <w:sz w:val="24"/>
        </w:rPr>
        <w:t xml:space="preserve">= 0, </w:t>
      </w:r>
      <w:r w:rsidR="00670F2E" w:rsidRPr="00A66842">
        <w:rPr>
          <w:rFonts w:ascii="Palatino LT Std" w:hAnsi="Palatino LT Std"/>
          <w:sz w:val="24"/>
        </w:rPr>
        <w:object w:dxaOrig="960" w:dyaOrig="440">
          <v:shape id="_x0000_i1152" type="#_x0000_t75" style="width:48pt;height:22pt" o:ole="">
            <v:imagedata r:id="rId269" o:title=""/>
          </v:shape>
          <o:OLEObject Type="Embed" ProgID="Equation.DSMT4" ShapeID="_x0000_i1152" DrawAspect="Content" ObjectID="_1595942621" r:id="rId270"/>
        </w:object>
      </w:r>
    </w:p>
    <w:tbl>
      <w:tblPr>
        <w:tblW w:w="0" w:type="auto"/>
        <w:jc w:val="center"/>
        <w:tblLayout w:type="fixed"/>
        <w:tblCellMar>
          <w:left w:w="0" w:type="dxa"/>
          <w:right w:w="0" w:type="dxa"/>
        </w:tblCellMar>
        <w:tblLook w:val="0000" w:firstRow="0" w:lastRow="0" w:firstColumn="0" w:lastColumn="0" w:noHBand="0" w:noVBand="0"/>
      </w:tblPr>
      <w:tblGrid>
        <w:gridCol w:w="1440"/>
        <w:gridCol w:w="1440"/>
        <w:gridCol w:w="1440"/>
        <w:gridCol w:w="1440"/>
      </w:tblGrid>
      <w:tr w:rsidR="0013126A" w:rsidRPr="00A66842" w:rsidTr="004B4115">
        <w:trPr>
          <w:trHeight w:hRule="exact" w:val="576"/>
          <w:jc w:val="center"/>
        </w:trPr>
        <w:tc>
          <w:tcPr>
            <w:tcW w:w="1440" w:type="dxa"/>
            <w:tcBorders>
              <w:top w:val="single" w:sz="4" w:space="0" w:color="000000"/>
              <w:left w:val="single" w:sz="4" w:space="0" w:color="000000"/>
              <w:bottom w:val="single" w:sz="4" w:space="0" w:color="000000"/>
              <w:right w:val="single" w:sz="4" w:space="0" w:color="000000"/>
            </w:tcBorders>
            <w:tcMar>
              <w:top w:w="120" w:type="dxa"/>
              <w:left w:w="108" w:type="dxa"/>
              <w:bottom w:w="120" w:type="dxa"/>
              <w:right w:w="108" w:type="dxa"/>
            </w:tcMar>
            <w:vAlign w:val="center"/>
          </w:tcPr>
          <w:p w:rsidR="0013126A" w:rsidRPr="00A66842" w:rsidRDefault="0013126A" w:rsidP="004B4115">
            <w:pPr>
              <w:tabs>
                <w:tab w:val="left" w:pos="450"/>
                <w:tab w:val="left" w:pos="1080"/>
                <w:tab w:val="left" w:pos="1530"/>
                <w:tab w:val="left" w:pos="1890"/>
                <w:tab w:val="right" w:pos="8640"/>
              </w:tabs>
              <w:spacing w:before="120" w:after="120"/>
              <w:jc w:val="center"/>
              <w:rPr>
                <w:rFonts w:ascii="Palatino LT Std" w:hAnsi="Palatino LT Std" w:cs="Palatino LT Std"/>
              </w:rPr>
            </w:pPr>
            <w:r w:rsidRPr="00A66842">
              <w:rPr>
                <w:rStyle w:val="italic0"/>
                <w:rFonts w:ascii="Palatino LT Std" w:hAnsi="Palatino LT Std" w:cs="Palatino LT Std"/>
                <w:sz w:val="24"/>
                <w:szCs w:val="24"/>
              </w:rPr>
              <w:t>n</w:t>
            </w:r>
          </w:p>
        </w:tc>
        <w:tc>
          <w:tcPr>
            <w:tcW w:w="1440" w:type="dxa"/>
            <w:tcBorders>
              <w:top w:val="single" w:sz="4" w:space="0" w:color="000000"/>
              <w:left w:val="single" w:sz="4" w:space="0" w:color="000000"/>
              <w:bottom w:val="single" w:sz="4" w:space="0" w:color="000000"/>
              <w:right w:val="single" w:sz="4" w:space="0" w:color="000000"/>
            </w:tcBorders>
            <w:tcMar>
              <w:top w:w="120" w:type="dxa"/>
              <w:left w:w="108" w:type="dxa"/>
              <w:bottom w:w="120" w:type="dxa"/>
              <w:right w:w="108" w:type="dxa"/>
            </w:tcMar>
            <w:vAlign w:val="center"/>
          </w:tcPr>
          <w:p w:rsidR="0013126A" w:rsidRPr="00A66842" w:rsidRDefault="00670F2E" w:rsidP="004B4115">
            <w:pPr>
              <w:tabs>
                <w:tab w:val="left" w:pos="450"/>
                <w:tab w:val="left" w:pos="1080"/>
                <w:tab w:val="left" w:pos="1530"/>
                <w:tab w:val="left" w:pos="1890"/>
                <w:tab w:val="right" w:pos="8640"/>
              </w:tabs>
              <w:spacing w:before="120" w:after="120"/>
              <w:jc w:val="center"/>
              <w:rPr>
                <w:rFonts w:ascii="Palatino LT Std" w:hAnsi="Palatino LT Std" w:cs="Palatino LT Std"/>
              </w:rPr>
            </w:pPr>
            <w:r w:rsidRPr="00A66842">
              <w:rPr>
                <w:rFonts w:ascii="Palatino LT Std" w:hAnsi="Palatino LT Std"/>
              </w:rPr>
              <w:object w:dxaOrig="180" w:dyaOrig="240">
                <v:shape id="_x0000_i1153" type="#_x0000_t75" style="width:9pt;height:12pt" o:ole="">
                  <v:imagedata r:id="rId271" o:title=""/>
                </v:shape>
                <o:OLEObject Type="Embed" ProgID="Equation.DSMT4" ShapeID="_x0000_i1153" DrawAspect="Content" ObjectID="_1595942622" r:id="rId272"/>
              </w:object>
            </w:r>
          </w:p>
        </w:tc>
        <w:tc>
          <w:tcPr>
            <w:tcW w:w="1440" w:type="dxa"/>
            <w:tcBorders>
              <w:top w:val="single" w:sz="4" w:space="0" w:color="000000"/>
              <w:left w:val="single" w:sz="4" w:space="0" w:color="000000"/>
              <w:bottom w:val="single" w:sz="4" w:space="0" w:color="000000"/>
              <w:right w:val="single" w:sz="4" w:space="0" w:color="000000"/>
            </w:tcBorders>
            <w:tcMar>
              <w:top w:w="120" w:type="dxa"/>
              <w:left w:w="108" w:type="dxa"/>
              <w:bottom w:w="120" w:type="dxa"/>
              <w:right w:w="108" w:type="dxa"/>
            </w:tcMar>
            <w:vAlign w:val="center"/>
          </w:tcPr>
          <w:p w:rsidR="0013126A" w:rsidRPr="00A66842" w:rsidRDefault="00670F2E" w:rsidP="004B4115">
            <w:pPr>
              <w:tabs>
                <w:tab w:val="left" w:pos="450"/>
                <w:tab w:val="left" w:pos="1080"/>
                <w:tab w:val="left" w:pos="1530"/>
                <w:tab w:val="left" w:pos="1890"/>
                <w:tab w:val="right" w:pos="8640"/>
              </w:tabs>
              <w:spacing w:before="120" w:after="120"/>
              <w:jc w:val="center"/>
              <w:rPr>
                <w:rFonts w:ascii="Palatino LT Std" w:hAnsi="Palatino LT Std" w:cs="Palatino LT Std"/>
              </w:rPr>
            </w:pPr>
            <w:r w:rsidRPr="00A66842">
              <w:rPr>
                <w:rFonts w:ascii="Palatino LT Std" w:hAnsi="Palatino LT Std"/>
                <w:position w:val="-10"/>
              </w:rPr>
              <w:object w:dxaOrig="320" w:dyaOrig="320">
                <v:shape id="_x0000_i1154" type="#_x0000_t75" style="width:16pt;height:16pt" o:ole="">
                  <v:imagedata r:id="rId273" o:title=""/>
                </v:shape>
                <o:OLEObject Type="Embed" ProgID="Equation.DSMT4" ShapeID="_x0000_i1154" DrawAspect="Content" ObjectID="_1595942623" r:id="rId274"/>
              </w:object>
            </w:r>
          </w:p>
        </w:tc>
        <w:tc>
          <w:tcPr>
            <w:tcW w:w="1440" w:type="dxa"/>
            <w:tcBorders>
              <w:top w:val="single" w:sz="4" w:space="0" w:color="000000"/>
              <w:left w:val="single" w:sz="4" w:space="0" w:color="000000"/>
              <w:bottom w:val="single" w:sz="4" w:space="0" w:color="000000"/>
              <w:right w:val="single" w:sz="4" w:space="0" w:color="000000"/>
            </w:tcBorders>
            <w:tcMar>
              <w:top w:w="120" w:type="dxa"/>
              <w:left w:w="108" w:type="dxa"/>
              <w:bottom w:w="120" w:type="dxa"/>
              <w:right w:w="108" w:type="dxa"/>
            </w:tcMar>
            <w:vAlign w:val="center"/>
          </w:tcPr>
          <w:p w:rsidR="0013126A" w:rsidRPr="00A66842" w:rsidRDefault="0013126A" w:rsidP="004B4115">
            <w:pPr>
              <w:tabs>
                <w:tab w:val="left" w:pos="450"/>
                <w:tab w:val="left" w:pos="1080"/>
                <w:tab w:val="left" w:pos="1530"/>
                <w:tab w:val="left" w:pos="1890"/>
                <w:tab w:val="right" w:pos="8640"/>
              </w:tabs>
              <w:spacing w:before="120" w:after="120"/>
              <w:jc w:val="center"/>
              <w:rPr>
                <w:rFonts w:ascii="Palatino LT Std" w:hAnsi="Palatino LT Std" w:cs="Palatino LT Std"/>
              </w:rPr>
            </w:pPr>
            <w:r w:rsidRPr="00A66842">
              <w:rPr>
                <w:rStyle w:val="italic0"/>
                <w:rFonts w:ascii="Palatino LT Std" w:hAnsi="Palatino LT Std" w:cs="Palatino LT Std"/>
                <w:sz w:val="24"/>
                <w:szCs w:val="24"/>
              </w:rPr>
              <w:t>m</w:t>
            </w:r>
            <w:r w:rsidRPr="00A66842">
              <w:rPr>
                <w:rStyle w:val="italic0"/>
                <w:rFonts w:ascii="Palatino LT Std" w:hAnsi="Palatino LT Std" w:cs="Palatino LT Std"/>
                <w:position w:val="-4"/>
                <w:sz w:val="24"/>
                <w:szCs w:val="24"/>
                <w:vertAlign w:val="subscript"/>
              </w:rPr>
              <w:t>s</w:t>
            </w:r>
          </w:p>
        </w:tc>
      </w:tr>
      <w:tr w:rsidR="0013126A" w:rsidRPr="00A66842" w:rsidTr="004B4115">
        <w:trPr>
          <w:trHeight w:hRule="exact" w:val="576"/>
          <w:jc w:val="center"/>
        </w:trPr>
        <w:tc>
          <w:tcPr>
            <w:tcW w:w="1440" w:type="dxa"/>
            <w:tcBorders>
              <w:top w:val="single" w:sz="4" w:space="0" w:color="000000"/>
              <w:left w:val="single" w:sz="4" w:space="0" w:color="000000"/>
              <w:bottom w:val="single" w:sz="4" w:space="0" w:color="000000"/>
              <w:right w:val="single" w:sz="4" w:space="0" w:color="000000"/>
            </w:tcBorders>
            <w:tcMar>
              <w:top w:w="120" w:type="dxa"/>
              <w:left w:w="108" w:type="dxa"/>
              <w:bottom w:w="120" w:type="dxa"/>
              <w:right w:w="108" w:type="dxa"/>
            </w:tcMar>
            <w:vAlign w:val="center"/>
          </w:tcPr>
          <w:p w:rsidR="0013126A" w:rsidRPr="00A66842" w:rsidRDefault="0013126A" w:rsidP="004B4115">
            <w:pPr>
              <w:tabs>
                <w:tab w:val="left" w:pos="450"/>
                <w:tab w:val="left" w:pos="1080"/>
                <w:tab w:val="left" w:pos="1530"/>
                <w:tab w:val="left" w:pos="1890"/>
                <w:tab w:val="right" w:pos="8640"/>
              </w:tabs>
              <w:spacing w:before="120" w:after="120"/>
              <w:jc w:val="center"/>
              <w:rPr>
                <w:rFonts w:ascii="Palatino LT Std" w:hAnsi="Palatino LT Std" w:cs="Palatino LT Std"/>
              </w:rPr>
            </w:pPr>
            <w:r w:rsidRPr="00A66842">
              <w:rPr>
                <w:rFonts w:ascii="Palatino LT Std" w:hAnsi="Palatino LT Std" w:cs="Palatino LT Std"/>
              </w:rPr>
              <w:t>1</w:t>
            </w:r>
          </w:p>
        </w:tc>
        <w:tc>
          <w:tcPr>
            <w:tcW w:w="1440" w:type="dxa"/>
            <w:tcBorders>
              <w:top w:val="single" w:sz="4" w:space="0" w:color="000000"/>
              <w:left w:val="single" w:sz="4" w:space="0" w:color="000000"/>
              <w:bottom w:val="single" w:sz="4" w:space="0" w:color="000000"/>
              <w:right w:val="single" w:sz="4" w:space="0" w:color="000000"/>
            </w:tcBorders>
            <w:tcMar>
              <w:top w:w="120" w:type="dxa"/>
              <w:left w:w="108" w:type="dxa"/>
              <w:bottom w:w="120" w:type="dxa"/>
              <w:right w:w="108" w:type="dxa"/>
            </w:tcMar>
            <w:vAlign w:val="center"/>
          </w:tcPr>
          <w:p w:rsidR="0013126A" w:rsidRPr="00A66842" w:rsidRDefault="0013126A" w:rsidP="004B4115">
            <w:pPr>
              <w:tabs>
                <w:tab w:val="left" w:pos="450"/>
                <w:tab w:val="left" w:pos="1080"/>
                <w:tab w:val="left" w:pos="1530"/>
                <w:tab w:val="left" w:pos="1890"/>
                <w:tab w:val="right" w:pos="8640"/>
              </w:tabs>
              <w:spacing w:before="120" w:after="120"/>
              <w:jc w:val="center"/>
              <w:rPr>
                <w:rFonts w:ascii="Palatino LT Std" w:hAnsi="Palatino LT Std" w:cs="Palatino LT Std"/>
              </w:rPr>
            </w:pPr>
            <w:r w:rsidRPr="00A66842">
              <w:rPr>
                <w:rFonts w:ascii="Palatino LT Std" w:hAnsi="Palatino LT Std" w:cs="Palatino LT Std"/>
              </w:rPr>
              <w:t>0</w:t>
            </w:r>
          </w:p>
        </w:tc>
        <w:tc>
          <w:tcPr>
            <w:tcW w:w="1440" w:type="dxa"/>
            <w:tcBorders>
              <w:top w:val="single" w:sz="4" w:space="0" w:color="000000"/>
              <w:left w:val="single" w:sz="4" w:space="0" w:color="000000"/>
              <w:bottom w:val="single" w:sz="4" w:space="0" w:color="000000"/>
              <w:right w:val="single" w:sz="4" w:space="0" w:color="000000"/>
            </w:tcBorders>
            <w:tcMar>
              <w:top w:w="120" w:type="dxa"/>
              <w:left w:w="108" w:type="dxa"/>
              <w:bottom w:w="120" w:type="dxa"/>
              <w:right w:w="108" w:type="dxa"/>
            </w:tcMar>
            <w:vAlign w:val="center"/>
          </w:tcPr>
          <w:p w:rsidR="0013126A" w:rsidRPr="00A66842" w:rsidRDefault="0013126A" w:rsidP="004B4115">
            <w:pPr>
              <w:tabs>
                <w:tab w:val="left" w:pos="450"/>
                <w:tab w:val="left" w:pos="1080"/>
                <w:tab w:val="left" w:pos="1530"/>
                <w:tab w:val="left" w:pos="1890"/>
                <w:tab w:val="right" w:pos="8640"/>
              </w:tabs>
              <w:spacing w:before="120" w:after="120"/>
              <w:jc w:val="center"/>
              <w:rPr>
                <w:rFonts w:ascii="Palatino LT Std" w:hAnsi="Palatino LT Std" w:cs="Palatino LT Std"/>
              </w:rPr>
            </w:pPr>
            <w:r w:rsidRPr="00A66842">
              <w:rPr>
                <w:rFonts w:ascii="Palatino LT Std" w:hAnsi="Palatino LT Std" w:cs="Palatino LT Std"/>
              </w:rPr>
              <w:t>0</w:t>
            </w:r>
          </w:p>
        </w:tc>
        <w:tc>
          <w:tcPr>
            <w:tcW w:w="1440" w:type="dxa"/>
            <w:tcBorders>
              <w:top w:val="single" w:sz="4" w:space="0" w:color="000000"/>
              <w:left w:val="single" w:sz="4" w:space="0" w:color="000000"/>
              <w:bottom w:val="single" w:sz="4" w:space="0" w:color="000000"/>
              <w:right w:val="single" w:sz="4" w:space="0" w:color="000000"/>
            </w:tcBorders>
            <w:tcMar>
              <w:top w:w="120" w:type="dxa"/>
              <w:left w:w="108" w:type="dxa"/>
              <w:bottom w:w="120" w:type="dxa"/>
              <w:right w:w="108" w:type="dxa"/>
            </w:tcMar>
            <w:vAlign w:val="center"/>
          </w:tcPr>
          <w:p w:rsidR="0013126A" w:rsidRPr="00A66842" w:rsidRDefault="00D50F65" w:rsidP="004B4115">
            <w:pPr>
              <w:tabs>
                <w:tab w:val="left" w:pos="450"/>
                <w:tab w:val="left" w:pos="1080"/>
                <w:tab w:val="left" w:pos="1530"/>
                <w:tab w:val="left" w:pos="1890"/>
                <w:tab w:val="right" w:pos="8640"/>
              </w:tabs>
              <w:spacing w:before="120" w:after="120"/>
              <w:jc w:val="center"/>
              <w:rPr>
                <w:rFonts w:ascii="Palatino LT Std" w:hAnsi="Palatino LT Std" w:cs="Palatino LT Std"/>
              </w:rPr>
            </w:pPr>
            <w:r w:rsidRPr="00A66842">
              <w:rPr>
                <w:rFonts w:ascii="Palatino LT Std" w:hAnsi="Palatino LT Std" w:cs="Palatino LT Std"/>
              </w:rPr>
              <w:t>–</w:t>
            </w:r>
            <w:r w:rsidR="0013126A" w:rsidRPr="00A66842">
              <w:rPr>
                <w:rFonts w:ascii="Palatino LT Std" w:hAnsi="Palatino LT Std" w:cs="Palatino LT Std"/>
              </w:rPr>
              <w:t>1/2</w:t>
            </w:r>
          </w:p>
        </w:tc>
      </w:tr>
      <w:tr w:rsidR="0013126A" w:rsidRPr="00A66842" w:rsidTr="004B4115">
        <w:trPr>
          <w:trHeight w:hRule="exact" w:val="576"/>
          <w:jc w:val="center"/>
        </w:trPr>
        <w:tc>
          <w:tcPr>
            <w:tcW w:w="1440" w:type="dxa"/>
            <w:tcBorders>
              <w:top w:val="single" w:sz="4" w:space="0" w:color="000000"/>
              <w:left w:val="single" w:sz="4" w:space="0" w:color="000000"/>
              <w:bottom w:val="single" w:sz="4" w:space="0" w:color="000000"/>
              <w:right w:val="single" w:sz="4" w:space="0" w:color="000000"/>
            </w:tcBorders>
            <w:tcMar>
              <w:top w:w="120" w:type="dxa"/>
              <w:left w:w="108" w:type="dxa"/>
              <w:bottom w:w="120" w:type="dxa"/>
              <w:right w:w="108" w:type="dxa"/>
            </w:tcMar>
            <w:vAlign w:val="center"/>
          </w:tcPr>
          <w:p w:rsidR="0013126A" w:rsidRPr="00A66842" w:rsidRDefault="0013126A" w:rsidP="004B4115">
            <w:pPr>
              <w:tabs>
                <w:tab w:val="left" w:pos="450"/>
                <w:tab w:val="left" w:pos="1080"/>
                <w:tab w:val="left" w:pos="1530"/>
                <w:tab w:val="left" w:pos="1890"/>
                <w:tab w:val="right" w:pos="8640"/>
              </w:tabs>
              <w:spacing w:before="120" w:after="120"/>
              <w:jc w:val="center"/>
              <w:rPr>
                <w:rFonts w:ascii="Palatino LT Std" w:hAnsi="Palatino LT Std" w:cs="Palatino LT Std"/>
              </w:rPr>
            </w:pPr>
            <w:r w:rsidRPr="00A66842">
              <w:rPr>
                <w:rFonts w:ascii="Palatino LT Std" w:hAnsi="Palatino LT Std" w:cs="Palatino LT Std"/>
              </w:rPr>
              <w:t>1</w:t>
            </w:r>
          </w:p>
        </w:tc>
        <w:tc>
          <w:tcPr>
            <w:tcW w:w="1440" w:type="dxa"/>
            <w:tcBorders>
              <w:top w:val="single" w:sz="4" w:space="0" w:color="000000"/>
              <w:left w:val="single" w:sz="4" w:space="0" w:color="000000"/>
              <w:bottom w:val="single" w:sz="4" w:space="0" w:color="000000"/>
              <w:right w:val="single" w:sz="4" w:space="0" w:color="000000"/>
            </w:tcBorders>
            <w:tcMar>
              <w:top w:w="120" w:type="dxa"/>
              <w:left w:w="108" w:type="dxa"/>
              <w:bottom w:w="120" w:type="dxa"/>
              <w:right w:w="108" w:type="dxa"/>
            </w:tcMar>
            <w:vAlign w:val="center"/>
          </w:tcPr>
          <w:p w:rsidR="0013126A" w:rsidRPr="00A66842" w:rsidRDefault="0013126A" w:rsidP="004B4115">
            <w:pPr>
              <w:tabs>
                <w:tab w:val="left" w:pos="450"/>
                <w:tab w:val="left" w:pos="1080"/>
                <w:tab w:val="left" w:pos="1530"/>
                <w:tab w:val="left" w:pos="1890"/>
                <w:tab w:val="right" w:pos="8640"/>
              </w:tabs>
              <w:spacing w:before="120" w:after="120"/>
              <w:jc w:val="center"/>
              <w:rPr>
                <w:rFonts w:ascii="Palatino LT Std" w:hAnsi="Palatino LT Std" w:cs="Palatino LT Std"/>
              </w:rPr>
            </w:pPr>
            <w:r w:rsidRPr="00A66842">
              <w:rPr>
                <w:rFonts w:ascii="Palatino LT Std" w:hAnsi="Palatino LT Std" w:cs="Palatino LT Std"/>
              </w:rPr>
              <w:t>0</w:t>
            </w:r>
          </w:p>
        </w:tc>
        <w:tc>
          <w:tcPr>
            <w:tcW w:w="1440" w:type="dxa"/>
            <w:tcBorders>
              <w:top w:val="single" w:sz="4" w:space="0" w:color="000000"/>
              <w:left w:val="single" w:sz="4" w:space="0" w:color="000000"/>
              <w:bottom w:val="single" w:sz="4" w:space="0" w:color="000000"/>
              <w:right w:val="single" w:sz="4" w:space="0" w:color="000000"/>
            </w:tcBorders>
            <w:tcMar>
              <w:top w:w="120" w:type="dxa"/>
              <w:left w:w="108" w:type="dxa"/>
              <w:bottom w:w="120" w:type="dxa"/>
              <w:right w:w="108" w:type="dxa"/>
            </w:tcMar>
            <w:vAlign w:val="center"/>
          </w:tcPr>
          <w:p w:rsidR="0013126A" w:rsidRPr="00A66842" w:rsidRDefault="0013126A" w:rsidP="004B4115">
            <w:pPr>
              <w:tabs>
                <w:tab w:val="left" w:pos="450"/>
                <w:tab w:val="left" w:pos="1080"/>
                <w:tab w:val="left" w:pos="1530"/>
                <w:tab w:val="left" w:pos="1890"/>
                <w:tab w:val="right" w:pos="8640"/>
              </w:tabs>
              <w:spacing w:before="120" w:after="120"/>
              <w:jc w:val="center"/>
              <w:rPr>
                <w:rFonts w:ascii="Palatino LT Std" w:hAnsi="Palatino LT Std" w:cs="Palatino LT Std"/>
              </w:rPr>
            </w:pPr>
            <w:r w:rsidRPr="00A66842">
              <w:rPr>
                <w:rFonts w:ascii="Palatino LT Std" w:hAnsi="Palatino LT Std" w:cs="Palatino LT Std"/>
              </w:rPr>
              <w:t>0</w:t>
            </w:r>
          </w:p>
        </w:tc>
        <w:tc>
          <w:tcPr>
            <w:tcW w:w="1440" w:type="dxa"/>
            <w:tcBorders>
              <w:top w:val="single" w:sz="4" w:space="0" w:color="000000"/>
              <w:left w:val="single" w:sz="4" w:space="0" w:color="000000"/>
              <w:bottom w:val="single" w:sz="4" w:space="0" w:color="000000"/>
              <w:right w:val="single" w:sz="4" w:space="0" w:color="000000"/>
            </w:tcBorders>
            <w:tcMar>
              <w:top w:w="120" w:type="dxa"/>
              <w:left w:w="108" w:type="dxa"/>
              <w:bottom w:w="120" w:type="dxa"/>
              <w:right w:w="108" w:type="dxa"/>
            </w:tcMar>
            <w:vAlign w:val="center"/>
          </w:tcPr>
          <w:p w:rsidR="0013126A" w:rsidRPr="00A66842" w:rsidRDefault="0013126A" w:rsidP="004B4115">
            <w:pPr>
              <w:tabs>
                <w:tab w:val="left" w:pos="450"/>
                <w:tab w:val="left" w:pos="1080"/>
                <w:tab w:val="left" w:pos="1530"/>
                <w:tab w:val="left" w:pos="1890"/>
                <w:tab w:val="right" w:pos="8640"/>
              </w:tabs>
              <w:spacing w:before="120" w:after="120"/>
              <w:jc w:val="center"/>
              <w:rPr>
                <w:rFonts w:ascii="Palatino LT Std" w:hAnsi="Palatino LT Std" w:cs="Palatino LT Std"/>
              </w:rPr>
            </w:pPr>
            <w:r w:rsidRPr="00A66842">
              <w:rPr>
                <w:rFonts w:ascii="Palatino LT Std" w:hAnsi="Palatino LT Std" w:cs="Palatino LT Std"/>
              </w:rPr>
              <w:t>+1/2</w:t>
            </w:r>
          </w:p>
        </w:tc>
      </w:tr>
    </w:tbl>
    <w:p w:rsidR="0013126A" w:rsidRPr="00A66842" w:rsidRDefault="0013126A" w:rsidP="00AE366D">
      <w:pPr>
        <w:pStyle w:val="TX"/>
        <w:tabs>
          <w:tab w:val="clear" w:pos="360"/>
          <w:tab w:val="left" w:pos="450"/>
          <w:tab w:val="left" w:pos="1080"/>
          <w:tab w:val="left" w:pos="1530"/>
          <w:tab w:val="left" w:pos="1890"/>
          <w:tab w:val="right" w:pos="8640"/>
        </w:tabs>
        <w:spacing w:before="120" w:after="120" w:line="240" w:lineRule="auto"/>
        <w:ind w:left="480"/>
        <w:rPr>
          <w:rStyle w:val="italic0"/>
          <w:rFonts w:ascii="Palatino LT Std" w:hAnsi="Palatino LT Std" w:cs="Palatino LT Std"/>
          <w:i w:val="0"/>
          <w:iCs w:val="0"/>
          <w:sz w:val="24"/>
          <w:szCs w:val="24"/>
        </w:rPr>
      </w:pPr>
      <w:r w:rsidRPr="00A66842">
        <w:rPr>
          <w:rFonts w:ascii="Palatino LT Std" w:hAnsi="Palatino LT Std" w:cs="Palatino LT Std"/>
          <w:sz w:val="24"/>
          <w:szCs w:val="24"/>
        </w:rPr>
        <w:t>This yields</w:t>
      </w:r>
      <w:r w:rsidR="00670F2E" w:rsidRPr="00A66842">
        <w:rPr>
          <w:rFonts w:ascii="Palatino LT Std" w:hAnsi="Palatino LT Std"/>
          <w:color w:val="auto"/>
          <w:position w:val="3"/>
          <w:sz w:val="24"/>
          <w:szCs w:val="24"/>
        </w:rPr>
        <w:object w:dxaOrig="1700" w:dyaOrig="400">
          <v:shape id="_x0000_i1155" type="#_x0000_t75" style="width:85pt;height:20pt" o:ole="">
            <v:imagedata r:id="rId275" o:title=""/>
          </v:shape>
          <o:OLEObject Type="Embed" ProgID="Equation.DSMT4" ShapeID="_x0000_i1155" DrawAspect="Content" ObjectID="_1595942624" r:id="rId276"/>
        </w:object>
      </w:r>
      <w:r w:rsidRPr="00A66842">
        <w:rPr>
          <w:rFonts w:ascii="Palatino LT Std" w:hAnsi="Palatino LT Std"/>
          <w:color w:val="auto"/>
          <w:sz w:val="24"/>
          <w:szCs w:val="24"/>
        </w:rPr>
        <w:t xml:space="preserve"> sets.</w:t>
      </w:r>
    </w:p>
    <w:p w:rsidR="00AE366D" w:rsidRPr="00A66842" w:rsidRDefault="0013126A" w:rsidP="0013126A">
      <w:pPr>
        <w:pStyle w:val="TX"/>
        <w:tabs>
          <w:tab w:val="clear" w:pos="360"/>
          <w:tab w:val="left" w:pos="450"/>
          <w:tab w:val="left" w:pos="1080"/>
          <w:tab w:val="left" w:pos="1530"/>
          <w:tab w:val="left" w:pos="1890"/>
          <w:tab w:val="right" w:pos="8640"/>
        </w:tabs>
        <w:spacing w:before="120" w:after="120" w:line="240" w:lineRule="auto"/>
        <w:ind w:left="480"/>
        <w:rPr>
          <w:rFonts w:ascii="Palatino LT Std" w:hAnsi="Palatino LT Std" w:cs="Palatino LT Std"/>
          <w:sz w:val="24"/>
          <w:szCs w:val="24"/>
        </w:rPr>
      </w:pPr>
      <w:r w:rsidRPr="00A66842">
        <w:rPr>
          <w:rFonts w:ascii="Palatino LT Std" w:hAnsi="Palatino LT Std" w:cs="Palatino LT Std"/>
          <w:sz w:val="24"/>
          <w:szCs w:val="24"/>
        </w:rPr>
        <w:t>(b)</w:t>
      </w:r>
      <w:r w:rsidR="00AE366D" w:rsidRPr="00A66842">
        <w:rPr>
          <w:rFonts w:ascii="Palatino LT Std" w:hAnsi="Palatino LT Std" w:cs="Palatino LT Std"/>
          <w:sz w:val="24"/>
          <w:szCs w:val="24"/>
        </w:rPr>
        <w:t xml:space="preserve"> </w:t>
      </w:r>
    </w:p>
    <w:tbl>
      <w:tblPr>
        <w:tblW w:w="0" w:type="auto"/>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4"/>
        <w:gridCol w:w="2028"/>
        <w:gridCol w:w="2043"/>
        <w:gridCol w:w="2055"/>
      </w:tblGrid>
      <w:tr w:rsidR="00AE366D" w:rsidRPr="00A66842" w:rsidTr="005462DD">
        <w:tc>
          <w:tcPr>
            <w:tcW w:w="2089" w:type="dxa"/>
            <w:shd w:val="clear" w:color="auto" w:fill="auto"/>
            <w:vAlign w:val="center"/>
          </w:tcPr>
          <w:p w:rsidR="00AE366D" w:rsidRPr="00A66842" w:rsidRDefault="00AE366D" w:rsidP="005462DD">
            <w:pPr>
              <w:tabs>
                <w:tab w:val="left" w:pos="450"/>
                <w:tab w:val="left" w:pos="1080"/>
                <w:tab w:val="left" w:pos="1530"/>
                <w:tab w:val="left" w:pos="1890"/>
                <w:tab w:val="right" w:pos="8640"/>
              </w:tabs>
              <w:spacing w:before="120" w:after="120"/>
              <w:jc w:val="center"/>
              <w:rPr>
                <w:rFonts w:ascii="Palatino LT Std" w:hAnsi="Palatino LT Std" w:cs="Palatino LT Std"/>
              </w:rPr>
            </w:pPr>
            <w:r w:rsidRPr="00A66842">
              <w:rPr>
                <w:rStyle w:val="italic0"/>
                <w:rFonts w:ascii="Palatino LT Std" w:hAnsi="Palatino LT Std" w:cs="Palatino LT Std"/>
                <w:sz w:val="24"/>
                <w:szCs w:val="24"/>
              </w:rPr>
              <w:t>n</w:t>
            </w:r>
          </w:p>
        </w:tc>
        <w:tc>
          <w:tcPr>
            <w:tcW w:w="2088" w:type="dxa"/>
            <w:shd w:val="clear" w:color="auto" w:fill="auto"/>
            <w:vAlign w:val="center"/>
          </w:tcPr>
          <w:p w:rsidR="00AE366D" w:rsidRPr="00A66842" w:rsidRDefault="00670F2E" w:rsidP="005462DD">
            <w:pPr>
              <w:tabs>
                <w:tab w:val="left" w:pos="450"/>
                <w:tab w:val="left" w:pos="1080"/>
                <w:tab w:val="left" w:pos="1530"/>
                <w:tab w:val="left" w:pos="1890"/>
                <w:tab w:val="right" w:pos="8640"/>
              </w:tabs>
              <w:spacing w:before="120" w:after="120"/>
              <w:jc w:val="center"/>
              <w:rPr>
                <w:rFonts w:ascii="Palatino LT Std" w:hAnsi="Palatino LT Std" w:cs="Palatino LT Std"/>
              </w:rPr>
            </w:pPr>
            <w:r w:rsidRPr="00A66842">
              <w:rPr>
                <w:rFonts w:ascii="Palatino LT Std" w:hAnsi="Palatino LT Std"/>
              </w:rPr>
              <w:object w:dxaOrig="180" w:dyaOrig="240">
                <v:shape id="_x0000_i1156" type="#_x0000_t75" style="width:9pt;height:12pt" o:ole="">
                  <v:imagedata r:id="rId271" o:title=""/>
                </v:shape>
                <o:OLEObject Type="Embed" ProgID="Equation.DSMT4" ShapeID="_x0000_i1156" DrawAspect="Content" ObjectID="_1595942625" r:id="rId277"/>
              </w:object>
            </w:r>
          </w:p>
        </w:tc>
        <w:tc>
          <w:tcPr>
            <w:tcW w:w="2088" w:type="dxa"/>
            <w:shd w:val="clear" w:color="auto" w:fill="auto"/>
            <w:vAlign w:val="center"/>
          </w:tcPr>
          <w:p w:rsidR="00AE366D" w:rsidRPr="00A66842" w:rsidRDefault="00670F2E" w:rsidP="005462DD">
            <w:pPr>
              <w:tabs>
                <w:tab w:val="left" w:pos="450"/>
                <w:tab w:val="left" w:pos="1080"/>
                <w:tab w:val="left" w:pos="1530"/>
                <w:tab w:val="left" w:pos="1890"/>
                <w:tab w:val="right" w:pos="8640"/>
              </w:tabs>
              <w:spacing w:before="120" w:after="120"/>
              <w:jc w:val="center"/>
              <w:rPr>
                <w:rFonts w:ascii="Palatino LT Std" w:hAnsi="Palatino LT Std" w:cs="Palatino LT Std"/>
              </w:rPr>
            </w:pPr>
            <w:r w:rsidRPr="00A66842">
              <w:rPr>
                <w:rFonts w:ascii="Palatino LT Std" w:hAnsi="Palatino LT Std"/>
                <w:position w:val="-10"/>
              </w:rPr>
              <w:object w:dxaOrig="320" w:dyaOrig="320">
                <v:shape id="_x0000_i1157" type="#_x0000_t75" style="width:16pt;height:16pt" o:ole="">
                  <v:imagedata r:id="rId273" o:title=""/>
                </v:shape>
                <o:OLEObject Type="Embed" ProgID="Equation.DSMT4" ShapeID="_x0000_i1157" DrawAspect="Content" ObjectID="_1595942626" r:id="rId278"/>
              </w:object>
            </w:r>
          </w:p>
        </w:tc>
        <w:tc>
          <w:tcPr>
            <w:tcW w:w="2111" w:type="dxa"/>
            <w:shd w:val="clear" w:color="auto" w:fill="auto"/>
            <w:vAlign w:val="center"/>
          </w:tcPr>
          <w:p w:rsidR="00AE366D" w:rsidRPr="00A66842" w:rsidRDefault="00AE366D" w:rsidP="005462DD">
            <w:pPr>
              <w:tabs>
                <w:tab w:val="left" w:pos="450"/>
                <w:tab w:val="left" w:pos="1080"/>
                <w:tab w:val="left" w:pos="1530"/>
                <w:tab w:val="left" w:pos="1890"/>
                <w:tab w:val="right" w:pos="8640"/>
              </w:tabs>
              <w:spacing w:before="120" w:after="120"/>
              <w:jc w:val="center"/>
              <w:rPr>
                <w:rFonts w:ascii="Palatino LT Std" w:hAnsi="Palatino LT Std" w:cs="Palatino LT Std"/>
              </w:rPr>
            </w:pPr>
            <w:r w:rsidRPr="00A66842">
              <w:rPr>
                <w:rStyle w:val="italic0"/>
                <w:rFonts w:ascii="Palatino LT Std" w:hAnsi="Palatino LT Std" w:cs="Palatino LT Std"/>
                <w:sz w:val="24"/>
                <w:szCs w:val="24"/>
              </w:rPr>
              <w:t>m</w:t>
            </w:r>
            <w:r w:rsidRPr="00A66842">
              <w:rPr>
                <w:rStyle w:val="italic0"/>
                <w:rFonts w:ascii="Palatino LT Std" w:hAnsi="Palatino LT Std" w:cs="Palatino LT Std"/>
                <w:position w:val="-4"/>
                <w:sz w:val="24"/>
                <w:szCs w:val="24"/>
                <w:vertAlign w:val="subscript"/>
              </w:rPr>
              <w:t>s</w:t>
            </w:r>
          </w:p>
        </w:tc>
      </w:tr>
      <w:tr w:rsidR="00AE366D" w:rsidRPr="00A66842" w:rsidTr="005462DD">
        <w:tc>
          <w:tcPr>
            <w:tcW w:w="2214" w:type="dxa"/>
            <w:shd w:val="clear" w:color="auto" w:fill="auto"/>
          </w:tcPr>
          <w:p w:rsidR="00AE366D" w:rsidRPr="00A66842" w:rsidRDefault="00AE366D" w:rsidP="005462DD">
            <w:pPr>
              <w:pStyle w:val="TX"/>
              <w:tabs>
                <w:tab w:val="clear" w:pos="360"/>
                <w:tab w:val="left" w:pos="450"/>
                <w:tab w:val="left" w:pos="1080"/>
                <w:tab w:val="left" w:pos="1530"/>
                <w:tab w:val="left" w:pos="1890"/>
                <w:tab w:val="right" w:pos="8640"/>
              </w:tabs>
              <w:spacing w:before="120" w:after="120" w:line="240" w:lineRule="auto"/>
              <w:rPr>
                <w:rFonts w:ascii="Palatino LT Std" w:hAnsi="Palatino LT Std" w:cs="Palatino LT Std"/>
                <w:sz w:val="24"/>
                <w:szCs w:val="24"/>
              </w:rPr>
            </w:pPr>
            <w:r w:rsidRPr="00A66842">
              <w:rPr>
                <w:rFonts w:ascii="Palatino LT Std" w:hAnsi="Palatino LT Std" w:cs="Palatino LT Std"/>
                <w:sz w:val="24"/>
                <w:szCs w:val="24"/>
              </w:rPr>
              <w:t>2</w:t>
            </w:r>
          </w:p>
        </w:tc>
        <w:tc>
          <w:tcPr>
            <w:tcW w:w="2214" w:type="dxa"/>
            <w:shd w:val="clear" w:color="auto" w:fill="auto"/>
          </w:tcPr>
          <w:p w:rsidR="00AE366D" w:rsidRPr="00A66842" w:rsidRDefault="00AE366D" w:rsidP="005462DD">
            <w:pPr>
              <w:pStyle w:val="TX"/>
              <w:tabs>
                <w:tab w:val="clear" w:pos="360"/>
                <w:tab w:val="left" w:pos="450"/>
                <w:tab w:val="left" w:pos="1080"/>
                <w:tab w:val="left" w:pos="1530"/>
                <w:tab w:val="left" w:pos="1890"/>
                <w:tab w:val="right" w:pos="8640"/>
              </w:tabs>
              <w:spacing w:before="120" w:after="120" w:line="240" w:lineRule="auto"/>
              <w:rPr>
                <w:rFonts w:ascii="Palatino LT Std" w:hAnsi="Palatino LT Std" w:cs="Palatino LT Std"/>
                <w:sz w:val="24"/>
                <w:szCs w:val="24"/>
              </w:rPr>
            </w:pPr>
            <w:r w:rsidRPr="00A66842">
              <w:rPr>
                <w:rFonts w:ascii="Palatino LT Std" w:hAnsi="Palatino LT Std" w:cs="Palatino LT Std"/>
                <w:sz w:val="24"/>
                <w:szCs w:val="24"/>
              </w:rPr>
              <w:t>0</w:t>
            </w:r>
          </w:p>
        </w:tc>
        <w:tc>
          <w:tcPr>
            <w:tcW w:w="2214" w:type="dxa"/>
            <w:shd w:val="clear" w:color="auto" w:fill="auto"/>
          </w:tcPr>
          <w:p w:rsidR="00AE366D" w:rsidRPr="00A66842" w:rsidRDefault="00AE366D" w:rsidP="005462DD">
            <w:pPr>
              <w:pStyle w:val="TX"/>
              <w:tabs>
                <w:tab w:val="clear" w:pos="360"/>
                <w:tab w:val="left" w:pos="450"/>
                <w:tab w:val="left" w:pos="1080"/>
                <w:tab w:val="left" w:pos="1530"/>
                <w:tab w:val="left" w:pos="1890"/>
                <w:tab w:val="right" w:pos="8640"/>
              </w:tabs>
              <w:spacing w:before="120" w:after="120" w:line="240" w:lineRule="auto"/>
              <w:rPr>
                <w:rFonts w:ascii="Palatino LT Std" w:hAnsi="Palatino LT Std" w:cs="Palatino LT Std"/>
                <w:sz w:val="24"/>
                <w:szCs w:val="24"/>
              </w:rPr>
            </w:pPr>
            <w:r w:rsidRPr="00A66842">
              <w:rPr>
                <w:rFonts w:ascii="Palatino LT Std" w:hAnsi="Palatino LT Std" w:cs="Palatino LT Std"/>
                <w:sz w:val="24"/>
                <w:szCs w:val="24"/>
              </w:rPr>
              <w:t>0</w:t>
            </w:r>
          </w:p>
        </w:tc>
        <w:tc>
          <w:tcPr>
            <w:tcW w:w="2214" w:type="dxa"/>
            <w:shd w:val="clear" w:color="auto" w:fill="auto"/>
          </w:tcPr>
          <w:p w:rsidR="00AE366D" w:rsidRPr="00A66842" w:rsidRDefault="00D50F65" w:rsidP="005462DD">
            <w:pPr>
              <w:pStyle w:val="TX"/>
              <w:tabs>
                <w:tab w:val="clear" w:pos="360"/>
                <w:tab w:val="left" w:pos="450"/>
                <w:tab w:val="left" w:pos="1080"/>
                <w:tab w:val="left" w:pos="1530"/>
                <w:tab w:val="left" w:pos="1890"/>
                <w:tab w:val="right" w:pos="8640"/>
              </w:tabs>
              <w:spacing w:before="120" w:after="120" w:line="240" w:lineRule="auto"/>
              <w:rPr>
                <w:rFonts w:ascii="Palatino LT Std" w:hAnsi="Palatino LT Std" w:cs="Palatino LT Std"/>
                <w:sz w:val="24"/>
                <w:szCs w:val="24"/>
              </w:rPr>
            </w:pPr>
            <w:r w:rsidRPr="00A66842">
              <w:rPr>
                <w:rFonts w:ascii="Palatino LT Std" w:hAnsi="Palatino LT Std" w:cs="Palatino LT Std"/>
              </w:rPr>
              <w:t>±</w:t>
            </w:r>
            <w:r w:rsidR="00AE366D" w:rsidRPr="00A66842">
              <w:rPr>
                <w:rFonts w:ascii="Palatino LT Std" w:hAnsi="Palatino LT Std" w:cs="Palatino LT Std"/>
              </w:rPr>
              <w:t>1/2</w:t>
            </w:r>
          </w:p>
        </w:tc>
      </w:tr>
      <w:tr w:rsidR="00AE366D" w:rsidRPr="00A66842" w:rsidTr="005462DD">
        <w:tc>
          <w:tcPr>
            <w:tcW w:w="2214" w:type="dxa"/>
            <w:shd w:val="clear" w:color="auto" w:fill="auto"/>
          </w:tcPr>
          <w:p w:rsidR="00AE366D" w:rsidRPr="00A66842" w:rsidRDefault="00AE366D" w:rsidP="005462DD">
            <w:pPr>
              <w:pStyle w:val="TX"/>
              <w:tabs>
                <w:tab w:val="clear" w:pos="360"/>
                <w:tab w:val="left" w:pos="450"/>
                <w:tab w:val="left" w:pos="1080"/>
                <w:tab w:val="left" w:pos="1530"/>
                <w:tab w:val="left" w:pos="1890"/>
                <w:tab w:val="right" w:pos="8640"/>
              </w:tabs>
              <w:spacing w:before="120" w:after="120" w:line="240" w:lineRule="auto"/>
              <w:rPr>
                <w:rFonts w:ascii="Palatino LT Std" w:hAnsi="Palatino LT Std" w:cs="Palatino LT Std"/>
                <w:sz w:val="24"/>
                <w:szCs w:val="24"/>
              </w:rPr>
            </w:pPr>
            <w:r w:rsidRPr="00A66842">
              <w:rPr>
                <w:rFonts w:ascii="Palatino LT Std" w:hAnsi="Palatino LT Std" w:cs="Palatino LT Std"/>
                <w:sz w:val="24"/>
                <w:szCs w:val="24"/>
              </w:rPr>
              <w:t>2</w:t>
            </w:r>
          </w:p>
        </w:tc>
        <w:tc>
          <w:tcPr>
            <w:tcW w:w="2214" w:type="dxa"/>
            <w:shd w:val="clear" w:color="auto" w:fill="auto"/>
          </w:tcPr>
          <w:p w:rsidR="00AE366D" w:rsidRPr="00A66842" w:rsidRDefault="00AE366D" w:rsidP="005462DD">
            <w:pPr>
              <w:pStyle w:val="TX"/>
              <w:tabs>
                <w:tab w:val="clear" w:pos="360"/>
                <w:tab w:val="left" w:pos="450"/>
                <w:tab w:val="left" w:pos="1080"/>
                <w:tab w:val="left" w:pos="1530"/>
                <w:tab w:val="left" w:pos="1890"/>
                <w:tab w:val="right" w:pos="8640"/>
              </w:tabs>
              <w:spacing w:before="120" w:after="120" w:line="240" w:lineRule="auto"/>
              <w:rPr>
                <w:rFonts w:ascii="Palatino LT Std" w:hAnsi="Palatino LT Std" w:cs="Palatino LT Std"/>
                <w:sz w:val="24"/>
                <w:szCs w:val="24"/>
              </w:rPr>
            </w:pPr>
            <w:r w:rsidRPr="00A66842">
              <w:rPr>
                <w:rFonts w:ascii="Palatino LT Std" w:hAnsi="Palatino LT Std" w:cs="Palatino LT Std"/>
                <w:sz w:val="24"/>
                <w:szCs w:val="24"/>
              </w:rPr>
              <w:t>1</w:t>
            </w:r>
          </w:p>
        </w:tc>
        <w:tc>
          <w:tcPr>
            <w:tcW w:w="2214" w:type="dxa"/>
            <w:shd w:val="clear" w:color="auto" w:fill="auto"/>
          </w:tcPr>
          <w:p w:rsidR="00AE366D" w:rsidRPr="00A66842" w:rsidRDefault="00AE366D" w:rsidP="005462DD">
            <w:pPr>
              <w:pStyle w:val="TX"/>
              <w:tabs>
                <w:tab w:val="clear" w:pos="360"/>
                <w:tab w:val="left" w:pos="450"/>
                <w:tab w:val="left" w:pos="1080"/>
                <w:tab w:val="left" w:pos="1530"/>
                <w:tab w:val="left" w:pos="1890"/>
                <w:tab w:val="right" w:pos="8640"/>
              </w:tabs>
              <w:spacing w:before="120" w:after="120" w:line="240" w:lineRule="auto"/>
              <w:rPr>
                <w:rFonts w:ascii="Palatino LT Std" w:hAnsi="Palatino LT Std" w:cs="Palatino LT Std"/>
                <w:sz w:val="24"/>
                <w:szCs w:val="24"/>
              </w:rPr>
            </w:pPr>
            <w:r w:rsidRPr="00A66842">
              <w:rPr>
                <w:rFonts w:ascii="Palatino LT Std" w:hAnsi="Palatino LT Std" w:cs="Palatino LT Std"/>
                <w:sz w:val="24"/>
                <w:szCs w:val="24"/>
              </w:rPr>
              <w:t>-1</w:t>
            </w:r>
          </w:p>
        </w:tc>
        <w:tc>
          <w:tcPr>
            <w:tcW w:w="2214" w:type="dxa"/>
            <w:shd w:val="clear" w:color="auto" w:fill="auto"/>
          </w:tcPr>
          <w:p w:rsidR="00AE366D" w:rsidRPr="00A66842" w:rsidRDefault="00D50F65" w:rsidP="005462DD">
            <w:pPr>
              <w:pStyle w:val="TX"/>
              <w:tabs>
                <w:tab w:val="clear" w:pos="360"/>
                <w:tab w:val="left" w:pos="450"/>
                <w:tab w:val="left" w:pos="1080"/>
                <w:tab w:val="left" w:pos="1530"/>
                <w:tab w:val="left" w:pos="1890"/>
                <w:tab w:val="right" w:pos="8640"/>
              </w:tabs>
              <w:spacing w:before="120" w:after="120" w:line="240" w:lineRule="auto"/>
              <w:rPr>
                <w:rFonts w:ascii="Palatino LT Std" w:hAnsi="Palatino LT Std" w:cs="Palatino LT Std"/>
                <w:sz w:val="24"/>
                <w:szCs w:val="24"/>
              </w:rPr>
            </w:pPr>
            <w:r w:rsidRPr="00A66842">
              <w:rPr>
                <w:rFonts w:ascii="Palatino LT Std" w:hAnsi="Palatino LT Std" w:cs="Palatino LT Std"/>
              </w:rPr>
              <w:t>±</w:t>
            </w:r>
            <w:r w:rsidR="00AE366D" w:rsidRPr="00A66842">
              <w:rPr>
                <w:rFonts w:ascii="Palatino LT Std" w:hAnsi="Palatino LT Std" w:cs="Palatino LT Std"/>
              </w:rPr>
              <w:t>1/2</w:t>
            </w:r>
          </w:p>
        </w:tc>
      </w:tr>
      <w:tr w:rsidR="00AE366D" w:rsidRPr="00A66842" w:rsidTr="005462DD">
        <w:tc>
          <w:tcPr>
            <w:tcW w:w="2214" w:type="dxa"/>
            <w:shd w:val="clear" w:color="auto" w:fill="auto"/>
          </w:tcPr>
          <w:p w:rsidR="00AE366D" w:rsidRPr="00A66842" w:rsidRDefault="00AE366D" w:rsidP="005462DD">
            <w:pPr>
              <w:pStyle w:val="TX"/>
              <w:tabs>
                <w:tab w:val="clear" w:pos="360"/>
                <w:tab w:val="left" w:pos="450"/>
                <w:tab w:val="left" w:pos="1080"/>
                <w:tab w:val="left" w:pos="1530"/>
                <w:tab w:val="left" w:pos="1890"/>
                <w:tab w:val="right" w:pos="8640"/>
              </w:tabs>
              <w:spacing w:before="120" w:after="120" w:line="240" w:lineRule="auto"/>
              <w:rPr>
                <w:rFonts w:ascii="Palatino LT Std" w:hAnsi="Palatino LT Std" w:cs="Palatino LT Std"/>
                <w:sz w:val="24"/>
                <w:szCs w:val="24"/>
              </w:rPr>
            </w:pPr>
            <w:r w:rsidRPr="00A66842">
              <w:rPr>
                <w:rFonts w:ascii="Palatino LT Std" w:hAnsi="Palatino LT Std" w:cs="Palatino LT Std"/>
                <w:sz w:val="24"/>
                <w:szCs w:val="24"/>
              </w:rPr>
              <w:t>2</w:t>
            </w:r>
          </w:p>
        </w:tc>
        <w:tc>
          <w:tcPr>
            <w:tcW w:w="2214" w:type="dxa"/>
            <w:shd w:val="clear" w:color="auto" w:fill="auto"/>
          </w:tcPr>
          <w:p w:rsidR="00AE366D" w:rsidRPr="00A66842" w:rsidRDefault="00AE366D" w:rsidP="005462DD">
            <w:pPr>
              <w:pStyle w:val="TX"/>
              <w:tabs>
                <w:tab w:val="clear" w:pos="360"/>
                <w:tab w:val="left" w:pos="450"/>
                <w:tab w:val="left" w:pos="1080"/>
                <w:tab w:val="left" w:pos="1530"/>
                <w:tab w:val="left" w:pos="1890"/>
                <w:tab w:val="right" w:pos="8640"/>
              </w:tabs>
              <w:spacing w:before="120" w:after="120" w:line="240" w:lineRule="auto"/>
              <w:rPr>
                <w:rFonts w:ascii="Palatino LT Std" w:hAnsi="Palatino LT Std" w:cs="Palatino LT Std"/>
                <w:sz w:val="24"/>
                <w:szCs w:val="24"/>
              </w:rPr>
            </w:pPr>
            <w:r w:rsidRPr="00A66842">
              <w:rPr>
                <w:rFonts w:ascii="Palatino LT Std" w:hAnsi="Palatino LT Std" w:cs="Palatino LT Std"/>
                <w:sz w:val="24"/>
                <w:szCs w:val="24"/>
              </w:rPr>
              <w:t>1</w:t>
            </w:r>
          </w:p>
        </w:tc>
        <w:tc>
          <w:tcPr>
            <w:tcW w:w="2214" w:type="dxa"/>
            <w:shd w:val="clear" w:color="auto" w:fill="auto"/>
          </w:tcPr>
          <w:p w:rsidR="00AE366D" w:rsidRPr="00A66842" w:rsidRDefault="00AE366D" w:rsidP="005462DD">
            <w:pPr>
              <w:pStyle w:val="TX"/>
              <w:tabs>
                <w:tab w:val="clear" w:pos="360"/>
                <w:tab w:val="left" w:pos="450"/>
                <w:tab w:val="left" w:pos="1080"/>
                <w:tab w:val="left" w:pos="1530"/>
                <w:tab w:val="left" w:pos="1890"/>
                <w:tab w:val="right" w:pos="8640"/>
              </w:tabs>
              <w:spacing w:before="120" w:after="120" w:line="240" w:lineRule="auto"/>
              <w:rPr>
                <w:rFonts w:ascii="Palatino LT Std" w:hAnsi="Palatino LT Std" w:cs="Palatino LT Std"/>
                <w:sz w:val="24"/>
                <w:szCs w:val="24"/>
              </w:rPr>
            </w:pPr>
            <w:r w:rsidRPr="00A66842">
              <w:rPr>
                <w:rFonts w:ascii="Palatino LT Std" w:hAnsi="Palatino LT Std" w:cs="Palatino LT Std"/>
                <w:sz w:val="24"/>
                <w:szCs w:val="24"/>
              </w:rPr>
              <w:t>0</w:t>
            </w:r>
          </w:p>
        </w:tc>
        <w:tc>
          <w:tcPr>
            <w:tcW w:w="2214" w:type="dxa"/>
            <w:shd w:val="clear" w:color="auto" w:fill="auto"/>
          </w:tcPr>
          <w:p w:rsidR="00AE366D" w:rsidRPr="00A66842" w:rsidRDefault="00D50F65" w:rsidP="005462DD">
            <w:pPr>
              <w:pStyle w:val="TX"/>
              <w:tabs>
                <w:tab w:val="clear" w:pos="360"/>
                <w:tab w:val="left" w:pos="450"/>
                <w:tab w:val="left" w:pos="1080"/>
                <w:tab w:val="left" w:pos="1530"/>
                <w:tab w:val="left" w:pos="1890"/>
                <w:tab w:val="right" w:pos="8640"/>
              </w:tabs>
              <w:spacing w:before="120" w:after="120" w:line="240" w:lineRule="auto"/>
              <w:rPr>
                <w:rFonts w:ascii="Palatino LT Std" w:hAnsi="Palatino LT Std" w:cs="Palatino LT Std"/>
                <w:sz w:val="24"/>
                <w:szCs w:val="24"/>
              </w:rPr>
            </w:pPr>
            <w:r w:rsidRPr="00A66842">
              <w:rPr>
                <w:rFonts w:ascii="Symbol" w:hAnsi="Symbol" w:cs="Palatino LT Std"/>
              </w:rPr>
              <w:t></w:t>
            </w:r>
            <w:r w:rsidR="00AE366D" w:rsidRPr="00A66842">
              <w:rPr>
                <w:rFonts w:ascii="Palatino LT Std" w:hAnsi="Palatino LT Std" w:cs="Palatino LT Std"/>
              </w:rPr>
              <w:t>1/2</w:t>
            </w:r>
          </w:p>
        </w:tc>
      </w:tr>
      <w:tr w:rsidR="00AE366D" w:rsidRPr="00A66842" w:rsidTr="005462DD">
        <w:tc>
          <w:tcPr>
            <w:tcW w:w="2214" w:type="dxa"/>
            <w:shd w:val="clear" w:color="auto" w:fill="auto"/>
          </w:tcPr>
          <w:p w:rsidR="00AE366D" w:rsidRPr="00A66842" w:rsidRDefault="00AE366D" w:rsidP="005462DD">
            <w:pPr>
              <w:pStyle w:val="TX"/>
              <w:tabs>
                <w:tab w:val="clear" w:pos="360"/>
                <w:tab w:val="left" w:pos="450"/>
                <w:tab w:val="left" w:pos="1080"/>
                <w:tab w:val="left" w:pos="1530"/>
                <w:tab w:val="left" w:pos="1890"/>
                <w:tab w:val="right" w:pos="8640"/>
              </w:tabs>
              <w:spacing w:before="120" w:after="120" w:line="240" w:lineRule="auto"/>
              <w:rPr>
                <w:rFonts w:ascii="Palatino LT Std" w:hAnsi="Palatino LT Std" w:cs="Palatino LT Std"/>
                <w:sz w:val="24"/>
                <w:szCs w:val="24"/>
              </w:rPr>
            </w:pPr>
            <w:r w:rsidRPr="00A66842">
              <w:rPr>
                <w:rFonts w:ascii="Palatino LT Std" w:hAnsi="Palatino LT Std" w:cs="Palatino LT Std"/>
                <w:sz w:val="24"/>
                <w:szCs w:val="24"/>
              </w:rPr>
              <w:t>2</w:t>
            </w:r>
          </w:p>
        </w:tc>
        <w:tc>
          <w:tcPr>
            <w:tcW w:w="2214" w:type="dxa"/>
            <w:shd w:val="clear" w:color="auto" w:fill="auto"/>
          </w:tcPr>
          <w:p w:rsidR="00AE366D" w:rsidRPr="00A66842" w:rsidRDefault="00AE366D" w:rsidP="005462DD">
            <w:pPr>
              <w:pStyle w:val="TX"/>
              <w:tabs>
                <w:tab w:val="clear" w:pos="360"/>
                <w:tab w:val="left" w:pos="450"/>
                <w:tab w:val="left" w:pos="1080"/>
                <w:tab w:val="left" w:pos="1530"/>
                <w:tab w:val="left" w:pos="1890"/>
                <w:tab w:val="right" w:pos="8640"/>
              </w:tabs>
              <w:spacing w:before="120" w:after="120" w:line="240" w:lineRule="auto"/>
              <w:rPr>
                <w:rFonts w:ascii="Palatino LT Std" w:hAnsi="Palatino LT Std" w:cs="Palatino LT Std"/>
                <w:sz w:val="24"/>
                <w:szCs w:val="24"/>
              </w:rPr>
            </w:pPr>
            <w:r w:rsidRPr="00A66842">
              <w:rPr>
                <w:rFonts w:ascii="Palatino LT Std" w:hAnsi="Palatino LT Std" w:cs="Palatino LT Std"/>
                <w:sz w:val="24"/>
                <w:szCs w:val="24"/>
              </w:rPr>
              <w:t>1</w:t>
            </w:r>
          </w:p>
        </w:tc>
        <w:tc>
          <w:tcPr>
            <w:tcW w:w="2214" w:type="dxa"/>
            <w:shd w:val="clear" w:color="auto" w:fill="auto"/>
          </w:tcPr>
          <w:p w:rsidR="00AE366D" w:rsidRPr="00A66842" w:rsidRDefault="00AE366D" w:rsidP="005462DD">
            <w:pPr>
              <w:pStyle w:val="TX"/>
              <w:tabs>
                <w:tab w:val="clear" w:pos="360"/>
                <w:tab w:val="left" w:pos="450"/>
                <w:tab w:val="left" w:pos="1080"/>
                <w:tab w:val="left" w:pos="1530"/>
                <w:tab w:val="left" w:pos="1890"/>
                <w:tab w:val="right" w:pos="8640"/>
              </w:tabs>
              <w:spacing w:before="120" w:after="120" w:line="240" w:lineRule="auto"/>
              <w:rPr>
                <w:rFonts w:ascii="Palatino LT Std" w:hAnsi="Palatino LT Std" w:cs="Palatino LT Std"/>
                <w:sz w:val="24"/>
                <w:szCs w:val="24"/>
              </w:rPr>
            </w:pPr>
            <w:r w:rsidRPr="00A66842">
              <w:rPr>
                <w:rFonts w:ascii="Palatino LT Std" w:hAnsi="Palatino LT Std" w:cs="Palatino LT Std"/>
                <w:sz w:val="24"/>
                <w:szCs w:val="24"/>
              </w:rPr>
              <w:t>+1</w:t>
            </w:r>
          </w:p>
        </w:tc>
        <w:tc>
          <w:tcPr>
            <w:tcW w:w="2214" w:type="dxa"/>
            <w:shd w:val="clear" w:color="auto" w:fill="auto"/>
          </w:tcPr>
          <w:p w:rsidR="00AE366D" w:rsidRPr="00A66842" w:rsidRDefault="00D50F65" w:rsidP="005462DD">
            <w:pPr>
              <w:pStyle w:val="TX"/>
              <w:tabs>
                <w:tab w:val="clear" w:pos="360"/>
                <w:tab w:val="left" w:pos="450"/>
                <w:tab w:val="left" w:pos="1080"/>
                <w:tab w:val="left" w:pos="1530"/>
                <w:tab w:val="left" w:pos="1890"/>
                <w:tab w:val="right" w:pos="8640"/>
              </w:tabs>
              <w:spacing w:before="120" w:after="120" w:line="240" w:lineRule="auto"/>
              <w:rPr>
                <w:rFonts w:ascii="Palatino LT Std" w:hAnsi="Palatino LT Std" w:cs="Palatino LT Std"/>
                <w:sz w:val="24"/>
                <w:szCs w:val="24"/>
              </w:rPr>
            </w:pPr>
            <w:r w:rsidRPr="00A66842">
              <w:rPr>
                <w:rFonts w:ascii="Symbol" w:hAnsi="Symbol" w:cs="Palatino LT Std"/>
              </w:rPr>
              <w:t></w:t>
            </w:r>
            <w:r w:rsidR="00AE366D" w:rsidRPr="00A66842">
              <w:rPr>
                <w:rFonts w:ascii="Palatino LT Std" w:hAnsi="Palatino LT Std" w:cs="Palatino LT Std"/>
              </w:rPr>
              <w:t>1/2</w:t>
            </w:r>
          </w:p>
        </w:tc>
      </w:tr>
    </w:tbl>
    <w:p w:rsidR="0013126A" w:rsidRPr="00A66842" w:rsidRDefault="0013126A" w:rsidP="004F5967">
      <w:pPr>
        <w:pStyle w:val="TX"/>
        <w:tabs>
          <w:tab w:val="clear" w:pos="360"/>
          <w:tab w:val="left" w:pos="1080"/>
          <w:tab w:val="left" w:pos="1620"/>
          <w:tab w:val="left" w:pos="2160"/>
          <w:tab w:val="right" w:pos="8640"/>
        </w:tabs>
        <w:spacing w:before="120" w:after="120" w:line="240" w:lineRule="auto"/>
        <w:ind w:left="1627" w:hanging="1627"/>
        <w:rPr>
          <w:rFonts w:ascii="Palatino LT Std" w:hAnsi="Palatino LT Std" w:cs="Palatino LT Std"/>
          <w:sz w:val="24"/>
          <w:szCs w:val="24"/>
        </w:rPr>
      </w:pPr>
      <w:r w:rsidRPr="00A66842">
        <w:rPr>
          <w:rFonts w:ascii="Palatino LT Std" w:hAnsi="Palatino LT Std" w:cs="Palatino LT Std"/>
          <w:sz w:val="24"/>
          <w:szCs w:val="24"/>
        </w:rPr>
        <w:tab/>
      </w:r>
      <w:r w:rsidRPr="00A66842">
        <w:rPr>
          <w:rFonts w:ascii="Palatino LT Std" w:hAnsi="Palatino LT Std" w:cs="Palatino LT Std"/>
          <w:sz w:val="24"/>
          <w:szCs w:val="24"/>
        </w:rPr>
        <w:tab/>
        <w:t xml:space="preserve">For n-2, we have This yields </w:t>
      </w:r>
      <w:r w:rsidR="00670F2E" w:rsidRPr="00A66842">
        <w:rPr>
          <w:rFonts w:ascii="Palatino LT Std" w:hAnsi="Palatino LT Std"/>
          <w:color w:val="auto"/>
          <w:position w:val="2"/>
          <w:sz w:val="24"/>
        </w:rPr>
        <w:object w:dxaOrig="1700" w:dyaOrig="400">
          <v:shape id="_x0000_i1158" type="#_x0000_t75" style="width:85pt;height:20pt" o:ole="">
            <v:imagedata r:id="rId279" o:title=""/>
          </v:shape>
          <o:OLEObject Type="Embed" ProgID="Equation.DSMT4" ShapeID="_x0000_i1158" DrawAspect="Content" ObjectID="_1595942627" r:id="rId280"/>
        </w:object>
      </w:r>
      <w:r w:rsidRPr="00A66842">
        <w:rPr>
          <w:rFonts w:ascii="Palatino LT Std" w:hAnsi="Palatino LT Std"/>
          <w:color w:val="auto"/>
          <w:position w:val="2"/>
          <w:sz w:val="24"/>
        </w:rPr>
        <w:t xml:space="preserve"> </w:t>
      </w:r>
      <w:r w:rsidRPr="00A66842">
        <w:rPr>
          <w:rFonts w:ascii="Palatino LT Std" w:hAnsi="Palatino LT Std" w:cs="Palatino LT Std"/>
          <w:sz w:val="24"/>
          <w:szCs w:val="24"/>
        </w:rPr>
        <w:t xml:space="preserve">sets. </w:t>
      </w:r>
    </w:p>
    <w:p w:rsidR="0013126A" w:rsidRPr="00A66842" w:rsidRDefault="0013126A" w:rsidP="00726BAB">
      <w:pPr>
        <w:pStyle w:val="TX"/>
        <w:tabs>
          <w:tab w:val="clear" w:pos="360"/>
          <w:tab w:val="left" w:pos="1080"/>
          <w:tab w:val="left" w:pos="1620"/>
          <w:tab w:val="left" w:pos="2160"/>
          <w:tab w:val="right" w:pos="8640"/>
        </w:tabs>
        <w:spacing w:before="120" w:after="120" w:line="360" w:lineRule="auto"/>
        <w:ind w:left="1627" w:hanging="1627"/>
        <w:rPr>
          <w:rFonts w:ascii="Palatino LT Std" w:hAnsi="Palatino LT Std" w:cs="Palatino LT Std"/>
          <w:sz w:val="24"/>
          <w:szCs w:val="24"/>
        </w:rPr>
      </w:pPr>
      <w:r w:rsidRPr="00A66842">
        <w:rPr>
          <w:rFonts w:ascii="Palatino LT Std" w:hAnsi="Palatino LT Std" w:cs="Palatino LT Std"/>
          <w:sz w:val="24"/>
          <w:szCs w:val="24"/>
        </w:rPr>
        <w:tab/>
      </w:r>
      <w:r w:rsidRPr="00A66842">
        <w:rPr>
          <w:rFonts w:ascii="Palatino LT Std" w:hAnsi="Palatino LT Std" w:cs="Palatino LT Std"/>
          <w:sz w:val="24"/>
          <w:szCs w:val="24"/>
        </w:rPr>
        <w:tab/>
        <w:t xml:space="preserve">Note that the number is twice the number of </w:t>
      </w:r>
      <w:r w:rsidR="00670F2E" w:rsidRPr="00A66842">
        <w:rPr>
          <w:rFonts w:ascii="Palatino LT Std" w:hAnsi="Palatino LT Std"/>
          <w:position w:val="2"/>
          <w:sz w:val="24"/>
          <w:szCs w:val="24"/>
        </w:rPr>
        <w:object w:dxaOrig="320" w:dyaOrig="380">
          <v:shape id="_x0000_i1159" type="#_x0000_t75" style="width:16pt;height:19pt" o:ole="">
            <v:imagedata r:id="rId281" o:title=""/>
          </v:shape>
          <o:OLEObject Type="Embed" ProgID="Equation.DSMT4" ShapeID="_x0000_i1159" DrawAspect="Content" ObjectID="_1595942628" r:id="rId282"/>
        </w:object>
      </w:r>
      <w:r w:rsidRPr="00A66842">
        <w:rPr>
          <w:rFonts w:ascii="Palatino LT Std" w:hAnsi="Palatino LT Std"/>
          <w:sz w:val="24"/>
          <w:szCs w:val="24"/>
        </w:rPr>
        <w:t xml:space="preserve"> </w:t>
      </w:r>
      <w:r w:rsidRPr="00A66842">
        <w:rPr>
          <w:rFonts w:ascii="Palatino LT Std" w:hAnsi="Palatino LT Std" w:cs="Palatino LT Std"/>
          <w:sz w:val="24"/>
          <w:szCs w:val="24"/>
        </w:rPr>
        <w:t xml:space="preserve">values. Also, for each </w:t>
      </w:r>
      <w:r w:rsidR="00670F2E" w:rsidRPr="00A66842">
        <w:rPr>
          <w:rFonts w:ascii="Palatino LT Std" w:hAnsi="Palatino LT Std"/>
          <w:position w:val="2"/>
          <w:sz w:val="24"/>
          <w:szCs w:val="24"/>
        </w:rPr>
        <w:object w:dxaOrig="180" w:dyaOrig="240">
          <v:shape id="_x0000_i1160" type="#_x0000_t75" style="width:9pt;height:12pt" o:ole="">
            <v:imagedata r:id="rId283" o:title=""/>
          </v:shape>
          <o:OLEObject Type="Embed" ProgID="Equation.DSMT4" ShapeID="_x0000_i1160" DrawAspect="Content" ObjectID="_1595942629" r:id="rId284"/>
        </w:object>
      </w:r>
      <w:r w:rsidRPr="00A66842">
        <w:rPr>
          <w:rFonts w:ascii="Palatino LT Std" w:hAnsi="Palatino LT Std" w:cs="Palatino LT Std"/>
          <w:sz w:val="24"/>
          <w:szCs w:val="24"/>
        </w:rPr>
        <w:t xml:space="preserve"> there are </w:t>
      </w:r>
      <w:r w:rsidR="00670F2E" w:rsidRPr="00A66842">
        <w:rPr>
          <w:rFonts w:ascii="Palatino LT Std" w:hAnsi="Palatino LT Std" w:cs="Palatino LT Std"/>
          <w:sz w:val="24"/>
          <w:szCs w:val="24"/>
        </w:rPr>
        <w:object w:dxaOrig="820" w:dyaOrig="360">
          <v:shape id="_x0000_i1161" type="#_x0000_t75" style="width:41pt;height:18pt" o:ole="">
            <v:imagedata r:id="rId285" o:title=""/>
          </v:shape>
          <o:OLEObject Type="Embed" ProgID="Equation.DSMT4" ShapeID="_x0000_i1161" DrawAspect="Content" ObjectID="_1595942630" r:id="rId286"/>
        </w:object>
      </w:r>
      <w:r w:rsidRPr="00A66842">
        <w:rPr>
          <w:rFonts w:ascii="Palatino LT Std" w:hAnsi="Palatino LT Std" w:cs="Palatino LT Std"/>
          <w:sz w:val="24"/>
          <w:szCs w:val="24"/>
        </w:rPr>
        <w:t xml:space="preserve"> different </w:t>
      </w:r>
      <w:r w:rsidR="00670F2E" w:rsidRPr="00A66842">
        <w:rPr>
          <w:rFonts w:ascii="Palatino LT Std" w:hAnsi="Palatino LT Std"/>
          <w:sz w:val="24"/>
          <w:szCs w:val="24"/>
        </w:rPr>
        <w:object w:dxaOrig="320" w:dyaOrig="380">
          <v:shape id="_x0000_i1162" type="#_x0000_t75" style="width:16pt;height:19pt" o:ole="">
            <v:imagedata r:id="rId287" o:title=""/>
          </v:shape>
          <o:OLEObject Type="Embed" ProgID="Equation.DSMT4" ShapeID="_x0000_i1162" DrawAspect="Content" ObjectID="_1595942631" r:id="rId288"/>
        </w:object>
      </w:r>
      <w:r w:rsidRPr="00A66842">
        <w:rPr>
          <w:rStyle w:val="italic0"/>
          <w:rFonts w:ascii="Palatino LT Std" w:hAnsi="Palatino LT Std" w:cs="Palatino LT Std"/>
          <w:sz w:val="24"/>
          <w:szCs w:val="24"/>
        </w:rPr>
        <w:t xml:space="preserve"> </w:t>
      </w:r>
      <w:r w:rsidRPr="00A66842">
        <w:rPr>
          <w:rFonts w:ascii="Palatino LT Std" w:hAnsi="Palatino LT Std" w:cs="Palatino LT Std"/>
          <w:sz w:val="24"/>
          <w:szCs w:val="24"/>
        </w:rPr>
        <w:t xml:space="preserve">values. Finally, l can take on values ranging from 0 to </w:t>
      </w:r>
      <w:r w:rsidRPr="00A66842">
        <w:rPr>
          <w:rStyle w:val="italic0"/>
          <w:rFonts w:ascii="Palatino LT Std" w:hAnsi="Palatino LT Std" w:cs="Palatino LT Std"/>
          <w:sz w:val="24"/>
          <w:szCs w:val="24"/>
        </w:rPr>
        <w:t xml:space="preserve">n </w:t>
      </w:r>
      <w:r w:rsidR="00D50F65" w:rsidRPr="00A66842">
        <w:rPr>
          <w:rStyle w:val="italic0"/>
          <w:rFonts w:ascii="Palatino LT Std" w:hAnsi="Palatino LT Std" w:cs="Palatino LT Std"/>
          <w:sz w:val="24"/>
          <w:szCs w:val="24"/>
        </w:rPr>
        <w:t>–</w:t>
      </w:r>
      <w:r w:rsidRPr="00A66842">
        <w:rPr>
          <w:rFonts w:ascii="Palatino LT Std" w:hAnsi="Palatino LT Std" w:cs="Palatino LT Std"/>
          <w:sz w:val="24"/>
          <w:szCs w:val="24"/>
        </w:rPr>
        <w:t xml:space="preserve"> 1.</w:t>
      </w:r>
    </w:p>
    <w:p w:rsidR="0013126A" w:rsidRPr="00A66842" w:rsidRDefault="0013126A" w:rsidP="00726BAB">
      <w:pPr>
        <w:pStyle w:val="TX"/>
        <w:tabs>
          <w:tab w:val="clear" w:pos="360"/>
          <w:tab w:val="left" w:pos="1080"/>
          <w:tab w:val="left" w:pos="1620"/>
          <w:tab w:val="left" w:pos="2160"/>
          <w:tab w:val="right" w:pos="8640"/>
        </w:tabs>
        <w:spacing w:before="120" w:after="120" w:line="360" w:lineRule="auto"/>
        <w:ind w:left="1627" w:hanging="1627"/>
        <w:rPr>
          <w:rFonts w:ascii="Palatino LT Std" w:hAnsi="Palatino LT Std" w:cs="Palatino LT Std"/>
          <w:sz w:val="24"/>
          <w:szCs w:val="24"/>
        </w:rPr>
      </w:pPr>
      <w:r w:rsidRPr="00A66842">
        <w:rPr>
          <w:rFonts w:ascii="Palatino LT Std" w:hAnsi="Palatino LT Std" w:cs="Palatino LT Std"/>
          <w:sz w:val="24"/>
          <w:szCs w:val="24"/>
        </w:rPr>
        <w:lastRenderedPageBreak/>
        <w:tab/>
      </w:r>
      <w:r w:rsidRPr="00A66842">
        <w:rPr>
          <w:rFonts w:ascii="Palatino LT Std" w:hAnsi="Palatino LT Std" w:cs="Palatino LT Std"/>
          <w:sz w:val="24"/>
          <w:szCs w:val="24"/>
        </w:rPr>
        <w:tab/>
        <w:t xml:space="preserve">So the general expression is </w:t>
      </w:r>
      <w:r w:rsidR="00670F2E" w:rsidRPr="00A66842">
        <w:rPr>
          <w:rFonts w:ascii="Palatino LT Std" w:hAnsi="Palatino LT Std"/>
          <w:position w:val="2"/>
          <w:sz w:val="24"/>
          <w:szCs w:val="24"/>
        </w:rPr>
        <w:object w:dxaOrig="2340" w:dyaOrig="620">
          <v:shape id="_x0000_i1163" type="#_x0000_t75" style="width:117pt;height:31pt" o:ole="">
            <v:imagedata r:id="rId289" o:title=""/>
          </v:shape>
          <o:OLEObject Type="Embed" ProgID="Equation.DSMT4" ShapeID="_x0000_i1163" DrawAspect="Content" ObjectID="_1595942632" r:id="rId290"/>
        </w:object>
      </w:r>
    </w:p>
    <w:p w:rsidR="0013126A" w:rsidRPr="00A66842" w:rsidRDefault="0013126A" w:rsidP="00726BAB">
      <w:pPr>
        <w:pStyle w:val="TX"/>
        <w:tabs>
          <w:tab w:val="clear" w:pos="360"/>
          <w:tab w:val="left" w:pos="1080"/>
          <w:tab w:val="left" w:pos="1620"/>
          <w:tab w:val="left" w:pos="2160"/>
          <w:tab w:val="right" w:pos="8640"/>
        </w:tabs>
        <w:spacing w:before="120" w:after="120" w:line="360" w:lineRule="auto"/>
        <w:ind w:left="1627" w:hanging="1627"/>
        <w:rPr>
          <w:rFonts w:ascii="Palatino LT Std" w:hAnsi="Palatino LT Std" w:cs="Palatino LT Std"/>
          <w:sz w:val="24"/>
          <w:szCs w:val="24"/>
        </w:rPr>
      </w:pPr>
      <w:r w:rsidRPr="00A66842">
        <w:rPr>
          <w:rFonts w:ascii="Palatino LT Std" w:hAnsi="Palatino LT Std" w:cs="Palatino LT Std"/>
          <w:sz w:val="24"/>
          <w:szCs w:val="24"/>
        </w:rPr>
        <w:tab/>
      </w:r>
      <w:r w:rsidRPr="00A66842">
        <w:rPr>
          <w:rFonts w:ascii="Palatino LT Std" w:hAnsi="Palatino LT Std" w:cs="Palatino LT Std"/>
          <w:sz w:val="24"/>
          <w:szCs w:val="24"/>
        </w:rPr>
        <w:tab/>
        <w:t>The series is an arithmetic progression like 2 + 6 + 10 + 14.</w:t>
      </w:r>
    </w:p>
    <w:p w:rsidR="0013126A" w:rsidRPr="00A66842" w:rsidRDefault="0013126A" w:rsidP="004B4115">
      <w:pPr>
        <w:pStyle w:val="TX"/>
        <w:tabs>
          <w:tab w:val="clear" w:pos="360"/>
          <w:tab w:val="left" w:pos="1080"/>
          <w:tab w:val="left" w:pos="1620"/>
          <w:tab w:val="left" w:pos="2160"/>
          <w:tab w:val="right" w:pos="8640"/>
        </w:tabs>
        <w:spacing w:before="120" w:after="120" w:line="360" w:lineRule="auto"/>
        <w:ind w:left="1620" w:hanging="1620"/>
        <w:rPr>
          <w:rFonts w:ascii="Palatino LT Std" w:hAnsi="Palatino LT Std" w:cs="Palatino LT Std"/>
          <w:sz w:val="24"/>
          <w:szCs w:val="24"/>
        </w:rPr>
      </w:pPr>
      <w:r w:rsidRPr="00A66842">
        <w:rPr>
          <w:rFonts w:ascii="Palatino LT Std" w:hAnsi="Palatino LT Std" w:cs="Palatino LT Std"/>
          <w:sz w:val="24"/>
          <w:szCs w:val="24"/>
        </w:rPr>
        <w:tab/>
      </w:r>
      <w:r w:rsidRPr="00A66842">
        <w:rPr>
          <w:rFonts w:ascii="Palatino LT Std" w:hAnsi="Palatino LT Std" w:cs="Palatino LT Std"/>
          <w:sz w:val="24"/>
          <w:szCs w:val="24"/>
        </w:rPr>
        <w:tab/>
        <w:t xml:space="preserve">The sum is </w:t>
      </w:r>
      <w:r w:rsidR="00670F2E" w:rsidRPr="00A66842">
        <w:rPr>
          <w:rFonts w:ascii="Palatino LT Std" w:hAnsi="Palatino LT Std"/>
          <w:position w:val="1"/>
          <w:sz w:val="24"/>
          <w:szCs w:val="24"/>
        </w:rPr>
        <w:object w:dxaOrig="3900" w:dyaOrig="720">
          <v:shape id="_x0000_i1164" type="#_x0000_t75" style="width:195pt;height:36pt" o:ole="">
            <v:imagedata r:id="rId291" o:title=""/>
          </v:shape>
          <o:OLEObject Type="Embed" ProgID="Equation.DSMT4" ShapeID="_x0000_i1164" DrawAspect="Content" ObjectID="_1595942633" r:id="rId292"/>
        </w:object>
      </w:r>
    </w:p>
    <w:p w:rsidR="0013126A" w:rsidRPr="00A66842" w:rsidRDefault="0013126A" w:rsidP="004B411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A66842">
        <w:rPr>
          <w:rFonts w:ascii="Palatino LT Std" w:hAnsi="Palatino LT Std"/>
          <w:color w:val="auto"/>
          <w:sz w:val="24"/>
        </w:rPr>
        <w:tab/>
        <w:t>(c)</w:t>
      </w:r>
      <w:r w:rsidRPr="00A66842">
        <w:rPr>
          <w:rFonts w:ascii="Palatino LT Std" w:hAnsi="Palatino LT Std"/>
          <w:color w:val="auto"/>
          <w:sz w:val="24"/>
        </w:rPr>
        <w:tab/>
      </w:r>
      <w:r w:rsidRPr="00A66842">
        <w:rPr>
          <w:rFonts w:ascii="Palatino LT Std" w:hAnsi="Palatino LT Std"/>
          <w:i/>
          <w:color w:val="auto"/>
          <w:sz w:val="24"/>
        </w:rPr>
        <w:t>n</w:t>
      </w:r>
      <w:r w:rsidRPr="00A66842">
        <w:rPr>
          <w:rFonts w:ascii="Palatino LT Std" w:hAnsi="Palatino LT Std"/>
          <w:color w:val="auto"/>
          <w:sz w:val="24"/>
        </w:rPr>
        <w:t xml:space="preserve"> = 3:    2(1) + 2(3) + 2(5) = 2 + 6 + 10 = 18   or  </w:t>
      </w:r>
      <w:r w:rsidR="00670F2E" w:rsidRPr="00A66842">
        <w:rPr>
          <w:rFonts w:ascii="Palatino LT Std" w:hAnsi="Palatino LT Std"/>
          <w:color w:val="auto"/>
          <w:position w:val="2"/>
          <w:sz w:val="24"/>
        </w:rPr>
        <w:object w:dxaOrig="1820" w:dyaOrig="400">
          <v:shape id="_x0000_i1165" type="#_x0000_t75" style="width:91pt;height:20pt" o:ole="">
            <v:imagedata r:id="rId293" o:title=""/>
          </v:shape>
          <o:OLEObject Type="Embed" ProgID="Equation.DSMT4" ShapeID="_x0000_i1165" DrawAspect="Content" ObjectID="_1595942634" r:id="rId294"/>
        </w:object>
      </w:r>
    </w:p>
    <w:p w:rsidR="0013126A" w:rsidRPr="00A66842" w:rsidRDefault="0013126A" w:rsidP="004B4115">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A66842">
        <w:rPr>
          <w:rFonts w:ascii="Palatino LT Std" w:hAnsi="Palatino LT Std"/>
          <w:color w:val="auto"/>
          <w:sz w:val="24"/>
        </w:rPr>
        <w:tab/>
        <w:t>(d)</w:t>
      </w:r>
      <w:r w:rsidRPr="00A66842">
        <w:rPr>
          <w:rFonts w:ascii="Palatino LT Std" w:hAnsi="Palatino LT Std"/>
          <w:color w:val="auto"/>
          <w:sz w:val="24"/>
        </w:rPr>
        <w:tab/>
      </w:r>
      <w:r w:rsidRPr="00A66842">
        <w:rPr>
          <w:rFonts w:ascii="Palatino LT Std" w:hAnsi="Palatino LT Std"/>
          <w:i/>
          <w:color w:val="auto"/>
          <w:sz w:val="24"/>
        </w:rPr>
        <w:t>n</w:t>
      </w:r>
      <w:r w:rsidRPr="00A66842">
        <w:rPr>
          <w:rFonts w:ascii="Palatino LT Std" w:hAnsi="Palatino LT Std"/>
          <w:color w:val="auto"/>
          <w:sz w:val="24"/>
        </w:rPr>
        <w:t xml:space="preserve"> = 4:    2(1) + 2(3) + 2(5) + 2(7) = 32</w:t>
      </w:r>
      <w:r w:rsidRPr="00A66842">
        <w:rPr>
          <w:rFonts w:ascii="Palatino LT Std" w:hAnsi="Palatino LT Std"/>
          <w:color w:val="auto"/>
          <w:sz w:val="24"/>
        </w:rPr>
        <w:tab/>
        <w:t xml:space="preserve">or   </w:t>
      </w:r>
      <w:r w:rsidR="00670F2E" w:rsidRPr="00A66842">
        <w:rPr>
          <w:rFonts w:ascii="Palatino LT Std" w:hAnsi="Palatino LT Std"/>
          <w:color w:val="auto"/>
          <w:position w:val="3"/>
          <w:sz w:val="24"/>
        </w:rPr>
        <w:object w:dxaOrig="1840" w:dyaOrig="400">
          <v:shape id="_x0000_i1166" type="#_x0000_t75" style="width:92pt;height:20pt" o:ole="">
            <v:imagedata r:id="rId295" o:title=""/>
          </v:shape>
          <o:OLEObject Type="Embed" ProgID="Equation.DSMT4" ShapeID="_x0000_i1166" DrawAspect="Content" ObjectID="_1595942635" r:id="rId296"/>
        </w:object>
      </w:r>
    </w:p>
    <w:p w:rsidR="00230BD5" w:rsidRPr="00A66842" w:rsidRDefault="0013126A" w:rsidP="004B4115">
      <w:pPr>
        <w:pStyle w:val="NL"/>
        <w:tabs>
          <w:tab w:val="clear" w:pos="480"/>
          <w:tab w:val="left" w:pos="1080"/>
          <w:tab w:val="left" w:pos="1620"/>
          <w:tab w:val="left" w:pos="2160"/>
          <w:tab w:val="right" w:pos="8640"/>
        </w:tabs>
        <w:spacing w:before="120" w:after="120" w:line="360" w:lineRule="auto"/>
        <w:jc w:val="left"/>
        <w:rPr>
          <w:rFonts w:ascii="Palatino LT Std" w:hAnsi="Palatino LT Std"/>
          <w:position w:val="2"/>
        </w:rPr>
      </w:pPr>
      <w:r w:rsidRPr="00A66842">
        <w:rPr>
          <w:rFonts w:ascii="Palatino LT Std" w:hAnsi="Palatino LT Std"/>
          <w:color w:val="auto"/>
        </w:rPr>
        <w:tab/>
        <w:t>(e)</w:t>
      </w:r>
      <w:r w:rsidRPr="00A66842">
        <w:rPr>
          <w:rFonts w:ascii="Palatino LT Std" w:hAnsi="Palatino LT Std"/>
          <w:color w:val="auto"/>
        </w:rPr>
        <w:tab/>
      </w:r>
      <w:r w:rsidRPr="00A66842">
        <w:rPr>
          <w:rFonts w:ascii="Palatino LT Std" w:hAnsi="Palatino LT Std"/>
          <w:i/>
          <w:color w:val="auto"/>
        </w:rPr>
        <w:t>n</w:t>
      </w:r>
      <w:r w:rsidRPr="00A66842">
        <w:rPr>
          <w:rFonts w:ascii="Palatino LT Std" w:hAnsi="Palatino LT Std"/>
          <w:color w:val="auto"/>
        </w:rPr>
        <w:t xml:space="preserve"> = 5:     32 + 2(9) = 32 + 18 = 50</w:t>
      </w:r>
      <w:r w:rsidRPr="00A66842">
        <w:rPr>
          <w:rFonts w:ascii="Palatino LT Std" w:hAnsi="Palatino LT Std"/>
          <w:color w:val="auto"/>
        </w:rPr>
        <w:tab/>
        <w:t xml:space="preserve">or   </w:t>
      </w:r>
      <w:r w:rsidR="00670F2E" w:rsidRPr="00A66842">
        <w:rPr>
          <w:rFonts w:ascii="Palatino LT Std" w:hAnsi="Palatino LT Std"/>
          <w:color w:val="auto"/>
          <w:position w:val="2"/>
        </w:rPr>
        <w:object w:dxaOrig="1820" w:dyaOrig="400">
          <v:shape id="_x0000_i1167" type="#_x0000_t75" style="width:91pt;height:20pt" o:ole="">
            <v:imagedata r:id="rId297" o:title=""/>
          </v:shape>
          <o:OLEObject Type="Embed" ProgID="Equation.DSMT4" ShapeID="_x0000_i1167" DrawAspect="Content" ObjectID="_1595942636" r:id="rId298"/>
        </w:object>
      </w:r>
    </w:p>
    <w:p w:rsidR="005F4B6A" w:rsidRPr="00A66842" w:rsidRDefault="005F4B6A" w:rsidP="004B4115">
      <w:pPr>
        <w:pStyle w:val="TX"/>
        <w:tabs>
          <w:tab w:val="clear" w:pos="360"/>
          <w:tab w:val="left" w:pos="1080"/>
          <w:tab w:val="left" w:pos="1620"/>
          <w:tab w:val="left" w:pos="2160"/>
          <w:tab w:val="right" w:pos="8640"/>
        </w:tabs>
        <w:spacing w:before="120" w:after="120" w:line="360" w:lineRule="auto"/>
        <w:ind w:left="1620" w:hanging="1620"/>
        <w:rPr>
          <w:rFonts w:ascii="Palatino LT Std" w:hAnsi="Palatino LT Std" w:cs="Palatino LT Std"/>
          <w:sz w:val="24"/>
          <w:szCs w:val="24"/>
        </w:rPr>
      </w:pPr>
      <w:r w:rsidRPr="00A66842">
        <w:rPr>
          <w:rStyle w:val="Q1"/>
          <w:rFonts w:ascii="Palatino Linotype" w:hAnsi="Palatino Linotype"/>
          <w:color w:val="auto"/>
          <w:sz w:val="24"/>
        </w:rPr>
        <w:t>P4</w:t>
      </w:r>
      <w:r w:rsidR="007015FE" w:rsidRPr="00A66842">
        <w:rPr>
          <w:rStyle w:val="Q1"/>
          <w:rFonts w:ascii="Palatino Linotype" w:hAnsi="Palatino Linotype"/>
          <w:color w:val="auto"/>
          <w:sz w:val="24"/>
        </w:rPr>
        <w:t>1.21</w:t>
      </w:r>
      <w:r w:rsidRPr="00A66842">
        <w:rPr>
          <w:rFonts w:ascii="Palatino Linotype" w:hAnsi="Palatino Linotype"/>
          <w:color w:val="auto"/>
          <w:sz w:val="24"/>
        </w:rPr>
        <w:tab/>
        <w:t>(a)</w:t>
      </w:r>
      <w:r w:rsidRPr="00A66842">
        <w:rPr>
          <w:rFonts w:ascii="Palatino Linotype" w:hAnsi="Palatino Linotype"/>
          <w:color w:val="auto"/>
          <w:sz w:val="24"/>
        </w:rPr>
        <w:tab/>
      </w:r>
      <w:proofErr w:type="spellStart"/>
      <w:r w:rsidRPr="00A66842">
        <w:rPr>
          <w:rFonts w:ascii="Palatino Linotype" w:hAnsi="Palatino Linotype"/>
          <w:color w:val="auto"/>
          <w:sz w:val="24"/>
        </w:rPr>
        <w:t>Modeling</w:t>
      </w:r>
      <w:proofErr w:type="spellEnd"/>
      <w:r w:rsidRPr="00A66842">
        <w:rPr>
          <w:rFonts w:ascii="Palatino Linotype" w:hAnsi="Palatino Linotype"/>
          <w:color w:val="auto"/>
          <w:sz w:val="24"/>
        </w:rPr>
        <w:t xml:space="preserve"> it as a solid sphere, the density of a proton is, </w:t>
      </w:r>
    </w:p>
    <w:p w:rsidR="005F4B6A" w:rsidRPr="00A66842" w:rsidRDefault="005F4B6A"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Style w:val="Q1"/>
          <w:rFonts w:ascii="Palatino Linotype" w:hAnsi="Palatino Linotype"/>
          <w:color w:val="auto"/>
          <w:sz w:val="24"/>
        </w:rPr>
        <w:tab/>
      </w:r>
      <w:r w:rsidRPr="00A66842">
        <w:rPr>
          <w:rStyle w:val="Q1"/>
          <w:rFonts w:ascii="Palatino Linotype" w:hAnsi="Palatino Linotype"/>
          <w:color w:val="auto"/>
          <w:sz w:val="24"/>
        </w:rPr>
        <w:tab/>
      </w:r>
      <w:r w:rsidRPr="00A66842">
        <w:rPr>
          <w:rStyle w:val="Q1"/>
          <w:rFonts w:ascii="Palatino Linotype" w:hAnsi="Palatino Linotype"/>
          <w:color w:val="auto"/>
          <w:sz w:val="24"/>
        </w:rPr>
        <w:tab/>
      </w:r>
      <w:r w:rsidR="00670F2E" w:rsidRPr="00A66842">
        <w:rPr>
          <w:rFonts w:ascii="Palatino Linotype" w:hAnsi="Palatino Linotype"/>
          <w:color w:val="auto"/>
          <w:position w:val="-38"/>
          <w:sz w:val="24"/>
        </w:rPr>
        <w:object w:dxaOrig="5560" w:dyaOrig="800">
          <v:shape id="_x0000_i1168" type="#_x0000_t75" style="width:278pt;height:40pt" o:ole="">
            <v:imagedata r:id="rId299" o:title=""/>
          </v:shape>
          <o:OLEObject Type="Embed" ProgID="Equation.DSMT4" ShapeID="_x0000_i1168" DrawAspect="Content" ObjectID="_1595942637" r:id="rId300"/>
        </w:object>
      </w:r>
      <w:r w:rsidRPr="00A66842">
        <w:rPr>
          <w:rFonts w:ascii="Palatino Linotype" w:hAnsi="Palatino Linotype"/>
          <w:color w:val="auto"/>
          <w:sz w:val="24"/>
        </w:rPr>
        <w:t xml:space="preserve"> </w:t>
      </w:r>
    </w:p>
    <w:p w:rsidR="005F4B6A" w:rsidRPr="00A66842" w:rsidRDefault="005F4B6A"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t>(b)</w:t>
      </w:r>
      <w:r w:rsidRPr="00A66842">
        <w:rPr>
          <w:rFonts w:ascii="Palatino Linotype" w:hAnsi="Palatino Linotype"/>
          <w:color w:val="auto"/>
          <w:sz w:val="24"/>
        </w:rPr>
        <w:tab/>
        <w:t>The radius of an electron modelled as a solid sphere is,</w:t>
      </w:r>
    </w:p>
    <w:p w:rsidR="005F4B6A" w:rsidRPr="00A66842" w:rsidRDefault="005F4B6A"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4720" w:dyaOrig="1300">
          <v:shape id="_x0000_i1169" type="#_x0000_t75" style="width:236pt;height:65pt" o:ole="">
            <v:imagedata r:id="rId301" o:title=""/>
          </v:shape>
          <o:OLEObject Type="Embed" ProgID="Equation.DSMT4" ShapeID="_x0000_i1169" DrawAspect="Content" ObjectID="_1595942638" r:id="rId302"/>
        </w:object>
      </w:r>
    </w:p>
    <w:p w:rsidR="005F4B6A" w:rsidRPr="00A66842" w:rsidRDefault="005F4B6A" w:rsidP="004F5967">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t>(c)</w:t>
      </w:r>
      <w:r w:rsidRPr="00A66842">
        <w:rPr>
          <w:rFonts w:ascii="Palatino Linotype" w:hAnsi="Palatino Linotype"/>
          <w:color w:val="auto"/>
          <w:sz w:val="24"/>
        </w:rPr>
        <w:tab/>
        <w:t>The moment of inertia of the spinning electron is</w:t>
      </w:r>
    </w:p>
    <w:p w:rsidR="005F4B6A" w:rsidRPr="00A66842" w:rsidRDefault="005F4B6A"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44"/>
          <w:sz w:val="24"/>
        </w:rPr>
        <w:object w:dxaOrig="4780" w:dyaOrig="1020">
          <v:shape id="_x0000_i1170" type="#_x0000_t75" style="width:239pt;height:51pt" o:ole="">
            <v:imagedata r:id="rId303" o:title=""/>
          </v:shape>
          <o:OLEObject Type="Embed" ProgID="Equation.DSMT4" ShapeID="_x0000_i1170" DrawAspect="Content" ObjectID="_1595942639" r:id="rId304"/>
        </w:object>
      </w:r>
    </w:p>
    <w:p w:rsidR="005F4B6A" w:rsidRPr="00A66842" w:rsidRDefault="005F4B6A"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1720" w:dyaOrig="620">
          <v:shape id="_x0000_i1171" type="#_x0000_t75" style="width:86pt;height:31pt" o:ole="">
            <v:imagedata r:id="rId305" o:title=""/>
          </v:shape>
          <o:OLEObject Type="Embed" ProgID="Equation.DSMT4" ShapeID="_x0000_i1171" DrawAspect="Content" ObjectID="_1595942640" r:id="rId306"/>
        </w:object>
      </w:r>
    </w:p>
    <w:p w:rsidR="005F4B6A" w:rsidRPr="00A66842" w:rsidRDefault="005F4B6A" w:rsidP="004F5967">
      <w:pPr>
        <w:pStyle w:val="Qalpha"/>
        <w:keepNext/>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lastRenderedPageBreak/>
        <w:tab/>
      </w:r>
      <w:r w:rsidRPr="00A66842">
        <w:rPr>
          <w:rFonts w:ascii="Palatino Linotype" w:hAnsi="Palatino Linotype"/>
          <w:color w:val="auto"/>
          <w:sz w:val="24"/>
        </w:rPr>
        <w:tab/>
        <w:t xml:space="preserve">Therefore, </w:t>
      </w:r>
    </w:p>
    <w:p w:rsidR="005F4B6A" w:rsidRPr="00A66842" w:rsidRDefault="005F4B6A"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56"/>
          <w:sz w:val="24"/>
        </w:rPr>
        <w:object w:dxaOrig="4440" w:dyaOrig="1260">
          <v:shape id="_x0000_i1172" type="#_x0000_t75" style="width:222pt;height:63pt" o:ole="">
            <v:imagedata r:id="rId307" o:title=""/>
          </v:shape>
          <o:OLEObject Type="Embed" ProgID="Equation.DSMT4" ShapeID="_x0000_i1172" DrawAspect="Content" ObjectID="_1595942641" r:id="rId308"/>
        </w:object>
      </w:r>
    </w:p>
    <w:p w:rsidR="005F4B6A" w:rsidRPr="00A66842" w:rsidRDefault="005F4B6A"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t>(d)</w:t>
      </w:r>
      <w:r w:rsidRPr="00A66842">
        <w:rPr>
          <w:rFonts w:ascii="Palatino Linotype" w:hAnsi="Palatino Linotype"/>
          <w:color w:val="auto"/>
          <w:sz w:val="24"/>
        </w:rPr>
        <w:tab/>
        <w:t xml:space="preserve">It is 5.91 </w:t>
      </w:r>
      <w:r w:rsidR="00D50F65" w:rsidRPr="00A66842">
        <w:rPr>
          <w:rFonts w:ascii="Palatino Linotype" w:hAnsi="Palatino Linotype"/>
          <w:color w:val="auto"/>
          <w:sz w:val="24"/>
        </w:rPr>
        <w:t>×</w:t>
      </w:r>
      <w:r w:rsidRPr="00A66842">
        <w:rPr>
          <w:rFonts w:ascii="Palatino Linotype" w:hAnsi="Palatino Linotype"/>
          <w:color w:val="auto"/>
          <w:sz w:val="24"/>
        </w:rPr>
        <w:t xml:space="preserve"> 10</w:t>
      </w:r>
      <w:r w:rsidRPr="00A66842">
        <w:rPr>
          <w:rFonts w:ascii="Palatino Linotype" w:hAnsi="Palatino Linotype"/>
          <w:color w:val="auto"/>
          <w:position w:val="4"/>
          <w:sz w:val="24"/>
          <w:vertAlign w:val="superscript"/>
        </w:rPr>
        <w:t>3</w:t>
      </w:r>
      <w:r w:rsidRPr="00A66842">
        <w:rPr>
          <w:rFonts w:ascii="Palatino Linotype" w:hAnsi="Palatino Linotype"/>
          <w:color w:val="auto"/>
          <w:sz w:val="24"/>
        </w:rPr>
        <w:t>c, which is huge compared with the speed of light and impossible.</w:t>
      </w:r>
    </w:p>
    <w:p w:rsidR="00D47788" w:rsidRPr="00A66842" w:rsidRDefault="00D47788" w:rsidP="00726BAB">
      <w:pPr>
        <w:pStyle w:val="TX"/>
        <w:tabs>
          <w:tab w:val="clear" w:pos="360"/>
          <w:tab w:val="left" w:pos="1080"/>
          <w:tab w:val="left" w:pos="1620"/>
          <w:tab w:val="left" w:pos="2160"/>
          <w:tab w:val="right" w:pos="8640"/>
        </w:tabs>
        <w:spacing w:before="120" w:after="120" w:line="360" w:lineRule="auto"/>
        <w:ind w:left="1080" w:hanging="1080"/>
        <w:rPr>
          <w:rFonts w:ascii="Palatino Linotype" w:hAnsi="Palatino Linotype" w:cs="Times New Roman"/>
          <w:sz w:val="24"/>
          <w:szCs w:val="24"/>
        </w:rPr>
      </w:pPr>
      <w:r w:rsidRPr="00A66842">
        <w:rPr>
          <w:rFonts w:ascii="Palatino Linotype" w:hAnsi="Palatino Linotype"/>
          <w:b/>
          <w:color w:val="auto"/>
          <w:sz w:val="24"/>
          <w:szCs w:val="24"/>
        </w:rPr>
        <w:t>*P41.22</w:t>
      </w:r>
      <w:r w:rsidR="00726BAB" w:rsidRPr="00A66842">
        <w:rPr>
          <w:rFonts w:ascii="Palatino Linotype" w:hAnsi="Palatino Linotype"/>
          <w:b/>
          <w:color w:val="auto"/>
          <w:sz w:val="24"/>
          <w:szCs w:val="24"/>
        </w:rPr>
        <w:tab/>
      </w:r>
      <w:r w:rsidRPr="00A66842">
        <w:rPr>
          <w:rFonts w:ascii="Palatino Linotype" w:hAnsi="Palatino Linotype" w:cs="Times New Roman"/>
          <w:b/>
          <w:sz w:val="24"/>
          <w:szCs w:val="24"/>
        </w:rPr>
        <w:t>Conceptualize</w:t>
      </w:r>
      <w:r w:rsidRPr="00A66842">
        <w:rPr>
          <w:rFonts w:ascii="Palatino Linotype" w:hAnsi="Palatino Linotype" w:cs="Times New Roman"/>
          <w:sz w:val="24"/>
          <w:szCs w:val="24"/>
        </w:rPr>
        <w:t xml:space="preserve"> Imagine the process of the photon leaving the two-state system and having just the right energy to allow the system to drop from the higher state to the lower state.</w:t>
      </w:r>
    </w:p>
    <w:p w:rsidR="00D47788" w:rsidRPr="00A66842" w:rsidRDefault="00D47788" w:rsidP="00726BAB">
      <w:pPr>
        <w:spacing w:before="120" w:line="360" w:lineRule="auto"/>
        <w:ind w:left="1080"/>
        <w:rPr>
          <w:rFonts w:ascii="Palatino Linotype" w:hAnsi="Palatino Linotype" w:cs="Times New Roman"/>
        </w:rPr>
      </w:pPr>
      <w:r w:rsidRPr="00A66842">
        <w:rPr>
          <w:rFonts w:ascii="Palatino Linotype" w:hAnsi="Palatino Linotype" w:cs="Times New Roman"/>
          <w:b/>
        </w:rPr>
        <w:t>Categorize</w:t>
      </w:r>
      <w:r w:rsidRPr="00A66842">
        <w:rPr>
          <w:rFonts w:ascii="Palatino Linotype" w:hAnsi="Palatino Linotype" w:cs="Times New Roman"/>
        </w:rPr>
        <w:t xml:space="preserve"> The electron is modeled as a </w:t>
      </w:r>
      <w:proofErr w:type="spellStart"/>
      <w:r w:rsidRPr="00A66842">
        <w:rPr>
          <w:rFonts w:ascii="Palatino Linotype" w:hAnsi="Palatino Linotype" w:cs="Times New Roman"/>
          <w:i/>
        </w:rPr>
        <w:t>nonisolated</w:t>
      </w:r>
      <w:proofErr w:type="spellEnd"/>
      <w:r w:rsidRPr="00A66842">
        <w:rPr>
          <w:rFonts w:ascii="Palatino Linotype" w:hAnsi="Palatino Linotype" w:cs="Times New Roman"/>
          <w:i/>
        </w:rPr>
        <w:t xml:space="preserve"> system</w:t>
      </w:r>
      <w:r w:rsidRPr="00A66842">
        <w:rPr>
          <w:rFonts w:ascii="Palatino Linotype" w:hAnsi="Palatino Linotype" w:cs="Times New Roman"/>
        </w:rPr>
        <w:t xml:space="preserve"> for </w:t>
      </w:r>
      <w:r w:rsidRPr="00A66842">
        <w:rPr>
          <w:rFonts w:ascii="Palatino Linotype" w:hAnsi="Palatino Linotype" w:cs="Times New Roman"/>
          <w:i/>
        </w:rPr>
        <w:t>energy</w:t>
      </w:r>
      <w:r w:rsidRPr="00A66842">
        <w:rPr>
          <w:rFonts w:ascii="Palatino Linotype" w:hAnsi="Palatino Linotype" w:cs="Times New Roman"/>
        </w:rPr>
        <w:t>.</w:t>
      </w:r>
    </w:p>
    <w:p w:rsidR="00D47788" w:rsidRPr="00A66842" w:rsidRDefault="00D47788" w:rsidP="00726BAB">
      <w:pPr>
        <w:spacing w:before="120" w:line="360" w:lineRule="auto"/>
        <w:ind w:left="1080"/>
        <w:rPr>
          <w:rFonts w:ascii="Palatino Linotype" w:hAnsi="Palatino Linotype" w:cs="Times New Roman"/>
        </w:rPr>
      </w:pPr>
      <w:r w:rsidRPr="00A66842">
        <w:rPr>
          <w:rFonts w:ascii="Palatino Linotype" w:hAnsi="Palatino Linotype" w:cs="Times New Roman"/>
          <w:b/>
        </w:rPr>
        <w:t>Analyze</w:t>
      </w:r>
      <w:r w:rsidRPr="00A66842">
        <w:rPr>
          <w:rFonts w:ascii="Palatino Linotype" w:hAnsi="Palatino Linotype" w:cs="Times New Roman"/>
        </w:rPr>
        <w:t xml:space="preserve"> Write the appropriate reduction of Equation 8.2 for the time interval spanning the release of the photon:</w:t>
      </w:r>
    </w:p>
    <w:p w:rsidR="00D47788" w:rsidRPr="00A66842" w:rsidRDefault="00670F2E" w:rsidP="00CB06B0">
      <w:pPr>
        <w:spacing w:line="360" w:lineRule="auto"/>
        <w:jc w:val="center"/>
        <w:rPr>
          <w:rFonts w:ascii="Palatino Linotype" w:hAnsi="Palatino Linotype" w:cs="Times New Roman"/>
        </w:rPr>
      </w:pPr>
      <w:r w:rsidRPr="00A66842">
        <w:rPr>
          <w:rFonts w:ascii="Palatino Linotype" w:hAnsi="Palatino Linotype"/>
          <w:position w:val="-12"/>
        </w:rPr>
        <w:object w:dxaOrig="1220" w:dyaOrig="400">
          <v:shape id="_x0000_i1173" type="#_x0000_t75" style="width:62pt;height:20pt" o:ole="">
            <v:imagedata r:id="rId309" o:title=""/>
          </v:shape>
          <o:OLEObject Type="Embed" ProgID="Equation.3" ShapeID="_x0000_i1173" DrawAspect="Content" ObjectID="_1595942642" r:id="rId310"/>
        </w:object>
      </w:r>
      <w:r w:rsidR="00D47788" w:rsidRPr="00A66842">
        <w:rPr>
          <w:rFonts w:ascii="Palatino Linotype" w:hAnsi="Palatino Linotype"/>
        </w:rPr>
        <w:t xml:space="preserve">       (1)</w:t>
      </w:r>
    </w:p>
    <w:p w:rsidR="00D47788" w:rsidRPr="00A66842" w:rsidRDefault="00D47788" w:rsidP="00726BAB">
      <w:pPr>
        <w:spacing w:before="120" w:line="360" w:lineRule="auto"/>
        <w:ind w:left="1080"/>
        <w:rPr>
          <w:rFonts w:ascii="Palatino Linotype" w:hAnsi="Palatino Linotype" w:cs="Times New Roman"/>
        </w:rPr>
      </w:pPr>
      <w:r w:rsidRPr="00A66842">
        <w:rPr>
          <w:rFonts w:ascii="Palatino Linotype" w:hAnsi="Palatino Linotype" w:cs="Times New Roman"/>
        </w:rPr>
        <w:t>Substitute for both sides of the equation. Evaluate the left side using Equations 28.19 and 41.33:</w:t>
      </w:r>
    </w:p>
    <w:p w:rsidR="00D47788" w:rsidRPr="00A66842" w:rsidRDefault="00670F2E" w:rsidP="00CB06B0">
      <w:pPr>
        <w:spacing w:line="360" w:lineRule="auto"/>
        <w:jc w:val="center"/>
        <w:rPr>
          <w:rFonts w:ascii="Palatino Linotype" w:hAnsi="Palatino Linotype" w:cs="Times New Roman"/>
        </w:rPr>
      </w:pPr>
      <w:r w:rsidRPr="00A66842">
        <w:rPr>
          <w:rFonts w:ascii="Palatino Linotype" w:hAnsi="Palatino Linotype"/>
          <w:position w:val="-62"/>
        </w:rPr>
        <w:object w:dxaOrig="6920" w:dyaOrig="1380">
          <v:shape id="_x0000_i1174" type="#_x0000_t75" style="width:345.3pt;height:69.35pt" o:ole="">
            <v:imagedata r:id="rId311" o:title=""/>
          </v:shape>
          <o:OLEObject Type="Embed" ProgID="Equation.DSMT4" ShapeID="_x0000_i1174" DrawAspect="Content" ObjectID="_1595942643" r:id="rId312"/>
        </w:object>
      </w:r>
    </w:p>
    <w:p w:rsidR="00D47788" w:rsidRPr="00A66842" w:rsidRDefault="00D47788" w:rsidP="00726BAB">
      <w:pPr>
        <w:spacing w:before="120" w:line="360" w:lineRule="auto"/>
        <w:ind w:left="1080"/>
        <w:rPr>
          <w:rFonts w:ascii="Palatino Linotype" w:hAnsi="Palatino Linotype" w:cs="Times New Roman"/>
        </w:rPr>
      </w:pPr>
      <w:r w:rsidRPr="00A66842">
        <w:rPr>
          <w:rFonts w:ascii="Palatino Linotype" w:hAnsi="Palatino Linotype" w:cs="Times New Roman"/>
        </w:rPr>
        <w:t>Use Equation 39.5 for the right side:</w:t>
      </w:r>
    </w:p>
    <w:p w:rsidR="00D47788" w:rsidRPr="00A66842" w:rsidRDefault="00670F2E" w:rsidP="00CB06B0">
      <w:pPr>
        <w:spacing w:line="360" w:lineRule="auto"/>
        <w:jc w:val="center"/>
        <w:rPr>
          <w:rFonts w:ascii="Palatino Linotype" w:hAnsi="Palatino Linotype" w:cs="Times New Roman"/>
        </w:rPr>
      </w:pPr>
      <w:r w:rsidRPr="00A66842">
        <w:rPr>
          <w:rFonts w:ascii="Palatino Linotype" w:hAnsi="Palatino Linotype"/>
          <w:position w:val="-14"/>
        </w:rPr>
        <w:object w:dxaOrig="1160" w:dyaOrig="420">
          <v:shape id="_x0000_i1175" type="#_x0000_t75" style="width:58pt;height:22pt" o:ole="">
            <v:imagedata r:id="rId313" o:title=""/>
          </v:shape>
          <o:OLEObject Type="Embed" ProgID="Equation.DSMT4" ShapeID="_x0000_i1175" DrawAspect="Content" ObjectID="_1595942644" r:id="rId314"/>
        </w:object>
      </w:r>
      <w:r w:rsidR="00D47788" w:rsidRPr="00A66842">
        <w:rPr>
          <w:rFonts w:ascii="Palatino Linotype" w:hAnsi="Palatino Linotype"/>
        </w:rPr>
        <w:t xml:space="preserve">         (3)</w:t>
      </w:r>
    </w:p>
    <w:p w:rsidR="00D47788" w:rsidRPr="00A66842" w:rsidRDefault="00D47788" w:rsidP="004F5967">
      <w:pPr>
        <w:keepNext/>
        <w:spacing w:before="120" w:line="360" w:lineRule="auto"/>
        <w:ind w:left="1080"/>
        <w:rPr>
          <w:rFonts w:ascii="Palatino Linotype" w:hAnsi="Palatino Linotype" w:cs="Times New Roman"/>
        </w:rPr>
      </w:pPr>
      <w:r w:rsidRPr="00A66842">
        <w:rPr>
          <w:rFonts w:ascii="Palatino Linotype" w:hAnsi="Palatino Linotype" w:cs="Times New Roman"/>
        </w:rPr>
        <w:lastRenderedPageBreak/>
        <w:t>where the minus sign indicates that energy is leaving the system of the atom. Substitute Equations (2) and (3) into Equation (1) and solve for the magnetic field:</w:t>
      </w:r>
    </w:p>
    <w:p w:rsidR="00D47788" w:rsidRPr="00A66842" w:rsidRDefault="00670F2E" w:rsidP="00CB06B0">
      <w:pPr>
        <w:spacing w:line="360" w:lineRule="auto"/>
        <w:jc w:val="center"/>
        <w:rPr>
          <w:rFonts w:ascii="Palatino Linotype" w:hAnsi="Palatino Linotype" w:cs="Times New Roman"/>
        </w:rPr>
      </w:pPr>
      <w:r w:rsidRPr="00A66842">
        <w:rPr>
          <w:rFonts w:ascii="Palatino Linotype" w:hAnsi="Palatino Linotype"/>
          <w:position w:val="-34"/>
        </w:rPr>
        <w:object w:dxaOrig="3920" w:dyaOrig="800">
          <v:shape id="_x0000_i1176" type="#_x0000_t75" style="width:197.35pt;height:40pt" o:ole="">
            <v:imagedata r:id="rId315" o:title=""/>
          </v:shape>
          <o:OLEObject Type="Embed" ProgID="Equation.3" ShapeID="_x0000_i1176" DrawAspect="Content" ObjectID="_1595942645" r:id="rId316"/>
        </w:object>
      </w:r>
    </w:p>
    <w:p w:rsidR="00D47788" w:rsidRPr="00A66842" w:rsidRDefault="00D47788" w:rsidP="00726BAB">
      <w:pPr>
        <w:spacing w:before="120" w:line="360" w:lineRule="auto"/>
        <w:ind w:left="1080"/>
        <w:rPr>
          <w:rFonts w:ascii="Palatino Linotype" w:hAnsi="Palatino Linotype"/>
        </w:rPr>
      </w:pPr>
      <w:r w:rsidRPr="00A66842">
        <w:rPr>
          <w:rFonts w:ascii="Palatino Linotype" w:hAnsi="Palatino Linotype"/>
        </w:rPr>
        <w:t>Substitute numerical values:</w:t>
      </w:r>
    </w:p>
    <w:p w:rsidR="00D47788" w:rsidRPr="00A66842" w:rsidRDefault="00670F2E" w:rsidP="00CB06B0">
      <w:pPr>
        <w:spacing w:line="360" w:lineRule="auto"/>
        <w:jc w:val="center"/>
        <w:rPr>
          <w:rFonts w:ascii="Palatino Linotype" w:hAnsi="Palatino Linotype"/>
        </w:rPr>
      </w:pPr>
      <w:r w:rsidRPr="00A66842">
        <w:rPr>
          <w:rFonts w:ascii="Palatino Linotype" w:hAnsi="Palatino Linotype"/>
          <w:position w:val="-42"/>
        </w:rPr>
        <w:object w:dxaOrig="5720" w:dyaOrig="980">
          <v:shape id="_x0000_i1177" type="#_x0000_t75" style="width:286pt;height:50pt" o:ole="">
            <v:imagedata r:id="rId317" o:title=""/>
          </v:shape>
          <o:OLEObject Type="Embed" ProgID="Equation.DSMT4" ShapeID="_x0000_i1177" DrawAspect="Content" ObjectID="_1595942646" r:id="rId318"/>
        </w:object>
      </w:r>
    </w:p>
    <w:p w:rsidR="00D47788" w:rsidRPr="00A66842" w:rsidRDefault="00D47788" w:rsidP="00726BAB">
      <w:pPr>
        <w:spacing w:before="120" w:line="360" w:lineRule="auto"/>
        <w:ind w:left="1080"/>
        <w:rPr>
          <w:rFonts w:ascii="Palatino Linotype" w:hAnsi="Palatino Linotype"/>
          <w:spacing w:val="-5"/>
        </w:rPr>
      </w:pPr>
      <w:r w:rsidRPr="00A66842">
        <w:rPr>
          <w:rFonts w:ascii="Palatino Linotype" w:hAnsi="Palatino Linotype"/>
          <w:b/>
          <w:spacing w:val="-5"/>
        </w:rPr>
        <w:t>Finalize</w:t>
      </w:r>
      <w:r w:rsidRPr="00A66842">
        <w:rPr>
          <w:rFonts w:ascii="Palatino Linotype" w:hAnsi="Palatino Linotype"/>
          <w:spacing w:val="-5"/>
        </w:rPr>
        <w:t xml:space="preserve"> We have kept only one significant figure for the magnetic field magnitude. The electron cannot be modeled as maintaining a fixed distance from the nucleus, so the magnetic field magnitude will vary over a range of values. What we have found is an approximation to the average value of the field. Look online for astronomical uses of 21-cm radiation.]</w:t>
      </w:r>
    </w:p>
    <w:p w:rsidR="00D47788" w:rsidRPr="00A66842" w:rsidRDefault="00D47788" w:rsidP="00726BAB">
      <w:pPr>
        <w:pStyle w:val="Qalpha"/>
        <w:tabs>
          <w:tab w:val="clear" w:pos="1520"/>
          <w:tab w:val="clear" w:pos="3940"/>
          <w:tab w:val="left" w:pos="1080"/>
          <w:tab w:val="left" w:pos="1620"/>
          <w:tab w:val="left" w:pos="2160"/>
        </w:tabs>
        <w:suppressAutoHyphens/>
        <w:spacing w:before="120" w:line="360" w:lineRule="auto"/>
        <w:ind w:left="1080" w:firstLine="0"/>
        <w:rPr>
          <w:rFonts w:cs="Times New Roman"/>
          <w:sz w:val="24"/>
        </w:rPr>
      </w:pPr>
      <w:r w:rsidRPr="00A66842">
        <w:rPr>
          <w:rFonts w:cs="Times New Roman"/>
          <w:i/>
          <w:sz w:val="24"/>
        </w:rPr>
        <w:t>Answer:</w:t>
      </w:r>
      <w:r w:rsidRPr="00A66842">
        <w:rPr>
          <w:rFonts w:cs="Times New Roman"/>
          <w:sz w:val="24"/>
        </w:rPr>
        <w:t xml:space="preserve"> 0.05 T</w:t>
      </w:r>
    </w:p>
    <w:p w:rsidR="00D47788" w:rsidRPr="00A66842" w:rsidRDefault="00D47788" w:rsidP="00726BAB">
      <w:pPr>
        <w:pStyle w:val="TX"/>
        <w:tabs>
          <w:tab w:val="clear" w:pos="360"/>
          <w:tab w:val="left" w:pos="1080"/>
          <w:tab w:val="left" w:pos="1620"/>
          <w:tab w:val="left" w:pos="2160"/>
          <w:tab w:val="right" w:pos="8640"/>
        </w:tabs>
        <w:spacing w:before="120" w:after="120" w:line="360" w:lineRule="auto"/>
        <w:ind w:left="1080" w:hanging="1080"/>
        <w:jc w:val="left"/>
        <w:rPr>
          <w:rFonts w:ascii="Palatino LT Std" w:hAnsi="Palatino LT Std" w:cs="Palatino LT Std"/>
          <w:spacing w:val="2"/>
          <w:sz w:val="24"/>
          <w:szCs w:val="24"/>
        </w:rPr>
      </w:pPr>
      <w:r w:rsidRPr="00A66842">
        <w:rPr>
          <w:rFonts w:ascii="Palatino Linotype" w:hAnsi="Palatino Linotype" w:cs="Times New Roman"/>
          <w:b/>
          <w:sz w:val="24"/>
        </w:rPr>
        <w:t>P41.23</w:t>
      </w:r>
      <w:r w:rsidRPr="00A66842">
        <w:rPr>
          <w:rFonts w:ascii="Palatino Linotype" w:hAnsi="Palatino Linotype" w:cs="Times New Roman"/>
          <w:b/>
          <w:sz w:val="24"/>
        </w:rPr>
        <w:tab/>
      </w:r>
      <w:r w:rsidR="00103885" w:rsidRPr="00A66842">
        <w:rPr>
          <w:rFonts w:ascii="Palatino LT Std" w:hAnsi="Palatino LT Std" w:cs="Palatino LT Std"/>
          <w:spacing w:val="2"/>
          <w:sz w:val="24"/>
          <w:szCs w:val="24"/>
        </w:rPr>
        <w:t>The 3</w:t>
      </w:r>
      <w:r w:rsidR="00103885" w:rsidRPr="00A66842">
        <w:rPr>
          <w:rStyle w:val="italic0"/>
          <w:rFonts w:ascii="Palatino LT Std" w:hAnsi="Palatino LT Std" w:cs="Palatino LT Std"/>
          <w:spacing w:val="2"/>
          <w:sz w:val="24"/>
          <w:szCs w:val="24"/>
        </w:rPr>
        <w:t xml:space="preserve">d </w:t>
      </w:r>
      <w:r w:rsidR="00103885" w:rsidRPr="00A66842">
        <w:rPr>
          <w:rFonts w:ascii="Palatino LT Std" w:hAnsi="Palatino LT Std" w:cs="Palatino LT Std"/>
          <w:spacing w:val="2"/>
          <w:sz w:val="24"/>
          <w:szCs w:val="24"/>
        </w:rPr>
        <w:t xml:space="preserve">subshell has </w:t>
      </w:r>
      <w:r w:rsidR="00103885" w:rsidRPr="00A66842">
        <w:rPr>
          <w:rStyle w:val="italic0"/>
          <w:rFonts w:ascii="Palatino LT Std" w:hAnsi="Palatino LT Std" w:cs="Palatino LT Std"/>
          <w:spacing w:val="2"/>
          <w:sz w:val="24"/>
          <w:szCs w:val="24"/>
        </w:rPr>
        <w:t xml:space="preserve">n </w:t>
      </w:r>
      <w:r w:rsidR="00103885" w:rsidRPr="00A66842">
        <w:rPr>
          <w:rFonts w:ascii="Palatino LT Std" w:hAnsi="Palatino LT Std" w:cs="Palatino LT Std"/>
          <w:spacing w:val="2"/>
          <w:sz w:val="24"/>
          <w:szCs w:val="24"/>
        </w:rPr>
        <w:t xml:space="preserve">= 3 and </w:t>
      </w:r>
      <w:r w:rsidR="00670F2E" w:rsidRPr="00A66842">
        <w:rPr>
          <w:rFonts w:ascii="Palatino LT Std" w:hAnsi="Palatino LT Std"/>
          <w:spacing w:val="2"/>
          <w:position w:val="4"/>
          <w:sz w:val="24"/>
          <w:szCs w:val="24"/>
        </w:rPr>
        <w:object w:dxaOrig="180" w:dyaOrig="240">
          <v:shape id="_x0000_i1178" type="#_x0000_t75" style="width:9pt;height:12pt" o:ole="">
            <v:imagedata r:id="rId319" o:title=""/>
          </v:shape>
          <o:OLEObject Type="Embed" ProgID="Equation.DSMT4" ShapeID="_x0000_i1178" DrawAspect="Content" ObjectID="_1595942647" r:id="rId320"/>
        </w:object>
      </w:r>
      <w:r w:rsidR="00103885" w:rsidRPr="00A66842">
        <w:rPr>
          <w:rFonts w:ascii="Palatino LT Std" w:hAnsi="Palatino LT Std" w:cs="Palatino LT Std"/>
          <w:spacing w:val="2"/>
          <w:sz w:val="24"/>
          <w:szCs w:val="24"/>
        </w:rPr>
        <w:t xml:space="preserve"> = 2. Also, we have </w:t>
      </w:r>
      <w:r w:rsidR="00103885" w:rsidRPr="00A66842">
        <w:rPr>
          <w:rStyle w:val="italic0"/>
          <w:rFonts w:ascii="Palatino LT Std" w:hAnsi="Palatino LT Std" w:cs="Palatino LT Std"/>
          <w:spacing w:val="2"/>
          <w:sz w:val="24"/>
          <w:szCs w:val="24"/>
        </w:rPr>
        <w:t xml:space="preserve">s </w:t>
      </w:r>
      <w:r w:rsidR="00103885" w:rsidRPr="00A66842">
        <w:rPr>
          <w:rFonts w:ascii="Palatino LT Std" w:hAnsi="Palatino LT Std" w:cs="Palatino LT Std"/>
          <w:spacing w:val="2"/>
          <w:sz w:val="24"/>
          <w:szCs w:val="24"/>
        </w:rPr>
        <w:t xml:space="preserve">= 1. Altogether we can have </w:t>
      </w:r>
      <w:r w:rsidR="00103885" w:rsidRPr="00A66842">
        <w:rPr>
          <w:rStyle w:val="italic0"/>
          <w:rFonts w:ascii="Palatino LT Std" w:hAnsi="Palatino LT Std" w:cs="Palatino LT Std"/>
          <w:spacing w:val="2"/>
          <w:sz w:val="24"/>
          <w:szCs w:val="24"/>
        </w:rPr>
        <w:t xml:space="preserve">n </w:t>
      </w:r>
      <w:r w:rsidR="00103885" w:rsidRPr="00A66842">
        <w:rPr>
          <w:rFonts w:ascii="Palatino LT Std" w:hAnsi="Palatino LT Std" w:cs="Palatino LT Std"/>
          <w:spacing w:val="2"/>
          <w:sz w:val="24"/>
          <w:szCs w:val="24"/>
        </w:rPr>
        <w:t xml:space="preserve">= 3, </w:t>
      </w:r>
      <w:r w:rsidR="00670F2E" w:rsidRPr="00A66842">
        <w:rPr>
          <w:rFonts w:ascii="Palatino LT Std" w:hAnsi="Palatino LT Std"/>
          <w:spacing w:val="2"/>
          <w:position w:val="3"/>
          <w:sz w:val="24"/>
          <w:szCs w:val="24"/>
        </w:rPr>
        <w:object w:dxaOrig="180" w:dyaOrig="240">
          <v:shape id="_x0000_i1179" type="#_x0000_t75" style="width:9pt;height:12pt" o:ole="">
            <v:imagedata r:id="rId321" o:title=""/>
          </v:shape>
          <o:OLEObject Type="Embed" ProgID="Equation.DSMT4" ShapeID="_x0000_i1179" DrawAspect="Content" ObjectID="_1595942648" r:id="rId322"/>
        </w:object>
      </w:r>
      <w:r w:rsidR="00103885" w:rsidRPr="00A66842">
        <w:rPr>
          <w:rFonts w:ascii="Palatino LT Std" w:hAnsi="Palatino LT Std" w:cs="Palatino LT Std"/>
          <w:spacing w:val="2"/>
          <w:sz w:val="24"/>
          <w:szCs w:val="24"/>
        </w:rPr>
        <w:t xml:space="preserve">= 2, </w:t>
      </w:r>
      <w:r w:rsidR="00670F2E" w:rsidRPr="00A66842">
        <w:rPr>
          <w:rFonts w:ascii="Palatino LT Std" w:hAnsi="Palatino LT Std"/>
          <w:spacing w:val="2"/>
          <w:position w:val="1"/>
          <w:sz w:val="24"/>
          <w:szCs w:val="24"/>
        </w:rPr>
        <w:object w:dxaOrig="320" w:dyaOrig="320">
          <v:shape id="_x0000_i1180" type="#_x0000_t75" style="width:16pt;height:16pt" o:ole="">
            <v:imagedata r:id="rId323" o:title=""/>
          </v:shape>
          <o:OLEObject Type="Embed" ProgID="Equation.DSMT4" ShapeID="_x0000_i1180" DrawAspect="Content" ObjectID="_1595942649" r:id="rId324"/>
        </w:object>
      </w:r>
      <w:r w:rsidR="00103885" w:rsidRPr="00A66842">
        <w:rPr>
          <w:rFonts w:ascii="Palatino LT Std" w:hAnsi="Palatino LT Std" w:cs="Palatino LT Std"/>
          <w:spacing w:val="2"/>
          <w:sz w:val="24"/>
          <w:szCs w:val="24"/>
        </w:rPr>
        <w:t xml:space="preserve">= </w:t>
      </w:r>
      <w:r w:rsidR="00D50F65" w:rsidRPr="00A66842">
        <w:rPr>
          <w:rFonts w:ascii="Palatino LT Std" w:hAnsi="Palatino LT Std" w:cs="Palatino LT Std"/>
          <w:spacing w:val="2"/>
          <w:sz w:val="24"/>
          <w:szCs w:val="24"/>
        </w:rPr>
        <w:t>–</w:t>
      </w:r>
      <w:r w:rsidR="00103885" w:rsidRPr="00A66842">
        <w:rPr>
          <w:rFonts w:ascii="Palatino LT Std" w:hAnsi="Palatino LT Std" w:cs="Palatino LT Std"/>
          <w:spacing w:val="2"/>
          <w:sz w:val="24"/>
          <w:szCs w:val="24"/>
        </w:rPr>
        <w:t xml:space="preserve">2, </w:t>
      </w:r>
      <w:r w:rsidR="00D50F65" w:rsidRPr="00A66842">
        <w:rPr>
          <w:rFonts w:ascii="Palatino LT Std" w:hAnsi="Palatino LT Std" w:cs="Palatino LT Std"/>
          <w:spacing w:val="2"/>
          <w:sz w:val="24"/>
          <w:szCs w:val="24"/>
        </w:rPr>
        <w:t>–</w:t>
      </w:r>
      <w:r w:rsidR="00103885" w:rsidRPr="00A66842">
        <w:rPr>
          <w:rFonts w:ascii="Palatino LT Std" w:hAnsi="Palatino LT Std" w:cs="Palatino LT Std"/>
          <w:spacing w:val="2"/>
          <w:sz w:val="24"/>
          <w:szCs w:val="24"/>
        </w:rPr>
        <w:t xml:space="preserve">1, 0, 1, 2, </w:t>
      </w:r>
      <w:r w:rsidR="00103885" w:rsidRPr="00A66842">
        <w:rPr>
          <w:rStyle w:val="italic0"/>
          <w:rFonts w:ascii="Palatino LT Std" w:hAnsi="Palatino LT Std" w:cs="Palatino LT Std"/>
          <w:spacing w:val="2"/>
          <w:sz w:val="24"/>
          <w:szCs w:val="24"/>
        </w:rPr>
        <w:t xml:space="preserve">s </w:t>
      </w:r>
      <w:r w:rsidR="00103885" w:rsidRPr="00A66842">
        <w:rPr>
          <w:rFonts w:ascii="Palatino LT Std" w:hAnsi="Palatino LT Std" w:cs="Palatino LT Std"/>
          <w:spacing w:val="2"/>
          <w:sz w:val="24"/>
          <w:szCs w:val="24"/>
        </w:rPr>
        <w:t xml:space="preserve">= 1, and </w:t>
      </w:r>
      <w:r w:rsidR="00103885" w:rsidRPr="00A66842">
        <w:rPr>
          <w:rStyle w:val="italic0"/>
          <w:rFonts w:ascii="Palatino LT Std" w:hAnsi="Palatino LT Std" w:cs="Palatino LT Std"/>
          <w:spacing w:val="2"/>
          <w:sz w:val="24"/>
          <w:szCs w:val="24"/>
        </w:rPr>
        <w:t>m</w:t>
      </w:r>
      <w:r w:rsidR="00103885" w:rsidRPr="00A66842">
        <w:rPr>
          <w:rStyle w:val="italic0"/>
          <w:rFonts w:ascii="Palatino LT Std" w:hAnsi="Palatino LT Std" w:cs="Palatino LT Std"/>
          <w:spacing w:val="2"/>
          <w:position w:val="-4"/>
          <w:sz w:val="24"/>
          <w:szCs w:val="24"/>
          <w:vertAlign w:val="subscript"/>
        </w:rPr>
        <w:t>s</w:t>
      </w:r>
      <w:r w:rsidR="00103885" w:rsidRPr="00A66842">
        <w:rPr>
          <w:rFonts w:ascii="Palatino LT Std" w:hAnsi="Palatino LT Std" w:cs="Palatino LT Std"/>
          <w:spacing w:val="2"/>
          <w:sz w:val="24"/>
          <w:szCs w:val="24"/>
        </w:rPr>
        <w:t xml:space="preserve"> = </w:t>
      </w:r>
      <w:r w:rsidR="00D50F65" w:rsidRPr="00A66842">
        <w:rPr>
          <w:rFonts w:ascii="Palatino LT Std" w:hAnsi="Palatino LT Std" w:cs="Palatino LT Std"/>
          <w:spacing w:val="2"/>
          <w:sz w:val="24"/>
          <w:szCs w:val="24"/>
        </w:rPr>
        <w:t>–</w:t>
      </w:r>
      <w:r w:rsidR="00103885" w:rsidRPr="00A66842">
        <w:rPr>
          <w:rFonts w:ascii="Palatino LT Std" w:hAnsi="Palatino LT Std" w:cs="Palatino LT Std"/>
          <w:spacing w:val="2"/>
          <w:sz w:val="24"/>
          <w:szCs w:val="24"/>
        </w:rPr>
        <w:t>1, 0, 1, leading to the following table</w:t>
      </w:r>
      <w:r w:rsidR="00BA06D0" w:rsidRPr="00A66842">
        <w:rPr>
          <w:rFonts w:ascii="Palatino LT Std" w:hAnsi="Palatino LT Std" w:cs="Palatino LT Std"/>
          <w:spacing w:val="2"/>
          <w:sz w:val="24"/>
          <w:szCs w:val="24"/>
        </w:rPr>
        <w:t>:</w:t>
      </w:r>
    </w:p>
    <w:tbl>
      <w:tblPr>
        <w:tblW w:w="7920" w:type="dxa"/>
        <w:jc w:val="center"/>
        <w:tblLayout w:type="fixed"/>
        <w:tblCellMar>
          <w:left w:w="0" w:type="dxa"/>
          <w:right w:w="0" w:type="dxa"/>
        </w:tblCellMar>
        <w:tblLook w:val="0000" w:firstRow="0" w:lastRow="0" w:firstColumn="0" w:lastColumn="0" w:noHBand="0" w:noVBand="0"/>
      </w:tblPr>
      <w:tblGrid>
        <w:gridCol w:w="490"/>
        <w:gridCol w:w="490"/>
        <w:gridCol w:w="490"/>
        <w:gridCol w:w="491"/>
        <w:gridCol w:w="490"/>
        <w:gridCol w:w="490"/>
        <w:gridCol w:w="490"/>
        <w:gridCol w:w="490"/>
        <w:gridCol w:w="490"/>
        <w:gridCol w:w="491"/>
        <w:gridCol w:w="490"/>
        <w:gridCol w:w="490"/>
        <w:gridCol w:w="490"/>
        <w:gridCol w:w="490"/>
        <w:gridCol w:w="490"/>
        <w:gridCol w:w="478"/>
        <w:gridCol w:w="90"/>
      </w:tblGrid>
      <w:tr w:rsidR="00BA06D0" w:rsidRPr="00A66842" w:rsidTr="00726BAB">
        <w:trPr>
          <w:trHeight w:val="60"/>
          <w:jc w:val="center"/>
        </w:trPr>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Style w:val="italic0"/>
                <w:rFonts w:ascii="Palatino LT Std" w:hAnsi="Palatino LT Std" w:cs="Palatino LT Std"/>
              </w:rPr>
              <w:t>n</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3</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3</w:t>
            </w:r>
          </w:p>
        </w:tc>
        <w:tc>
          <w:tcPr>
            <w:tcW w:w="491"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3</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3</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3</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3</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3</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3</w:t>
            </w:r>
          </w:p>
        </w:tc>
        <w:tc>
          <w:tcPr>
            <w:tcW w:w="491"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3</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3</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3</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3</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3</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3</w:t>
            </w:r>
          </w:p>
        </w:tc>
        <w:tc>
          <w:tcPr>
            <w:tcW w:w="478"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3</w:t>
            </w:r>
          </w:p>
        </w:tc>
        <w:tc>
          <w:tcPr>
            <w:tcW w:w="90" w:type="dxa"/>
            <w:tcBorders>
              <w:left w:val="single" w:sz="4" w:space="0" w:color="auto"/>
            </w:tcBorders>
          </w:tcPr>
          <w:p w:rsidR="00BA06D0" w:rsidRPr="00A66842" w:rsidRDefault="00BA06D0" w:rsidP="00726BAB">
            <w:pPr>
              <w:pStyle w:val="TX"/>
              <w:spacing w:before="120" w:after="120" w:line="360" w:lineRule="auto"/>
              <w:rPr>
                <w:rFonts w:ascii="Palatino LT Std" w:hAnsi="Palatino LT Std" w:cs="Palatino LT Std"/>
              </w:rPr>
            </w:pPr>
          </w:p>
        </w:tc>
      </w:tr>
      <w:tr w:rsidR="00BA06D0" w:rsidRPr="00A66842" w:rsidTr="00726BAB">
        <w:trPr>
          <w:trHeight w:val="60"/>
          <w:jc w:val="center"/>
        </w:trPr>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670F2E" w:rsidP="00726BAB">
            <w:pPr>
              <w:pStyle w:val="TX"/>
              <w:spacing w:before="120" w:after="120" w:line="360" w:lineRule="auto"/>
              <w:rPr>
                <w:rFonts w:ascii="Palatino LT Std" w:hAnsi="Palatino LT Std" w:cs="Palatino LT Std"/>
                <w:position w:val="4"/>
              </w:rPr>
            </w:pPr>
            <w:r w:rsidRPr="00A66842">
              <w:rPr>
                <w:position w:val="4"/>
              </w:rPr>
              <w:object w:dxaOrig="180" w:dyaOrig="240">
                <v:shape id="_x0000_i1181" type="#_x0000_t75" style="width:9pt;height:12pt" o:ole="">
                  <v:imagedata r:id="rId325" o:title=""/>
                </v:shape>
                <o:OLEObject Type="Embed" ProgID="Equation.DSMT4" ShapeID="_x0000_i1181" DrawAspect="Content" ObjectID="_1595942650" r:id="rId326"/>
              </w:objec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2</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2</w:t>
            </w:r>
          </w:p>
        </w:tc>
        <w:tc>
          <w:tcPr>
            <w:tcW w:w="491"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2</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2</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2</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2</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2</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2</w:t>
            </w:r>
          </w:p>
        </w:tc>
        <w:tc>
          <w:tcPr>
            <w:tcW w:w="491"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2</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2</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2</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2</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2</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2</w:t>
            </w:r>
          </w:p>
        </w:tc>
        <w:tc>
          <w:tcPr>
            <w:tcW w:w="478"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2</w:t>
            </w:r>
          </w:p>
        </w:tc>
        <w:tc>
          <w:tcPr>
            <w:tcW w:w="90" w:type="dxa"/>
            <w:tcBorders>
              <w:left w:val="single" w:sz="4" w:space="0" w:color="auto"/>
            </w:tcBorders>
          </w:tcPr>
          <w:p w:rsidR="00BA06D0" w:rsidRPr="00A66842" w:rsidRDefault="00BA06D0" w:rsidP="00726BAB">
            <w:pPr>
              <w:pStyle w:val="TX"/>
              <w:spacing w:before="120" w:after="120" w:line="360" w:lineRule="auto"/>
              <w:rPr>
                <w:rFonts w:ascii="Palatino LT Std" w:hAnsi="Palatino LT Std" w:cs="Palatino LT Std"/>
              </w:rPr>
            </w:pPr>
          </w:p>
        </w:tc>
      </w:tr>
      <w:tr w:rsidR="00BA06D0" w:rsidRPr="00A66842" w:rsidTr="00726BAB">
        <w:trPr>
          <w:trHeight w:val="60"/>
          <w:jc w:val="center"/>
        </w:trPr>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670F2E" w:rsidP="00726BAB">
            <w:pPr>
              <w:pStyle w:val="TX"/>
              <w:spacing w:before="120" w:after="120" w:line="360" w:lineRule="auto"/>
              <w:rPr>
                <w:rFonts w:ascii="Palatino LT Std" w:hAnsi="Palatino LT Std" w:cs="Palatino LT Std"/>
              </w:rPr>
            </w:pPr>
            <w:r w:rsidRPr="00A66842">
              <w:rPr>
                <w:position w:val="-10"/>
              </w:rPr>
              <w:object w:dxaOrig="320" w:dyaOrig="320">
                <v:shape id="_x0000_i1182" type="#_x0000_t75" style="width:16pt;height:16pt" o:ole="">
                  <v:imagedata r:id="rId327" o:title=""/>
                </v:shape>
                <o:OLEObject Type="Embed" ProgID="Equation.DSMT4" ShapeID="_x0000_i1182" DrawAspect="Content" ObjectID="_1595942651" r:id="rId328"/>
              </w:objec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D50F65" w:rsidP="00726BAB">
            <w:pPr>
              <w:pStyle w:val="TX"/>
              <w:spacing w:before="120" w:after="120" w:line="360" w:lineRule="auto"/>
              <w:rPr>
                <w:rFonts w:ascii="Palatino LT Std" w:hAnsi="Palatino LT Std" w:cs="Palatino LT Std"/>
              </w:rPr>
            </w:pPr>
            <w:r w:rsidRPr="00A66842">
              <w:rPr>
                <w:rFonts w:ascii="Palatino LT Std" w:hAnsi="Palatino LT Std" w:cs="Palatino LT Std"/>
              </w:rPr>
              <w:t>–</w:t>
            </w:r>
            <w:r w:rsidR="00BA06D0" w:rsidRPr="00A66842">
              <w:rPr>
                <w:rFonts w:ascii="Palatino LT Std" w:hAnsi="Palatino LT Std" w:cs="Palatino LT Std"/>
              </w:rPr>
              <w:t>2</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D50F65" w:rsidP="00726BAB">
            <w:pPr>
              <w:pStyle w:val="TX"/>
              <w:spacing w:before="120" w:after="120" w:line="360" w:lineRule="auto"/>
              <w:rPr>
                <w:rFonts w:ascii="Palatino LT Std" w:hAnsi="Palatino LT Std" w:cs="Palatino LT Std"/>
              </w:rPr>
            </w:pPr>
            <w:r w:rsidRPr="00A66842">
              <w:rPr>
                <w:rFonts w:ascii="Palatino LT Std" w:hAnsi="Palatino LT Std" w:cs="Palatino LT Std"/>
              </w:rPr>
              <w:t>–</w:t>
            </w:r>
            <w:r w:rsidR="00BA06D0" w:rsidRPr="00A66842">
              <w:rPr>
                <w:rFonts w:ascii="Palatino LT Std" w:hAnsi="Palatino LT Std" w:cs="Palatino LT Std"/>
              </w:rPr>
              <w:t>2</w:t>
            </w:r>
          </w:p>
        </w:tc>
        <w:tc>
          <w:tcPr>
            <w:tcW w:w="491"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D50F65" w:rsidP="00726BAB">
            <w:pPr>
              <w:pStyle w:val="TX"/>
              <w:spacing w:before="120" w:after="120" w:line="360" w:lineRule="auto"/>
              <w:rPr>
                <w:rFonts w:ascii="Palatino LT Std" w:hAnsi="Palatino LT Std" w:cs="Palatino LT Std"/>
              </w:rPr>
            </w:pPr>
            <w:r w:rsidRPr="00A66842">
              <w:rPr>
                <w:rFonts w:ascii="Palatino LT Std" w:hAnsi="Palatino LT Std" w:cs="Palatino LT Std"/>
              </w:rPr>
              <w:t>–</w:t>
            </w:r>
            <w:r w:rsidR="00BA06D0" w:rsidRPr="00A66842">
              <w:rPr>
                <w:rFonts w:ascii="Palatino LT Std" w:hAnsi="Palatino LT Std" w:cs="Palatino LT Std"/>
              </w:rPr>
              <w:t>2</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D50F65" w:rsidP="00726BAB">
            <w:pPr>
              <w:pStyle w:val="TX"/>
              <w:spacing w:before="120" w:after="120" w:line="360" w:lineRule="auto"/>
              <w:rPr>
                <w:rFonts w:ascii="Palatino LT Std" w:hAnsi="Palatino LT Std" w:cs="Palatino LT Std"/>
              </w:rPr>
            </w:pPr>
            <w:r w:rsidRPr="00A66842">
              <w:rPr>
                <w:rFonts w:ascii="Palatino LT Std" w:hAnsi="Palatino LT Std" w:cs="Palatino LT Std"/>
              </w:rPr>
              <w:t>–</w:t>
            </w:r>
            <w:r w:rsidR="00BA06D0"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D50F65" w:rsidP="00726BAB">
            <w:pPr>
              <w:pStyle w:val="TX"/>
              <w:spacing w:before="120" w:after="120" w:line="360" w:lineRule="auto"/>
              <w:rPr>
                <w:rFonts w:ascii="Palatino LT Std" w:hAnsi="Palatino LT Std" w:cs="Palatino LT Std"/>
              </w:rPr>
            </w:pPr>
            <w:r w:rsidRPr="00A66842">
              <w:rPr>
                <w:rFonts w:ascii="Palatino LT Std" w:hAnsi="Palatino LT Std" w:cs="Palatino LT Std"/>
              </w:rPr>
              <w:t>–</w:t>
            </w:r>
            <w:r w:rsidR="00BA06D0"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D50F65" w:rsidP="00726BAB">
            <w:pPr>
              <w:pStyle w:val="TX"/>
              <w:spacing w:before="120" w:after="120" w:line="360" w:lineRule="auto"/>
              <w:rPr>
                <w:rFonts w:ascii="Palatino LT Std" w:hAnsi="Palatino LT Std" w:cs="Palatino LT Std"/>
              </w:rPr>
            </w:pPr>
            <w:r w:rsidRPr="00A66842">
              <w:rPr>
                <w:rFonts w:ascii="Palatino LT Std" w:hAnsi="Palatino LT Std" w:cs="Palatino LT Std"/>
              </w:rPr>
              <w:t>–</w:t>
            </w:r>
            <w:r w:rsidR="00BA06D0"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0</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0</w:t>
            </w:r>
          </w:p>
        </w:tc>
        <w:tc>
          <w:tcPr>
            <w:tcW w:w="491"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0</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2</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2</w:t>
            </w:r>
          </w:p>
        </w:tc>
        <w:tc>
          <w:tcPr>
            <w:tcW w:w="478"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tabs>
                <w:tab w:val="clear" w:pos="360"/>
                <w:tab w:val="right" w:pos="1838"/>
              </w:tabs>
              <w:spacing w:before="120" w:after="120" w:line="360" w:lineRule="auto"/>
              <w:rPr>
                <w:rFonts w:ascii="Palatino LT Std" w:hAnsi="Palatino LT Std" w:cs="Palatino LT Std"/>
              </w:rPr>
            </w:pPr>
            <w:r w:rsidRPr="00A66842">
              <w:rPr>
                <w:rFonts w:ascii="Palatino LT Std" w:hAnsi="Palatino LT Std" w:cs="Palatino LT Std"/>
              </w:rPr>
              <w:t>2</w:t>
            </w:r>
          </w:p>
        </w:tc>
        <w:tc>
          <w:tcPr>
            <w:tcW w:w="90" w:type="dxa"/>
            <w:tcBorders>
              <w:left w:val="single" w:sz="4" w:space="0" w:color="auto"/>
            </w:tcBorders>
          </w:tcPr>
          <w:p w:rsidR="00BA06D0" w:rsidRPr="00A66842" w:rsidRDefault="00BA06D0" w:rsidP="00726BAB">
            <w:pPr>
              <w:pStyle w:val="TX"/>
              <w:tabs>
                <w:tab w:val="clear" w:pos="360"/>
                <w:tab w:val="right" w:pos="900"/>
              </w:tabs>
              <w:spacing w:before="120" w:after="120" w:line="360" w:lineRule="auto"/>
              <w:rPr>
                <w:rFonts w:ascii="Palatino LT Std" w:hAnsi="Palatino LT Std" w:cs="Palatino LT Std"/>
              </w:rPr>
            </w:pPr>
            <w:r w:rsidRPr="00A66842">
              <w:rPr>
                <w:rFonts w:ascii="Palatino LT Std" w:hAnsi="Palatino LT Std" w:cs="Palatino LT Std"/>
              </w:rPr>
              <w:tab/>
            </w:r>
          </w:p>
        </w:tc>
      </w:tr>
      <w:tr w:rsidR="00BA06D0" w:rsidRPr="00A66842" w:rsidTr="00726BAB">
        <w:trPr>
          <w:trHeight w:val="60"/>
          <w:jc w:val="center"/>
        </w:trPr>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273B18" w:rsidP="00726BAB">
            <w:pPr>
              <w:pStyle w:val="TX"/>
              <w:spacing w:before="120" w:after="120" w:line="360" w:lineRule="auto"/>
              <w:rPr>
                <w:rFonts w:ascii="Palatino LT Std" w:hAnsi="Palatino LT Std" w:cs="Palatino LT Std"/>
              </w:rPr>
            </w:pPr>
            <w:r w:rsidRPr="00A66842">
              <w:rPr>
                <w:rStyle w:val="italic0"/>
                <w:rFonts w:ascii="Palatino LT Std" w:hAnsi="Palatino LT Std" w:cs="Palatino LT Std"/>
              </w:rPr>
              <w:t>S</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1</w:t>
            </w:r>
          </w:p>
        </w:tc>
        <w:tc>
          <w:tcPr>
            <w:tcW w:w="491"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1</w:t>
            </w:r>
          </w:p>
        </w:tc>
        <w:tc>
          <w:tcPr>
            <w:tcW w:w="491"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1</w:t>
            </w:r>
          </w:p>
        </w:tc>
        <w:tc>
          <w:tcPr>
            <w:tcW w:w="478"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1</w:t>
            </w:r>
          </w:p>
        </w:tc>
        <w:tc>
          <w:tcPr>
            <w:tcW w:w="90" w:type="dxa"/>
            <w:tcBorders>
              <w:left w:val="single" w:sz="4" w:space="0" w:color="auto"/>
            </w:tcBorders>
          </w:tcPr>
          <w:p w:rsidR="00BA06D0" w:rsidRPr="00A66842" w:rsidRDefault="00BA06D0" w:rsidP="00726BAB">
            <w:pPr>
              <w:pStyle w:val="TX"/>
              <w:spacing w:before="120" w:after="120" w:line="360" w:lineRule="auto"/>
              <w:rPr>
                <w:rFonts w:ascii="Palatino LT Std" w:hAnsi="Palatino LT Std" w:cs="Palatino LT Std"/>
              </w:rPr>
            </w:pPr>
          </w:p>
        </w:tc>
      </w:tr>
      <w:tr w:rsidR="00BA06D0" w:rsidRPr="00A66842" w:rsidTr="00726BAB">
        <w:trPr>
          <w:trHeight w:val="60"/>
          <w:jc w:val="center"/>
        </w:trPr>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Style w:val="italic0"/>
                <w:rFonts w:ascii="Palatino LT Std" w:hAnsi="Palatino LT Std" w:cs="Palatino LT Std"/>
              </w:rPr>
              <w:t>m</w:t>
            </w:r>
            <w:r w:rsidRPr="00A66842">
              <w:rPr>
                <w:rStyle w:val="italic0"/>
                <w:rFonts w:ascii="Palatino LT Std" w:hAnsi="Palatino LT Std" w:cs="Palatino LT Std"/>
                <w:position w:val="-4"/>
                <w:vertAlign w:val="subscript"/>
              </w:rPr>
              <w:t>s</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D50F65" w:rsidP="00726BAB">
            <w:pPr>
              <w:pStyle w:val="TX"/>
              <w:spacing w:before="120" w:after="120" w:line="360" w:lineRule="auto"/>
              <w:rPr>
                <w:rFonts w:ascii="Palatino LT Std" w:hAnsi="Palatino LT Std" w:cs="Palatino LT Std"/>
              </w:rPr>
            </w:pPr>
            <w:r w:rsidRPr="00A66842">
              <w:rPr>
                <w:rFonts w:ascii="Palatino LT Std" w:hAnsi="Palatino LT Std" w:cs="Palatino LT Std"/>
              </w:rPr>
              <w:t>–</w:t>
            </w:r>
            <w:r w:rsidR="00BA06D0"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0</w:t>
            </w:r>
          </w:p>
        </w:tc>
        <w:tc>
          <w:tcPr>
            <w:tcW w:w="491"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D50F65" w:rsidP="00726BAB">
            <w:pPr>
              <w:pStyle w:val="TX"/>
              <w:spacing w:before="120" w:after="120" w:line="360" w:lineRule="auto"/>
              <w:rPr>
                <w:rFonts w:ascii="Palatino LT Std" w:hAnsi="Palatino LT Std" w:cs="Palatino LT Std"/>
              </w:rPr>
            </w:pPr>
            <w:r w:rsidRPr="00A66842">
              <w:rPr>
                <w:rFonts w:ascii="Palatino LT Std" w:hAnsi="Palatino LT Std" w:cs="Palatino LT Std"/>
              </w:rPr>
              <w:t>–</w:t>
            </w:r>
            <w:r w:rsidR="00BA06D0"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0</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D50F65" w:rsidP="00726BAB">
            <w:pPr>
              <w:pStyle w:val="TX"/>
              <w:spacing w:before="120" w:after="120" w:line="360" w:lineRule="auto"/>
              <w:rPr>
                <w:rFonts w:ascii="Palatino LT Std" w:hAnsi="Palatino LT Std" w:cs="Palatino LT Std"/>
              </w:rPr>
            </w:pPr>
            <w:r w:rsidRPr="00A66842">
              <w:rPr>
                <w:rFonts w:ascii="Palatino LT Std" w:hAnsi="Palatino LT Std" w:cs="Palatino LT Std"/>
              </w:rPr>
              <w:t>–</w:t>
            </w:r>
            <w:r w:rsidR="00BA06D0"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0</w:t>
            </w:r>
          </w:p>
        </w:tc>
        <w:tc>
          <w:tcPr>
            <w:tcW w:w="491"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D50F65" w:rsidP="00726BAB">
            <w:pPr>
              <w:pStyle w:val="TX"/>
              <w:spacing w:before="120" w:after="120" w:line="360" w:lineRule="auto"/>
              <w:rPr>
                <w:rFonts w:ascii="Palatino LT Std" w:hAnsi="Palatino LT Std" w:cs="Palatino LT Std"/>
              </w:rPr>
            </w:pPr>
            <w:r w:rsidRPr="00A66842">
              <w:rPr>
                <w:rFonts w:ascii="Palatino LT Std" w:hAnsi="Palatino LT Std" w:cs="Palatino LT Std"/>
              </w:rPr>
              <w:t>–</w:t>
            </w:r>
            <w:r w:rsidR="00BA06D0"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0</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D50F65" w:rsidP="00726BAB">
            <w:pPr>
              <w:pStyle w:val="TX"/>
              <w:spacing w:before="120" w:after="120" w:line="360" w:lineRule="auto"/>
              <w:rPr>
                <w:rFonts w:ascii="Palatino LT Std" w:hAnsi="Palatino LT Std" w:cs="Palatino LT Std"/>
              </w:rPr>
            </w:pPr>
            <w:r w:rsidRPr="00A66842">
              <w:rPr>
                <w:rFonts w:ascii="Palatino LT Std" w:hAnsi="Palatino LT Std" w:cs="Palatino LT Std"/>
              </w:rPr>
              <w:t>–</w:t>
            </w:r>
            <w:r w:rsidR="00BA06D0" w:rsidRPr="00A66842">
              <w:rPr>
                <w:rFonts w:ascii="Palatino LT Std" w:hAnsi="Palatino LT Std" w:cs="Palatino LT Std"/>
              </w:rPr>
              <w:t>1</w:t>
            </w:r>
          </w:p>
        </w:tc>
        <w:tc>
          <w:tcPr>
            <w:tcW w:w="49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0</w:t>
            </w:r>
          </w:p>
        </w:tc>
        <w:tc>
          <w:tcPr>
            <w:tcW w:w="478"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rsidR="00BA06D0" w:rsidRPr="00A66842" w:rsidRDefault="00BA06D0" w:rsidP="00726BAB">
            <w:pPr>
              <w:pStyle w:val="TX"/>
              <w:spacing w:before="120" w:after="120" w:line="360" w:lineRule="auto"/>
              <w:rPr>
                <w:rFonts w:ascii="Palatino LT Std" w:hAnsi="Palatino LT Std" w:cs="Palatino LT Std"/>
              </w:rPr>
            </w:pPr>
            <w:r w:rsidRPr="00A66842">
              <w:rPr>
                <w:rFonts w:ascii="Palatino LT Std" w:hAnsi="Palatino LT Std" w:cs="Palatino LT Std"/>
              </w:rPr>
              <w:t xml:space="preserve">1 </w:t>
            </w:r>
          </w:p>
        </w:tc>
        <w:tc>
          <w:tcPr>
            <w:tcW w:w="90" w:type="dxa"/>
            <w:tcBorders>
              <w:left w:val="single" w:sz="4" w:space="0" w:color="auto"/>
            </w:tcBorders>
          </w:tcPr>
          <w:p w:rsidR="00BA06D0" w:rsidRPr="00A66842" w:rsidRDefault="00BA06D0" w:rsidP="00726BAB">
            <w:pPr>
              <w:pStyle w:val="TX"/>
              <w:spacing w:before="120" w:after="120" w:line="360" w:lineRule="auto"/>
              <w:rPr>
                <w:rFonts w:ascii="Palatino LT Std" w:hAnsi="Palatino LT Std" w:cs="Palatino LT Std"/>
              </w:rPr>
            </w:pPr>
          </w:p>
        </w:tc>
      </w:tr>
    </w:tbl>
    <w:p w:rsidR="007016D6" w:rsidRPr="00A66842" w:rsidRDefault="007016D6"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lastRenderedPageBreak/>
        <w:tab/>
        <w:t>The energy of the photon is</w:t>
      </w:r>
    </w:p>
    <w:p w:rsidR="007016D6" w:rsidRPr="00A66842" w:rsidRDefault="007016D6"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3200" w:dyaOrig="620">
          <v:shape id="_x0000_i1183" type="#_x0000_t75" style="width:160pt;height:31pt" o:ole="">
            <v:imagedata r:id="rId329" o:title=""/>
          </v:shape>
          <o:OLEObject Type="Embed" ProgID="Equation.DSMT4" ShapeID="_x0000_i1183" DrawAspect="Content" ObjectID="_1595942652" r:id="rId330"/>
        </w:object>
      </w:r>
    </w:p>
    <w:p w:rsidR="000C3AE4" w:rsidRPr="00A66842" w:rsidRDefault="000C3AE4" w:rsidP="00726BAB">
      <w:pPr>
        <w:pStyle w:val="TX"/>
        <w:tabs>
          <w:tab w:val="clear" w:pos="360"/>
          <w:tab w:val="left" w:pos="1080"/>
          <w:tab w:val="left" w:pos="1620"/>
          <w:tab w:val="left" w:pos="2160"/>
          <w:tab w:val="right" w:pos="8640"/>
        </w:tabs>
        <w:spacing w:before="120" w:after="120" w:line="360" w:lineRule="auto"/>
        <w:ind w:left="1080" w:hanging="1080"/>
        <w:jc w:val="left"/>
        <w:rPr>
          <w:rFonts w:ascii="Palatino LT Std" w:hAnsi="Palatino LT Std"/>
          <w:color w:val="auto"/>
          <w:sz w:val="24"/>
        </w:rPr>
      </w:pPr>
      <w:r w:rsidRPr="00A66842">
        <w:rPr>
          <w:rFonts w:ascii="Palatino Linotype" w:hAnsi="Palatino Linotype"/>
          <w:b/>
          <w:color w:val="auto"/>
          <w:sz w:val="24"/>
        </w:rPr>
        <w:t>P41.24</w:t>
      </w:r>
      <w:r w:rsidR="00726BAB" w:rsidRPr="00A66842">
        <w:rPr>
          <w:rFonts w:ascii="Palatino Linotype" w:hAnsi="Palatino Linotype"/>
          <w:color w:val="auto"/>
          <w:sz w:val="24"/>
        </w:rPr>
        <w:tab/>
      </w:r>
      <w:r w:rsidRPr="00A66842">
        <w:rPr>
          <w:rFonts w:ascii="Palatino LT Std" w:hAnsi="Palatino LT Std"/>
          <w:color w:val="auto"/>
          <w:sz w:val="24"/>
        </w:rPr>
        <w:t>The energy of the photon is</w:t>
      </w:r>
    </w:p>
    <w:p w:rsidR="000C3AE4" w:rsidRPr="00A66842" w:rsidRDefault="000C3AE4" w:rsidP="000C3AE4">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T Std" w:hAnsi="Palatino LT Std"/>
          <w:color w:val="auto"/>
          <w:sz w:val="24"/>
        </w:rPr>
        <w:tab/>
      </w:r>
      <w:r w:rsidRPr="00A66842">
        <w:rPr>
          <w:rFonts w:ascii="Palatino LT Std" w:hAnsi="Palatino LT Std"/>
          <w:color w:val="auto"/>
          <w:sz w:val="24"/>
        </w:rPr>
        <w:tab/>
      </w:r>
      <w:r w:rsidRPr="00A66842">
        <w:rPr>
          <w:rFonts w:ascii="Palatino LT Std" w:hAnsi="Palatino LT Std"/>
          <w:color w:val="auto"/>
          <w:sz w:val="24"/>
        </w:rPr>
        <w:tab/>
      </w:r>
      <w:r w:rsidR="00670F2E" w:rsidRPr="00A66842">
        <w:rPr>
          <w:rFonts w:ascii="Palatino LT Std" w:hAnsi="Palatino LT Std"/>
          <w:color w:val="auto"/>
          <w:sz w:val="24"/>
        </w:rPr>
        <w:object w:dxaOrig="3200" w:dyaOrig="620">
          <v:shape id="_x0000_i1184" type="#_x0000_t75" style="width:160pt;height:31pt" o:ole="">
            <v:imagedata r:id="rId329" o:title=""/>
          </v:shape>
          <o:OLEObject Type="Embed" ProgID="Equation.DSMT4" ShapeID="_x0000_i1184" DrawAspect="Content" ObjectID="_1595942653" r:id="rId331"/>
        </w:object>
      </w:r>
    </w:p>
    <w:p w:rsidR="007016D6" w:rsidRPr="00A66842" w:rsidRDefault="007016D6" w:rsidP="00726BAB">
      <w:pPr>
        <w:pStyle w:val="Q"/>
        <w:tabs>
          <w:tab w:val="clear" w:pos="1280"/>
          <w:tab w:val="clear" w:pos="3940"/>
          <w:tab w:val="left" w:pos="1080"/>
          <w:tab w:val="left" w:pos="1620"/>
          <w:tab w:val="left" w:pos="2160"/>
        </w:tabs>
        <w:suppressAutoHyphens/>
        <w:spacing w:before="120" w:line="360" w:lineRule="auto"/>
        <w:ind w:left="1080" w:firstLine="0"/>
        <w:rPr>
          <w:rFonts w:ascii="Palatino Linotype" w:hAnsi="Palatino Linotype"/>
          <w:color w:val="auto"/>
          <w:sz w:val="24"/>
        </w:rPr>
      </w:pPr>
      <w:r w:rsidRPr="00A66842">
        <w:rPr>
          <w:rFonts w:ascii="Palatino Linotype" w:hAnsi="Palatino Linotype"/>
          <w:color w:val="auto"/>
          <w:sz w:val="24"/>
        </w:rPr>
        <w:t xml:space="preserve">The maximum energy of the ejected photoelectron from the </w:t>
      </w:r>
      <w:proofErr w:type="spellStart"/>
      <w:r w:rsidRPr="00A66842">
        <w:rPr>
          <w:rFonts w:ascii="Palatino Linotype" w:hAnsi="Palatino Linotype"/>
          <w:color w:val="auto"/>
          <w:sz w:val="24"/>
        </w:rPr>
        <w:t>aluminum</w:t>
      </w:r>
      <w:proofErr w:type="spellEnd"/>
      <w:r w:rsidRPr="00A66842">
        <w:rPr>
          <w:rFonts w:ascii="Palatino Linotype" w:hAnsi="Palatino Linotype"/>
          <w:color w:val="auto"/>
          <w:sz w:val="24"/>
        </w:rPr>
        <w:t xml:space="preserve"> surface is</w:t>
      </w:r>
    </w:p>
    <w:p w:rsidR="007016D6" w:rsidRPr="00A66842" w:rsidRDefault="007016D6"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4840" w:dyaOrig="360">
          <v:shape id="_x0000_i1185" type="#_x0000_t75" style="width:242pt;height:18pt" o:ole="">
            <v:imagedata r:id="rId332" o:title=""/>
          </v:shape>
          <o:OLEObject Type="Embed" ProgID="Equation.DSMT4" ShapeID="_x0000_i1185" DrawAspect="Content" ObjectID="_1595942654" r:id="rId333"/>
        </w:object>
      </w:r>
    </w:p>
    <w:p w:rsidR="00EB703F" w:rsidRPr="00A66842" w:rsidRDefault="007016D6" w:rsidP="00EB703F">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t xml:space="preserve">where the work function </w:t>
      </w:r>
      <w:r w:rsidR="00D50F65" w:rsidRPr="00A66842">
        <w:rPr>
          <w:rFonts w:ascii="Palatino Linotype" w:hAnsi="Palatino Linotype"/>
          <w:i/>
          <w:iCs/>
          <w:color w:val="auto"/>
          <w:position w:val="4"/>
          <w:sz w:val="24"/>
          <w:szCs w:val="24"/>
        </w:rPr>
        <w:sym w:font="Symbol" w:char="F066"/>
      </w:r>
      <w:r w:rsidRPr="00A66842">
        <w:rPr>
          <w:rFonts w:ascii="Palatino Linotype" w:hAnsi="Palatino Linotype"/>
          <w:color w:val="auto"/>
          <w:sz w:val="24"/>
        </w:rPr>
        <w:t xml:space="preserve"> for </w:t>
      </w:r>
      <w:proofErr w:type="spellStart"/>
      <w:r w:rsidRPr="00A66842">
        <w:rPr>
          <w:rFonts w:ascii="Palatino Linotype" w:hAnsi="Palatino Linotype"/>
          <w:color w:val="auto"/>
          <w:sz w:val="24"/>
        </w:rPr>
        <w:t>aluminum</w:t>
      </w:r>
      <w:proofErr w:type="spellEnd"/>
      <w:r w:rsidRPr="00A66842">
        <w:rPr>
          <w:rFonts w:ascii="Palatino Linotype" w:hAnsi="Palatino Linotype"/>
          <w:color w:val="auto"/>
          <w:sz w:val="24"/>
        </w:rPr>
        <w:t xml:space="preserve"> is found from Table </w:t>
      </w:r>
      <w:r w:rsidR="002E0471" w:rsidRPr="00A66842">
        <w:rPr>
          <w:rFonts w:ascii="Palatino Linotype" w:hAnsi="Palatino Linotype"/>
          <w:color w:val="auto"/>
          <w:sz w:val="24"/>
        </w:rPr>
        <w:t>40</w:t>
      </w:r>
      <w:r w:rsidRPr="00A66842">
        <w:rPr>
          <w:rFonts w:ascii="Palatino Linotype" w:hAnsi="Palatino Linotype"/>
          <w:color w:val="auto"/>
          <w:sz w:val="24"/>
        </w:rPr>
        <w:t>.1. This electron energy is not enough to excite the hydrogen atom from its ground state to even the first exited state</w:t>
      </w:r>
      <w:r w:rsidR="00EB703F" w:rsidRPr="00A66842">
        <w:rPr>
          <w:rFonts w:ascii="Palatino Linotype" w:hAnsi="Palatino Linotype"/>
          <w:color w:val="auto"/>
          <w:sz w:val="24"/>
        </w:rPr>
        <w:t>.</w:t>
      </w:r>
    </w:p>
    <w:p w:rsidR="00340B98" w:rsidRPr="00A66842" w:rsidRDefault="000B1BB8" w:rsidP="00726BAB">
      <w:pPr>
        <w:pStyle w:val="Q"/>
        <w:tabs>
          <w:tab w:val="clear" w:pos="1280"/>
          <w:tab w:val="clear" w:pos="3940"/>
          <w:tab w:val="left" w:pos="1080"/>
          <w:tab w:val="left" w:pos="1620"/>
          <w:tab w:val="left" w:pos="2160"/>
        </w:tabs>
        <w:spacing w:before="120" w:after="120" w:line="360" w:lineRule="auto"/>
        <w:ind w:left="1627" w:hanging="1627"/>
        <w:jc w:val="center"/>
        <w:rPr>
          <w:rFonts w:ascii="Palatino Linotype" w:hAnsi="Palatino Linotype"/>
          <w:color w:val="auto"/>
          <w:sz w:val="24"/>
        </w:rPr>
      </w:pPr>
      <w:r w:rsidRPr="00A66842">
        <w:rPr>
          <w:rFonts w:ascii="Palatino Linotype" w:hAnsi="Palatino Linotype"/>
          <w:b/>
          <w:noProof/>
          <w:color w:val="auto"/>
          <w:sz w:val="16"/>
          <w:lang w:val="en-US"/>
        </w:rPr>
        <mc:AlternateContent>
          <mc:Choice Requires="wps">
            <w:drawing>
              <wp:inline distT="0" distB="0" distL="0" distR="0">
                <wp:extent cx="1879600" cy="0"/>
                <wp:effectExtent l="28575" t="31750" r="34925" b="34925"/>
                <wp:docPr id="7"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67EBFA71" id="Line 1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" strokeweight="4.5pt">
                <v:fill o:detectmouseclick="t"/>
                <v:stroke linestyle="thinThick"/>
                <v:shadow opacity="22938f" offset="0"/>
                <w10:anchorlock/>
              </v:line>
            </w:pict>
          </mc:Fallback>
        </mc:AlternateContent>
      </w:r>
    </w:p>
    <w:p w:rsidR="00340B98" w:rsidRPr="00A66842" w:rsidRDefault="00103885" w:rsidP="00726BAB">
      <w:pPr>
        <w:pStyle w:val="Qalpha"/>
        <w:tabs>
          <w:tab w:val="clear" w:pos="1520"/>
          <w:tab w:val="clear" w:pos="3940"/>
          <w:tab w:val="left" w:pos="1080"/>
          <w:tab w:val="left" w:pos="1980"/>
          <w:tab w:val="left" w:pos="2160"/>
        </w:tabs>
        <w:spacing w:before="480" w:line="360" w:lineRule="auto"/>
        <w:ind w:left="0" w:firstLine="0"/>
        <w:rPr>
          <w:rFonts w:ascii="Palatino Linotype" w:hAnsi="Palatino Linotype"/>
          <w:b/>
          <w:color w:val="auto"/>
          <w:sz w:val="28"/>
          <w:szCs w:val="28"/>
        </w:rPr>
      </w:pPr>
      <w:r w:rsidRPr="00A66842">
        <w:rPr>
          <w:rStyle w:val="H21"/>
          <w:rFonts w:ascii="Palatino Linotype" w:hAnsi="Palatino Linotype" w:cs="Times New Roman"/>
          <w:b/>
          <w:bCs/>
          <w:color w:val="auto"/>
          <w:sz w:val="28"/>
          <w:szCs w:val="28"/>
        </w:rPr>
        <w:t>Section 41.7</w:t>
      </w:r>
      <w:r w:rsidR="00340B98" w:rsidRPr="00A66842">
        <w:rPr>
          <w:rStyle w:val="H21"/>
          <w:rFonts w:ascii="Palatino Linotype" w:hAnsi="Palatino Linotype" w:cs="Times New Roman"/>
          <w:b/>
          <w:bCs/>
          <w:color w:val="auto"/>
          <w:sz w:val="28"/>
          <w:szCs w:val="28"/>
        </w:rPr>
        <w:tab/>
      </w:r>
      <w:r w:rsidR="00340B98" w:rsidRPr="00A66842">
        <w:rPr>
          <w:rFonts w:ascii="Palatino Linotype" w:eastAsia="Cambria" w:hAnsi="Palatino Linotype" w:cs="AlrightSans-Bold"/>
          <w:b/>
          <w:bCs/>
          <w:color w:val="262626"/>
          <w:sz w:val="28"/>
          <w:szCs w:val="28"/>
        </w:rPr>
        <w:t>The Exclusion Principle and the Periodic Table</w:t>
      </w:r>
    </w:p>
    <w:p w:rsidR="00CA1C11" w:rsidRPr="00A66842" w:rsidRDefault="00CA1C11"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Style w:val="Q1"/>
          <w:rFonts w:ascii="Palatino Linotype" w:hAnsi="Palatino Linotype"/>
          <w:color w:val="auto"/>
          <w:sz w:val="24"/>
        </w:rPr>
        <w:t>P4</w:t>
      </w:r>
      <w:r w:rsidR="00103885" w:rsidRPr="00A66842">
        <w:rPr>
          <w:rStyle w:val="Q1"/>
          <w:rFonts w:ascii="Palatino Linotype" w:hAnsi="Palatino Linotype"/>
          <w:color w:val="auto"/>
          <w:sz w:val="24"/>
        </w:rPr>
        <w:t>1.25</w:t>
      </w:r>
      <w:r w:rsidRPr="00A66842">
        <w:rPr>
          <w:rFonts w:ascii="Palatino Linotype" w:hAnsi="Palatino Linotype"/>
          <w:color w:val="auto"/>
          <w:sz w:val="24"/>
        </w:rPr>
        <w:tab/>
        <w:t>(a)</w:t>
      </w:r>
      <w:r w:rsidRPr="00A66842">
        <w:rPr>
          <w:rFonts w:ascii="Palatino Linotype" w:hAnsi="Palatino Linotype"/>
          <w:color w:val="auto"/>
          <w:sz w:val="24"/>
        </w:rPr>
        <w:tab/>
      </w:r>
      <w:r w:rsidRPr="00A66842">
        <w:rPr>
          <w:rFonts w:ascii="Palatino Linotype" w:hAnsi="Palatino Linotype"/>
          <w:color w:val="auto"/>
          <w:sz w:val="24"/>
          <w:bdr w:val="single" w:sz="4" w:space="0" w:color="auto"/>
        </w:rPr>
        <w:t>The 4s subshell</w:t>
      </w:r>
      <w:r w:rsidRPr="00A66842">
        <w:rPr>
          <w:rFonts w:ascii="Palatino Linotype" w:hAnsi="Palatino Linotype"/>
          <w:color w:val="auto"/>
          <w:sz w:val="24"/>
        </w:rPr>
        <w:t>, for potassium and calcium, before the 3</w:t>
      </w:r>
      <w:r w:rsidRPr="00A66842">
        <w:rPr>
          <w:rFonts w:ascii="Palatino Linotype" w:hAnsi="Palatino Linotype"/>
          <w:i/>
          <w:color w:val="auto"/>
          <w:sz w:val="24"/>
        </w:rPr>
        <w:t>d</w:t>
      </w:r>
      <w:r w:rsidRPr="00A66842">
        <w:rPr>
          <w:rFonts w:ascii="Palatino Linotype" w:hAnsi="Palatino Linotype"/>
          <w:color w:val="auto"/>
          <w:sz w:val="24"/>
        </w:rPr>
        <w:t xml:space="preserve"> subshell starts to fill for scandium through zinc. </w:t>
      </w:r>
    </w:p>
    <w:p w:rsidR="00CA1C11" w:rsidRPr="00A66842" w:rsidRDefault="00CA1C11"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t>(b)</w:t>
      </w:r>
      <w:r w:rsidRPr="00A66842">
        <w:rPr>
          <w:rFonts w:ascii="Palatino Linotype" w:hAnsi="Palatino Linotype"/>
          <w:color w:val="auto"/>
          <w:sz w:val="24"/>
        </w:rPr>
        <w:tab/>
      </w:r>
      <w:r w:rsidR="00670F2E" w:rsidRPr="00A66842">
        <w:rPr>
          <w:rFonts w:ascii="Palatino Linotype" w:hAnsi="Palatino Linotype"/>
          <w:color w:val="auto"/>
          <w:position w:val="-35"/>
          <w:sz w:val="24"/>
        </w:rPr>
        <w:object w:dxaOrig="5920" w:dyaOrig="1260">
          <v:shape id="_x0000_i1186" type="#_x0000_t75" style="width:296pt;height:63pt" o:ole="">
            <v:imagedata r:id="rId334" o:title=""/>
          </v:shape>
          <o:OLEObject Type="Embed" ProgID="Equation.DSMT4" ShapeID="_x0000_i1186" DrawAspect="Content" ObjectID="_1595942655" r:id="rId335"/>
        </w:object>
      </w:r>
    </w:p>
    <w:p w:rsidR="00CA1C11" w:rsidRPr="00A66842" w:rsidRDefault="00CA1C11"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t>(c)</w:t>
      </w:r>
      <w:r w:rsidRPr="00A66842">
        <w:rPr>
          <w:rFonts w:ascii="Palatino Linotype" w:hAnsi="Palatino Linotype"/>
          <w:color w:val="auto"/>
          <w:sz w:val="24"/>
        </w:rPr>
        <w:tab/>
        <w:t xml:space="preserve">It is the ground-state configuration of </w:t>
      </w:r>
      <w:r w:rsidRPr="00A66842">
        <w:rPr>
          <w:rFonts w:ascii="Palatino Linotype" w:hAnsi="Palatino Linotype"/>
          <w:color w:val="auto"/>
          <w:sz w:val="24"/>
          <w:bdr w:val="single" w:sz="4" w:space="0" w:color="auto"/>
        </w:rPr>
        <w:t>chromium</w:t>
      </w:r>
      <w:r w:rsidRPr="00A66842">
        <w:rPr>
          <w:rFonts w:ascii="Palatino Linotype" w:hAnsi="Palatino Linotype"/>
          <w:color w:val="auto"/>
          <w:sz w:val="24"/>
        </w:rPr>
        <w:t>.</w:t>
      </w:r>
    </w:p>
    <w:p w:rsidR="00CA1C11" w:rsidRPr="00A66842" w:rsidRDefault="00CA1C11"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Style w:val="Q1"/>
          <w:rFonts w:ascii="Palatino Linotype" w:hAnsi="Palatino Linotype"/>
          <w:color w:val="auto"/>
          <w:sz w:val="24"/>
        </w:rPr>
        <w:t>P4</w:t>
      </w:r>
      <w:r w:rsidR="00BA06D0" w:rsidRPr="00A66842">
        <w:rPr>
          <w:rStyle w:val="Q1"/>
          <w:rFonts w:ascii="Palatino Linotype" w:hAnsi="Palatino Linotype"/>
          <w:color w:val="auto"/>
          <w:sz w:val="24"/>
        </w:rPr>
        <w:t>1.26</w:t>
      </w:r>
      <w:r w:rsidRPr="00A66842">
        <w:rPr>
          <w:rFonts w:ascii="Palatino Linotype" w:hAnsi="Palatino Linotype"/>
          <w:color w:val="auto"/>
          <w:sz w:val="24"/>
        </w:rPr>
        <w:tab/>
        <w:t>Electronic configuration:    sodium to argon</w:t>
      </w:r>
    </w:p>
    <w:p w:rsidR="00CA1C11" w:rsidRPr="00A66842" w:rsidRDefault="00CA1C11"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t>Orbitals 1</w:t>
      </w:r>
      <w:r w:rsidRPr="00A66842">
        <w:rPr>
          <w:rFonts w:ascii="Palatino Linotype" w:hAnsi="Palatino Linotype"/>
          <w:i/>
          <w:color w:val="auto"/>
          <w:sz w:val="24"/>
        </w:rPr>
        <w:t>s</w:t>
      </w:r>
      <w:r w:rsidRPr="00A66842">
        <w:rPr>
          <w:rFonts w:ascii="Palatino Linotype" w:hAnsi="Palatino Linotype"/>
          <w:color w:val="auto"/>
          <w:sz w:val="24"/>
        </w:rPr>
        <w:t>, 2</w:t>
      </w:r>
      <w:r w:rsidRPr="00A66842">
        <w:rPr>
          <w:rFonts w:ascii="Palatino Linotype" w:hAnsi="Palatino Linotype"/>
          <w:i/>
          <w:color w:val="auto"/>
          <w:sz w:val="24"/>
        </w:rPr>
        <w:t>s</w:t>
      </w:r>
      <w:r w:rsidRPr="00A66842">
        <w:rPr>
          <w:rFonts w:ascii="Palatino Linotype" w:hAnsi="Palatino Linotype"/>
          <w:color w:val="auto"/>
          <w:sz w:val="24"/>
        </w:rPr>
        <w:t>, and 2</w:t>
      </w:r>
      <w:r w:rsidRPr="00A66842">
        <w:rPr>
          <w:rFonts w:ascii="Palatino Linotype" w:hAnsi="Palatino Linotype"/>
          <w:i/>
          <w:color w:val="auto"/>
          <w:sz w:val="24"/>
        </w:rPr>
        <w:t>p</w:t>
      </w:r>
      <w:r w:rsidRPr="00A66842">
        <w:rPr>
          <w:rFonts w:ascii="Palatino Linotype" w:hAnsi="Palatino Linotype"/>
          <w:color w:val="auto"/>
          <w:sz w:val="24"/>
        </w:rPr>
        <w:t xml:space="preserve"> are filled (and not shown).</w:t>
      </w:r>
    </w:p>
    <w:p w:rsidR="00CA1C11" w:rsidRPr="00A66842" w:rsidRDefault="00CA1C11" w:rsidP="00763DD0">
      <w:pPr>
        <w:tabs>
          <w:tab w:val="left" w:pos="1080"/>
          <w:tab w:val="left" w:pos="2160"/>
        </w:tabs>
        <w:spacing w:before="120" w:after="120" w:line="360" w:lineRule="auto"/>
        <w:ind w:left="1080" w:hanging="1080"/>
        <w:rPr>
          <w:rFonts w:ascii="Palatino Linotype" w:hAnsi="Palatino Linotype"/>
          <w:i/>
          <w:color w:val="auto"/>
          <w:lang w:val="en-GB"/>
        </w:rPr>
      </w:pPr>
      <w:r w:rsidRPr="00A66842">
        <w:rPr>
          <w:rFonts w:ascii="Palatino Linotype" w:hAnsi="Palatino Linotype"/>
          <w:color w:val="auto"/>
          <w:lang w:val="en-GB"/>
        </w:rPr>
        <w:tab/>
      </w:r>
      <w:r w:rsidRPr="00A66842">
        <w:rPr>
          <w:rFonts w:ascii="Palatino Linotype" w:hAnsi="Palatino Linotype"/>
          <w:color w:val="auto"/>
          <w:lang w:val="en-GB"/>
        </w:rPr>
        <w:tab/>
        <w:t>3</w:t>
      </w:r>
      <w:r w:rsidRPr="00A66842">
        <w:rPr>
          <w:rFonts w:ascii="Palatino Linotype" w:hAnsi="Palatino Linotype"/>
          <w:i/>
          <w:color w:val="auto"/>
          <w:lang w:val="en-GB"/>
        </w:rPr>
        <w:t>s</w:t>
      </w:r>
      <w:r w:rsidRPr="00A66842">
        <w:rPr>
          <w:rFonts w:ascii="Palatino Linotype" w:hAnsi="Palatino Linotype"/>
          <w:i/>
          <w:color w:val="auto"/>
          <w:lang w:val="en-GB"/>
        </w:rPr>
        <w:tab/>
      </w:r>
      <w:r w:rsidRPr="00A66842">
        <w:rPr>
          <w:rFonts w:ascii="Palatino Linotype" w:hAnsi="Palatino Linotype"/>
          <w:i/>
          <w:color w:val="auto"/>
          <w:lang w:val="en-GB"/>
        </w:rPr>
        <w:tab/>
      </w:r>
      <w:r w:rsidRPr="00A66842">
        <w:rPr>
          <w:rFonts w:ascii="Palatino Linotype" w:hAnsi="Palatino Linotype"/>
          <w:color w:val="auto"/>
          <w:lang w:val="en-GB"/>
        </w:rPr>
        <w:t>3</w:t>
      </w:r>
      <w:r w:rsidRPr="00A66842">
        <w:rPr>
          <w:rFonts w:ascii="Palatino Linotype" w:hAnsi="Palatino Linotype"/>
          <w:i/>
          <w:color w:val="auto"/>
          <w:lang w:val="en-GB"/>
        </w:rPr>
        <w:t>p</w:t>
      </w:r>
      <w:r w:rsidRPr="00A66842">
        <w:rPr>
          <w:rFonts w:ascii="Palatino Linotype" w:hAnsi="Palatino Linotype"/>
          <w:i/>
          <w:color w:val="auto"/>
          <w:lang w:val="en-GB"/>
        </w:rPr>
        <w:tab/>
      </w:r>
      <w:r w:rsidRPr="00A66842">
        <w:rPr>
          <w:rFonts w:ascii="Palatino Linotype" w:hAnsi="Palatino Linotype"/>
          <w:i/>
          <w:color w:val="auto"/>
          <w:lang w:val="en-GB"/>
        </w:rPr>
        <w:tab/>
      </w:r>
      <w:r w:rsidRPr="00A66842">
        <w:rPr>
          <w:rFonts w:ascii="Palatino Linotype" w:hAnsi="Palatino Linotype"/>
          <w:color w:val="auto"/>
          <w:lang w:val="en-GB"/>
        </w:rPr>
        <w:t>4</w:t>
      </w:r>
      <w:r w:rsidRPr="00A66842">
        <w:rPr>
          <w:rFonts w:ascii="Palatino Linotype" w:hAnsi="Palatino Linotype"/>
          <w:i/>
          <w:color w:val="auto"/>
          <w:lang w:val="en-GB"/>
        </w:rPr>
        <w:t>s</w:t>
      </w:r>
    </w:p>
    <w:p w:rsidR="00CA1C11" w:rsidRPr="00A66842" w:rsidRDefault="00CA1C11" w:rsidP="00763DD0">
      <w:pPr>
        <w:tabs>
          <w:tab w:val="left" w:pos="1080"/>
          <w:tab w:val="left" w:pos="2160"/>
        </w:tabs>
        <w:spacing w:before="110" w:after="110" w:line="360" w:lineRule="auto"/>
        <w:ind w:left="1080" w:hanging="1080"/>
        <w:rPr>
          <w:rFonts w:ascii="Palatino Linotype" w:hAnsi="Palatino Linotype"/>
          <w:color w:val="auto"/>
          <w:lang w:val="en-GB"/>
        </w:rPr>
      </w:pPr>
      <w:r w:rsidRPr="00A66842">
        <w:rPr>
          <w:rFonts w:ascii="Palatino Linotype" w:hAnsi="Palatino Linotype"/>
          <w:color w:val="auto"/>
          <w:lang w:val="en-GB"/>
        </w:rPr>
        <w:lastRenderedPageBreak/>
        <w:tab/>
        <w:t>Na</w:t>
      </w:r>
      <w:r w:rsidRPr="00A66842">
        <w:rPr>
          <w:rFonts w:ascii="Palatino Linotype" w:hAnsi="Palatino Linotype"/>
          <w:color w:val="auto"/>
          <w:position w:val="4"/>
          <w:vertAlign w:val="superscript"/>
        </w:rPr>
        <w:t>11</w: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187" type="#_x0000_t75" style="width:26pt;height:21pt" o:ole="">
            <v:imagedata r:id="rId336" o:title=""/>
          </v:shape>
          <o:OLEObject Type="Embed" ProgID="Equation.DSMT4" ShapeID="_x0000_i1187" DrawAspect="Content" ObjectID="_1595942656" r:id="rId337"/>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00" w:dyaOrig="420">
          <v:shape id="_x0000_i1188" type="#_x0000_t75" style="width:25pt;height:21pt" o:ole="">
            <v:imagedata r:id="rId338" o:title=""/>
          </v:shape>
          <o:OLEObject Type="Embed" ProgID="Equation.DSMT4" ShapeID="_x0000_i1188" DrawAspect="Content" ObjectID="_1595942657" r:id="rId339"/>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00" w:dyaOrig="420">
          <v:shape id="_x0000_i1189" type="#_x0000_t75" style="width:25pt;height:21pt" o:ole="">
            <v:imagedata r:id="rId340" o:title=""/>
          </v:shape>
          <o:OLEObject Type="Embed" ProgID="Equation.DSMT4" ShapeID="_x0000_i1189" DrawAspect="Content" ObjectID="_1595942658" r:id="rId341"/>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00" w:dyaOrig="420">
          <v:shape id="_x0000_i1190" type="#_x0000_t75" style="width:25pt;height:21pt" o:ole="">
            <v:imagedata r:id="rId342" o:title=""/>
          </v:shape>
          <o:OLEObject Type="Embed" ProgID="Equation.DSMT4" ShapeID="_x0000_i1190" DrawAspect="Content" ObjectID="_1595942659" r:id="rId343"/>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00" w:dyaOrig="420">
          <v:shape id="_x0000_i1191" type="#_x0000_t75" style="width:25pt;height:21pt" o:ole="">
            <v:imagedata r:id="rId344" o:title=""/>
          </v:shape>
          <o:OLEObject Type="Embed" ProgID="Equation.DSMT4" ShapeID="_x0000_i1191" DrawAspect="Content" ObjectID="_1595942660" r:id="rId345"/>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1620" w:dyaOrig="420">
          <v:shape id="_x0000_i1192" type="#_x0000_t75" style="width:81pt;height:21pt" o:ole="">
            <v:imagedata r:id="rId346" o:title=""/>
          </v:shape>
          <o:OLEObject Type="Embed" ProgID="Equation.DSMT4" ShapeID="_x0000_i1192" DrawAspect="Content" ObjectID="_1595942661" r:id="rId347"/>
        </w:object>
      </w:r>
    </w:p>
    <w:p w:rsidR="00CA1C11" w:rsidRPr="00A66842" w:rsidRDefault="00CA1C11" w:rsidP="00763DD0">
      <w:pPr>
        <w:tabs>
          <w:tab w:val="left" w:pos="1080"/>
          <w:tab w:val="left" w:pos="2160"/>
        </w:tabs>
        <w:spacing w:before="110" w:after="110" w:line="360" w:lineRule="auto"/>
        <w:ind w:left="1080" w:hanging="1080"/>
        <w:rPr>
          <w:rFonts w:ascii="Palatino Linotype" w:hAnsi="Palatino Linotype"/>
          <w:color w:val="auto"/>
          <w:lang w:val="en-GB"/>
        </w:rPr>
      </w:pPr>
      <w:r w:rsidRPr="00A66842">
        <w:rPr>
          <w:rFonts w:ascii="Palatino Linotype" w:hAnsi="Palatino Linotype"/>
          <w:color w:val="auto"/>
          <w:lang w:val="en-GB"/>
        </w:rPr>
        <w:tab/>
        <w:t>Mg</w:t>
      </w:r>
      <w:r w:rsidRPr="00A66842">
        <w:rPr>
          <w:rFonts w:ascii="Palatino Linotype" w:hAnsi="Palatino Linotype"/>
          <w:color w:val="auto"/>
          <w:position w:val="4"/>
          <w:vertAlign w:val="superscript"/>
        </w:rPr>
        <w:t>12</w: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193" type="#_x0000_t75" style="width:26pt;height:21pt" o:ole="">
            <v:imagedata r:id="rId348" o:title=""/>
          </v:shape>
          <o:OLEObject Type="Embed" ProgID="Equation.DSMT4" ShapeID="_x0000_i1193" DrawAspect="Content" ObjectID="_1595942662" r:id="rId349"/>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00" w:dyaOrig="420">
          <v:shape id="_x0000_i1194" type="#_x0000_t75" style="width:25pt;height:21pt" o:ole="">
            <v:imagedata r:id="rId350" o:title=""/>
          </v:shape>
          <o:OLEObject Type="Embed" ProgID="Equation.DSMT4" ShapeID="_x0000_i1194" DrawAspect="Content" ObjectID="_1595942663" r:id="rId351"/>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00" w:dyaOrig="420">
          <v:shape id="_x0000_i1195" type="#_x0000_t75" style="width:25pt;height:21pt" o:ole="">
            <v:imagedata r:id="rId352" o:title=""/>
          </v:shape>
          <o:OLEObject Type="Embed" ProgID="Equation.DSMT4" ShapeID="_x0000_i1195" DrawAspect="Content" ObjectID="_1595942664" r:id="rId353"/>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00" w:dyaOrig="420">
          <v:shape id="_x0000_i1196" type="#_x0000_t75" style="width:25pt;height:21pt" o:ole="">
            <v:imagedata r:id="rId354" o:title=""/>
          </v:shape>
          <o:OLEObject Type="Embed" ProgID="Equation.DSMT4" ShapeID="_x0000_i1196" DrawAspect="Content" ObjectID="_1595942665" r:id="rId355"/>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00" w:dyaOrig="420">
          <v:shape id="_x0000_i1197" type="#_x0000_t75" style="width:25pt;height:21pt" o:ole="">
            <v:imagedata r:id="rId356" o:title=""/>
          </v:shape>
          <o:OLEObject Type="Embed" ProgID="Equation.DSMT4" ShapeID="_x0000_i1197" DrawAspect="Content" ObjectID="_1595942666" r:id="rId357"/>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1640" w:dyaOrig="420">
          <v:shape id="_x0000_i1198" type="#_x0000_t75" style="width:82pt;height:21pt" o:ole="">
            <v:imagedata r:id="rId358" o:title=""/>
          </v:shape>
          <o:OLEObject Type="Embed" ProgID="Equation.DSMT4" ShapeID="_x0000_i1198" DrawAspect="Content" ObjectID="_1595942667" r:id="rId359"/>
        </w:object>
      </w:r>
    </w:p>
    <w:p w:rsidR="00CA1C11" w:rsidRPr="00A66842" w:rsidRDefault="00CA1C11" w:rsidP="00763DD0">
      <w:pPr>
        <w:tabs>
          <w:tab w:val="left" w:pos="1080"/>
          <w:tab w:val="left" w:pos="2160"/>
        </w:tabs>
        <w:spacing w:before="110" w:after="110" w:line="360" w:lineRule="auto"/>
        <w:ind w:left="1080" w:hanging="1080"/>
        <w:rPr>
          <w:rFonts w:ascii="Palatino Linotype" w:hAnsi="Palatino Linotype"/>
          <w:color w:val="auto"/>
          <w:lang w:val="en-GB"/>
        </w:rPr>
      </w:pPr>
      <w:r w:rsidRPr="00A66842">
        <w:rPr>
          <w:rFonts w:ascii="Palatino Linotype" w:hAnsi="Palatino Linotype"/>
          <w:color w:val="auto"/>
          <w:lang w:val="en-GB"/>
        </w:rPr>
        <w:tab/>
        <w:t>Al</w:t>
      </w:r>
      <w:r w:rsidRPr="00A66842">
        <w:rPr>
          <w:rFonts w:ascii="Palatino Linotype" w:hAnsi="Palatino Linotype"/>
          <w:color w:val="auto"/>
          <w:position w:val="4"/>
          <w:vertAlign w:val="superscript"/>
        </w:rPr>
        <w:t>13</w: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199" type="#_x0000_t75" style="width:26pt;height:21pt" o:ole="">
            <v:imagedata r:id="rId360" o:title=""/>
          </v:shape>
          <o:OLEObject Type="Embed" ProgID="Equation.DSMT4" ShapeID="_x0000_i1199" DrawAspect="Content" ObjectID="_1595942668" r:id="rId361"/>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00" type="#_x0000_t75" style="width:26pt;height:21pt" o:ole="">
            <v:imagedata r:id="rId362" o:title=""/>
          </v:shape>
          <o:OLEObject Type="Embed" ProgID="Equation.DSMT4" ShapeID="_x0000_i1200" DrawAspect="Content" ObjectID="_1595942669" r:id="rId363"/>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00" w:dyaOrig="420">
          <v:shape id="_x0000_i1201" type="#_x0000_t75" style="width:25pt;height:21pt" o:ole="">
            <v:imagedata r:id="rId364" o:title=""/>
          </v:shape>
          <o:OLEObject Type="Embed" ProgID="Equation.DSMT4" ShapeID="_x0000_i1201" DrawAspect="Content" ObjectID="_1595942670" r:id="rId365"/>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00" w:dyaOrig="420">
          <v:shape id="_x0000_i1202" type="#_x0000_t75" style="width:25pt;height:21pt" o:ole="">
            <v:imagedata r:id="rId366" o:title=""/>
          </v:shape>
          <o:OLEObject Type="Embed" ProgID="Equation.DSMT4" ShapeID="_x0000_i1202" DrawAspect="Content" ObjectID="_1595942671" r:id="rId367"/>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00" w:dyaOrig="420">
          <v:shape id="_x0000_i1203" type="#_x0000_t75" style="width:25pt;height:21pt" o:ole="">
            <v:imagedata r:id="rId368" o:title=""/>
          </v:shape>
          <o:OLEObject Type="Embed" ProgID="Equation.DSMT4" ShapeID="_x0000_i1203" DrawAspect="Content" ObjectID="_1595942672" r:id="rId369"/>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1980" w:dyaOrig="420">
          <v:shape id="_x0000_i1204" type="#_x0000_t75" style="width:99pt;height:21pt" o:ole="">
            <v:imagedata r:id="rId370" o:title=""/>
          </v:shape>
          <o:OLEObject Type="Embed" ProgID="Equation.DSMT4" ShapeID="_x0000_i1204" DrawAspect="Content" ObjectID="_1595942673" r:id="rId371"/>
        </w:object>
      </w:r>
    </w:p>
    <w:p w:rsidR="00CA1C11" w:rsidRPr="00A66842" w:rsidRDefault="00CA1C11" w:rsidP="00763DD0">
      <w:pPr>
        <w:tabs>
          <w:tab w:val="left" w:pos="1080"/>
          <w:tab w:val="left" w:pos="2160"/>
        </w:tabs>
        <w:spacing w:before="110" w:after="110" w:line="360" w:lineRule="auto"/>
        <w:ind w:left="1080" w:hanging="1080"/>
        <w:rPr>
          <w:rFonts w:ascii="Palatino Linotype" w:hAnsi="Palatino Linotype"/>
          <w:color w:val="auto"/>
          <w:lang w:val="en-GB"/>
        </w:rPr>
      </w:pPr>
      <w:r w:rsidRPr="00A66842">
        <w:rPr>
          <w:rFonts w:ascii="Palatino Linotype" w:hAnsi="Palatino Linotype"/>
          <w:color w:val="auto"/>
          <w:lang w:val="en-GB"/>
        </w:rPr>
        <w:tab/>
        <w:t>Si</w:t>
      </w:r>
      <w:r w:rsidRPr="00A66842">
        <w:rPr>
          <w:rFonts w:ascii="Palatino Linotype" w:hAnsi="Palatino Linotype"/>
          <w:color w:val="auto"/>
          <w:position w:val="4"/>
          <w:vertAlign w:val="superscript"/>
        </w:rPr>
        <w:t>14</w: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05" type="#_x0000_t75" style="width:26pt;height:21pt" o:ole="">
            <v:imagedata r:id="rId372" o:title=""/>
          </v:shape>
          <o:OLEObject Type="Embed" ProgID="Equation.DSMT4" ShapeID="_x0000_i1205" DrawAspect="Content" ObjectID="_1595942674" r:id="rId373"/>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06" type="#_x0000_t75" style="width:26pt;height:21pt" o:ole="">
            <v:imagedata r:id="rId374" o:title=""/>
          </v:shape>
          <o:OLEObject Type="Embed" ProgID="Equation.DSMT4" ShapeID="_x0000_i1206" DrawAspect="Content" ObjectID="_1595942675" r:id="rId375"/>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07" type="#_x0000_t75" style="width:26pt;height:21pt" o:ole="">
            <v:imagedata r:id="rId376" o:title=""/>
          </v:shape>
          <o:OLEObject Type="Embed" ProgID="Equation.DSMT4" ShapeID="_x0000_i1207" DrawAspect="Content" ObjectID="_1595942676" r:id="rId377"/>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00" w:dyaOrig="420">
          <v:shape id="_x0000_i1208" type="#_x0000_t75" style="width:25pt;height:21pt" o:ole="">
            <v:imagedata r:id="rId378" o:title=""/>
          </v:shape>
          <o:OLEObject Type="Embed" ProgID="Equation.DSMT4" ShapeID="_x0000_i1208" DrawAspect="Content" ObjectID="_1595942677" r:id="rId379"/>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00" w:dyaOrig="420">
          <v:shape id="_x0000_i1209" type="#_x0000_t75" style="width:25pt;height:21pt" o:ole="">
            <v:imagedata r:id="rId380" o:title=""/>
          </v:shape>
          <o:OLEObject Type="Embed" ProgID="Equation.DSMT4" ShapeID="_x0000_i1209" DrawAspect="Content" ObjectID="_1595942678" r:id="rId381"/>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2000" w:dyaOrig="420">
          <v:shape id="_x0000_i1210" type="#_x0000_t75" style="width:100pt;height:21pt" o:ole="">
            <v:imagedata r:id="rId382" o:title=""/>
          </v:shape>
          <o:OLEObject Type="Embed" ProgID="Equation.DSMT4" ShapeID="_x0000_i1210" DrawAspect="Content" ObjectID="_1595942679" r:id="rId383"/>
        </w:object>
      </w:r>
    </w:p>
    <w:p w:rsidR="00CA1C11" w:rsidRPr="00A66842" w:rsidRDefault="00CA1C11" w:rsidP="00763DD0">
      <w:pPr>
        <w:tabs>
          <w:tab w:val="left" w:pos="1080"/>
          <w:tab w:val="left" w:pos="2160"/>
        </w:tabs>
        <w:spacing w:before="110" w:after="110" w:line="360" w:lineRule="auto"/>
        <w:ind w:left="1080" w:hanging="1080"/>
        <w:rPr>
          <w:rFonts w:ascii="Palatino Linotype" w:hAnsi="Palatino Linotype"/>
          <w:color w:val="auto"/>
          <w:lang w:val="en-GB"/>
        </w:rPr>
      </w:pPr>
      <w:r w:rsidRPr="00A66842">
        <w:rPr>
          <w:rFonts w:ascii="Palatino Linotype" w:hAnsi="Palatino Linotype"/>
          <w:color w:val="auto"/>
          <w:lang w:val="en-GB"/>
        </w:rPr>
        <w:tab/>
        <w:t>P</w:t>
      </w:r>
      <w:r w:rsidRPr="00A66842">
        <w:rPr>
          <w:rFonts w:ascii="Palatino Linotype" w:hAnsi="Palatino Linotype"/>
          <w:color w:val="auto"/>
          <w:position w:val="4"/>
          <w:vertAlign w:val="superscript"/>
        </w:rPr>
        <w:t>15</w: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11" type="#_x0000_t75" style="width:26pt;height:21pt" o:ole="">
            <v:imagedata r:id="rId384" o:title=""/>
          </v:shape>
          <o:OLEObject Type="Embed" ProgID="Equation.DSMT4" ShapeID="_x0000_i1211" DrawAspect="Content" ObjectID="_1595942680" r:id="rId385"/>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12" type="#_x0000_t75" style="width:26pt;height:21pt" o:ole="">
            <v:imagedata r:id="rId386" o:title=""/>
          </v:shape>
          <o:OLEObject Type="Embed" ProgID="Equation.DSMT4" ShapeID="_x0000_i1212" DrawAspect="Content" ObjectID="_1595942681" r:id="rId387"/>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13" type="#_x0000_t75" style="width:26pt;height:21pt" o:ole="">
            <v:imagedata r:id="rId388" o:title=""/>
          </v:shape>
          <o:OLEObject Type="Embed" ProgID="Equation.DSMT4" ShapeID="_x0000_i1213" DrawAspect="Content" ObjectID="_1595942682" r:id="rId389"/>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14" type="#_x0000_t75" style="width:26pt;height:21pt" o:ole="">
            <v:imagedata r:id="rId390" o:title=""/>
          </v:shape>
          <o:OLEObject Type="Embed" ProgID="Equation.DSMT4" ShapeID="_x0000_i1214" DrawAspect="Content" ObjectID="_1595942683" r:id="rId391"/>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00" w:dyaOrig="420">
          <v:shape id="_x0000_i1215" type="#_x0000_t75" style="width:25pt;height:21pt" o:ole="">
            <v:imagedata r:id="rId392" o:title=""/>
          </v:shape>
          <o:OLEObject Type="Embed" ProgID="Equation.DSMT4" ShapeID="_x0000_i1215" DrawAspect="Content" ObjectID="_1595942684" r:id="rId393"/>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2000" w:dyaOrig="420">
          <v:shape id="_x0000_i1216" type="#_x0000_t75" style="width:100pt;height:21pt" o:ole="">
            <v:imagedata r:id="rId394" o:title=""/>
          </v:shape>
          <o:OLEObject Type="Embed" ProgID="Equation.DSMT4" ShapeID="_x0000_i1216" DrawAspect="Content" ObjectID="_1595942685" r:id="rId395"/>
        </w:object>
      </w:r>
    </w:p>
    <w:p w:rsidR="00CA1C11" w:rsidRPr="00A66842" w:rsidRDefault="00CA1C11" w:rsidP="00763DD0">
      <w:pPr>
        <w:tabs>
          <w:tab w:val="left" w:pos="1080"/>
          <w:tab w:val="left" w:pos="2160"/>
        </w:tabs>
        <w:spacing w:before="110" w:after="110" w:line="360" w:lineRule="auto"/>
        <w:ind w:left="1080" w:hanging="1080"/>
        <w:rPr>
          <w:rFonts w:ascii="Palatino Linotype" w:hAnsi="Palatino Linotype"/>
          <w:color w:val="auto"/>
          <w:lang w:val="en-GB"/>
        </w:rPr>
      </w:pPr>
      <w:r w:rsidRPr="00A66842">
        <w:rPr>
          <w:rFonts w:ascii="Palatino Linotype" w:hAnsi="Palatino Linotype"/>
          <w:color w:val="auto"/>
          <w:lang w:val="en-GB"/>
        </w:rPr>
        <w:tab/>
        <w:t>S</w:t>
      </w:r>
      <w:r w:rsidRPr="00A66842">
        <w:rPr>
          <w:rFonts w:ascii="Palatino Linotype" w:hAnsi="Palatino Linotype"/>
          <w:color w:val="auto"/>
          <w:position w:val="4"/>
          <w:vertAlign w:val="superscript"/>
        </w:rPr>
        <w:t>16</w: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17" type="#_x0000_t75" style="width:26pt;height:21pt" o:ole="">
            <v:imagedata r:id="rId396" o:title=""/>
          </v:shape>
          <o:OLEObject Type="Embed" ProgID="Equation.DSMT4" ShapeID="_x0000_i1217" DrawAspect="Content" ObjectID="_1595942686" r:id="rId397"/>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18" type="#_x0000_t75" style="width:26pt;height:21pt" o:ole="">
            <v:imagedata r:id="rId398" o:title=""/>
          </v:shape>
          <o:OLEObject Type="Embed" ProgID="Equation.DSMT4" ShapeID="_x0000_i1218" DrawAspect="Content" ObjectID="_1595942687" r:id="rId399"/>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19" type="#_x0000_t75" style="width:26pt;height:21pt" o:ole="">
            <v:imagedata r:id="rId400" o:title=""/>
          </v:shape>
          <o:OLEObject Type="Embed" ProgID="Equation.DSMT4" ShapeID="_x0000_i1219" DrawAspect="Content" ObjectID="_1595942688" r:id="rId401"/>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20" type="#_x0000_t75" style="width:26pt;height:21pt" o:ole="">
            <v:imagedata r:id="rId402" o:title=""/>
          </v:shape>
          <o:OLEObject Type="Embed" ProgID="Equation.DSMT4" ShapeID="_x0000_i1220" DrawAspect="Content" ObjectID="_1595942689" r:id="rId403"/>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00" w:dyaOrig="420">
          <v:shape id="_x0000_i1221" type="#_x0000_t75" style="width:25pt;height:21pt" o:ole="">
            <v:imagedata r:id="rId404" o:title=""/>
          </v:shape>
          <o:OLEObject Type="Embed" ProgID="Equation.DSMT4" ShapeID="_x0000_i1221" DrawAspect="Content" ObjectID="_1595942690" r:id="rId405"/>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2000" w:dyaOrig="420">
          <v:shape id="_x0000_i1222" type="#_x0000_t75" style="width:100pt;height:21pt" o:ole="">
            <v:imagedata r:id="rId406" o:title=""/>
          </v:shape>
          <o:OLEObject Type="Embed" ProgID="Equation.DSMT4" ShapeID="_x0000_i1222" DrawAspect="Content" ObjectID="_1595942691" r:id="rId407"/>
        </w:object>
      </w:r>
    </w:p>
    <w:p w:rsidR="00CA1C11" w:rsidRPr="00A66842" w:rsidRDefault="00CA1C11" w:rsidP="00763DD0">
      <w:pPr>
        <w:tabs>
          <w:tab w:val="left" w:pos="1080"/>
          <w:tab w:val="left" w:pos="2160"/>
        </w:tabs>
        <w:spacing w:before="110" w:after="110" w:line="360" w:lineRule="auto"/>
        <w:ind w:left="1080" w:hanging="1080"/>
        <w:rPr>
          <w:rFonts w:ascii="Palatino Linotype" w:hAnsi="Palatino Linotype"/>
          <w:color w:val="auto"/>
          <w:lang w:val="en-GB"/>
        </w:rPr>
      </w:pPr>
      <w:r w:rsidRPr="00A66842">
        <w:rPr>
          <w:rFonts w:ascii="Palatino Linotype" w:hAnsi="Palatino Linotype"/>
          <w:color w:val="auto"/>
          <w:lang w:val="en-GB"/>
        </w:rPr>
        <w:tab/>
        <w:t>Cl</w:t>
      </w:r>
      <w:r w:rsidRPr="00A66842">
        <w:rPr>
          <w:rFonts w:ascii="Palatino Linotype" w:hAnsi="Palatino Linotype"/>
          <w:color w:val="auto"/>
          <w:position w:val="4"/>
          <w:vertAlign w:val="superscript"/>
        </w:rPr>
        <w:t>17</w: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23" type="#_x0000_t75" style="width:26pt;height:21pt" o:ole="">
            <v:imagedata r:id="rId408" o:title=""/>
          </v:shape>
          <o:OLEObject Type="Embed" ProgID="Equation.DSMT4" ShapeID="_x0000_i1223" DrawAspect="Content" ObjectID="_1595942692" r:id="rId409"/>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24" type="#_x0000_t75" style="width:26pt;height:21pt" o:ole="">
            <v:imagedata r:id="rId410" o:title=""/>
          </v:shape>
          <o:OLEObject Type="Embed" ProgID="Equation.DSMT4" ShapeID="_x0000_i1224" DrawAspect="Content" ObjectID="_1595942693" r:id="rId411"/>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25" type="#_x0000_t75" style="width:26pt;height:21pt" o:ole="">
            <v:imagedata r:id="rId412" o:title=""/>
          </v:shape>
          <o:OLEObject Type="Embed" ProgID="Equation.DSMT4" ShapeID="_x0000_i1225" DrawAspect="Content" ObjectID="_1595942694" r:id="rId413"/>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26" type="#_x0000_t75" style="width:26pt;height:21pt" o:ole="">
            <v:imagedata r:id="rId414" o:title=""/>
          </v:shape>
          <o:OLEObject Type="Embed" ProgID="Equation.DSMT4" ShapeID="_x0000_i1226" DrawAspect="Content" ObjectID="_1595942695" r:id="rId415"/>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00" w:dyaOrig="420">
          <v:shape id="_x0000_i1227" type="#_x0000_t75" style="width:25pt;height:21pt" o:ole="">
            <v:imagedata r:id="rId416" o:title=""/>
          </v:shape>
          <o:OLEObject Type="Embed" ProgID="Equation.DSMT4" ShapeID="_x0000_i1227" DrawAspect="Content" ObjectID="_1595942696" r:id="rId417"/>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2000" w:dyaOrig="420">
          <v:shape id="_x0000_i1228" type="#_x0000_t75" style="width:100pt;height:21pt" o:ole="">
            <v:imagedata r:id="rId418" o:title=""/>
          </v:shape>
          <o:OLEObject Type="Embed" ProgID="Equation.DSMT4" ShapeID="_x0000_i1228" DrawAspect="Content" ObjectID="_1595942697" r:id="rId419"/>
        </w:object>
      </w:r>
    </w:p>
    <w:p w:rsidR="00CA1C11" w:rsidRPr="00A66842" w:rsidRDefault="00CA1C11" w:rsidP="00763DD0">
      <w:pPr>
        <w:tabs>
          <w:tab w:val="left" w:pos="1080"/>
          <w:tab w:val="left" w:pos="2160"/>
        </w:tabs>
        <w:spacing w:before="110" w:after="110" w:line="360" w:lineRule="auto"/>
        <w:ind w:left="1080" w:hanging="1080"/>
        <w:rPr>
          <w:rFonts w:ascii="Palatino Linotype" w:hAnsi="Palatino Linotype"/>
          <w:color w:val="auto"/>
          <w:lang w:val="en-GB"/>
        </w:rPr>
      </w:pPr>
      <w:r w:rsidRPr="00A66842">
        <w:rPr>
          <w:rFonts w:ascii="Palatino Linotype" w:hAnsi="Palatino Linotype"/>
          <w:color w:val="auto"/>
          <w:lang w:val="en-GB"/>
        </w:rPr>
        <w:tab/>
      </w:r>
      <w:proofErr w:type="spellStart"/>
      <w:r w:rsidRPr="00A66842">
        <w:rPr>
          <w:rFonts w:ascii="Palatino Linotype" w:hAnsi="Palatino Linotype"/>
          <w:color w:val="auto"/>
          <w:lang w:val="en-GB"/>
        </w:rPr>
        <w:t>Ar</w:t>
      </w:r>
      <w:proofErr w:type="spellEnd"/>
      <w:r w:rsidRPr="00A66842">
        <w:rPr>
          <w:rFonts w:ascii="Palatino Linotype" w:hAnsi="Palatino Linotype"/>
          <w:color w:val="auto"/>
          <w:position w:val="4"/>
          <w:vertAlign w:val="superscript"/>
        </w:rPr>
        <w:t>18</w: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29" type="#_x0000_t75" style="width:26pt;height:21pt" o:ole="">
            <v:imagedata r:id="rId420" o:title=""/>
          </v:shape>
          <o:OLEObject Type="Embed" ProgID="Equation.DSMT4" ShapeID="_x0000_i1229" DrawAspect="Content" ObjectID="_1595942698" r:id="rId421"/>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30" type="#_x0000_t75" style="width:26pt;height:21pt" o:ole="">
            <v:imagedata r:id="rId422" o:title=""/>
          </v:shape>
          <o:OLEObject Type="Embed" ProgID="Equation.DSMT4" ShapeID="_x0000_i1230" DrawAspect="Content" ObjectID="_1595942699" r:id="rId423"/>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31" type="#_x0000_t75" style="width:26pt;height:21pt" o:ole="">
            <v:imagedata r:id="rId424" o:title=""/>
          </v:shape>
          <o:OLEObject Type="Embed" ProgID="Equation.DSMT4" ShapeID="_x0000_i1231" DrawAspect="Content" ObjectID="_1595942700" r:id="rId425"/>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32" type="#_x0000_t75" style="width:26pt;height:21pt" o:ole="">
            <v:imagedata r:id="rId426" o:title=""/>
          </v:shape>
          <o:OLEObject Type="Embed" ProgID="Equation.DSMT4" ShapeID="_x0000_i1232" DrawAspect="Content" ObjectID="_1595942701" r:id="rId427"/>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00" w:dyaOrig="420">
          <v:shape id="_x0000_i1233" type="#_x0000_t75" style="width:25pt;height:21pt" o:ole="">
            <v:imagedata r:id="rId428" o:title=""/>
          </v:shape>
          <o:OLEObject Type="Embed" ProgID="Equation.DSMT4" ShapeID="_x0000_i1233" DrawAspect="Content" ObjectID="_1595942702" r:id="rId429"/>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2000" w:dyaOrig="420">
          <v:shape id="_x0000_i1234" type="#_x0000_t75" style="width:100pt;height:21pt" o:ole="">
            <v:imagedata r:id="rId430" o:title=""/>
          </v:shape>
          <o:OLEObject Type="Embed" ProgID="Equation.DSMT4" ShapeID="_x0000_i1234" DrawAspect="Content" ObjectID="_1595942703" r:id="rId431"/>
        </w:object>
      </w:r>
    </w:p>
    <w:p w:rsidR="00CA1C11" w:rsidRPr="00A66842" w:rsidRDefault="00CA1C11" w:rsidP="00763DD0">
      <w:pPr>
        <w:tabs>
          <w:tab w:val="left" w:pos="1080"/>
          <w:tab w:val="left" w:pos="2160"/>
        </w:tabs>
        <w:spacing w:before="110" w:after="110" w:line="360" w:lineRule="auto"/>
        <w:ind w:left="1080" w:hanging="1080"/>
        <w:rPr>
          <w:rFonts w:ascii="Palatino Linotype" w:hAnsi="Palatino Linotype"/>
          <w:color w:val="auto"/>
          <w:lang w:val="en-GB"/>
        </w:rPr>
      </w:pPr>
      <w:r w:rsidRPr="00A66842">
        <w:rPr>
          <w:rFonts w:ascii="Palatino Linotype" w:hAnsi="Palatino Linotype"/>
          <w:color w:val="auto"/>
          <w:lang w:val="en-GB"/>
        </w:rPr>
        <w:tab/>
        <w:t>K</w:t>
      </w:r>
      <w:r w:rsidRPr="00A66842">
        <w:rPr>
          <w:rFonts w:ascii="Palatino Linotype" w:hAnsi="Palatino Linotype"/>
          <w:color w:val="auto"/>
          <w:position w:val="4"/>
          <w:vertAlign w:val="superscript"/>
        </w:rPr>
        <w:t>19</w: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35" type="#_x0000_t75" style="width:26pt;height:21pt" o:ole="">
            <v:imagedata r:id="rId432" o:title=""/>
          </v:shape>
          <o:OLEObject Type="Embed" ProgID="Equation.DSMT4" ShapeID="_x0000_i1235" DrawAspect="Content" ObjectID="_1595942704" r:id="rId433"/>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36" type="#_x0000_t75" style="width:26pt;height:21pt" o:ole="">
            <v:imagedata r:id="rId434" o:title=""/>
          </v:shape>
          <o:OLEObject Type="Embed" ProgID="Equation.DSMT4" ShapeID="_x0000_i1236" DrawAspect="Content" ObjectID="_1595942705" r:id="rId435"/>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37" type="#_x0000_t75" style="width:26pt;height:21pt" o:ole="">
            <v:imagedata r:id="rId436" o:title=""/>
          </v:shape>
          <o:OLEObject Type="Embed" ProgID="Equation.DSMT4" ShapeID="_x0000_i1237" DrawAspect="Content" ObjectID="_1595942706" r:id="rId437"/>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38" type="#_x0000_t75" style="width:26pt;height:21pt" o:ole="">
            <v:imagedata r:id="rId438" o:title=""/>
          </v:shape>
          <o:OLEObject Type="Embed" ProgID="Equation.DSMT4" ShapeID="_x0000_i1238" DrawAspect="Content" ObjectID="_1595942707" r:id="rId439"/>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520" w:dyaOrig="420">
          <v:shape id="_x0000_i1239" type="#_x0000_t75" style="width:26pt;height:21pt" o:ole="">
            <v:imagedata r:id="rId440" o:title=""/>
          </v:shape>
          <o:OLEObject Type="Embed" ProgID="Equation.DSMT4" ShapeID="_x0000_i1239" DrawAspect="Content" ObjectID="_1595942708" r:id="rId441"/>
        </w:object>
      </w:r>
      <w:r w:rsidRPr="00A66842">
        <w:rPr>
          <w:rFonts w:ascii="Palatino Linotype" w:hAnsi="Palatino Linotype"/>
          <w:color w:val="auto"/>
          <w:lang w:val="en-GB"/>
        </w:rPr>
        <w:tab/>
      </w:r>
      <w:r w:rsidR="00670F2E" w:rsidRPr="00A66842">
        <w:rPr>
          <w:rFonts w:ascii="Palatino Linotype" w:hAnsi="Palatino Linotype"/>
          <w:color w:val="auto"/>
          <w:lang w:val="en-GB"/>
        </w:rPr>
        <w:object w:dxaOrig="2320" w:dyaOrig="420">
          <v:shape id="_x0000_i1240" type="#_x0000_t75" style="width:116pt;height:21pt" o:ole="">
            <v:imagedata r:id="rId442" o:title=""/>
          </v:shape>
          <o:OLEObject Type="Embed" ProgID="Equation.DSMT4" ShapeID="_x0000_i1240" DrawAspect="Content" ObjectID="_1595942709" r:id="rId443"/>
        </w:object>
      </w:r>
    </w:p>
    <w:p w:rsidR="00BA06D0" w:rsidRPr="00A66842" w:rsidRDefault="00BA06D0" w:rsidP="00763DD0">
      <w:pPr>
        <w:pStyle w:val="1a"/>
        <w:tabs>
          <w:tab w:val="clear" w:pos="900"/>
          <w:tab w:val="left" w:pos="1080"/>
          <w:tab w:val="left" w:pos="1620"/>
          <w:tab w:val="left" w:pos="2160"/>
        </w:tabs>
        <w:spacing w:before="120" w:after="120" w:line="360" w:lineRule="auto"/>
        <w:ind w:left="1080" w:hanging="1080"/>
        <w:rPr>
          <w:rFonts w:ascii="Palatino LT Std" w:hAnsi="Palatino LT Std"/>
          <w:sz w:val="24"/>
        </w:rPr>
      </w:pPr>
      <w:r w:rsidRPr="00A66842">
        <w:rPr>
          <w:rFonts w:ascii="Palatino LT Std" w:hAnsi="Palatino LT Std"/>
          <w:b/>
          <w:sz w:val="24"/>
        </w:rPr>
        <w:t>P41.27</w:t>
      </w:r>
      <w:r w:rsidRPr="00A66842">
        <w:rPr>
          <w:rFonts w:ascii="Palatino LT Std" w:hAnsi="Palatino LT Std"/>
          <w:sz w:val="24"/>
        </w:rPr>
        <w:tab/>
        <w:t>(a)</w:t>
      </w:r>
      <w:r w:rsidRPr="00A66842">
        <w:rPr>
          <w:rFonts w:ascii="Palatino LT Std" w:hAnsi="Palatino LT Std"/>
          <w:sz w:val="24"/>
        </w:rPr>
        <w:tab/>
      </w:r>
      <w:r w:rsidR="00670F2E" w:rsidRPr="00A66842">
        <w:rPr>
          <w:rFonts w:ascii="Palatino LT Std" w:hAnsi="Palatino LT Std"/>
          <w:position w:val="-18"/>
          <w:sz w:val="24"/>
        </w:rPr>
        <w:object w:dxaOrig="1340" w:dyaOrig="520">
          <v:shape id="_x0000_i1241" type="#_x0000_t75" style="width:67pt;height:26pt" o:ole="">
            <v:imagedata r:id="rId444" o:title=""/>
          </v:shape>
          <o:OLEObject Type="Embed" ProgID="Equation.DSMT4" ShapeID="_x0000_i1241" DrawAspect="Content" ObjectID="_1595942710" r:id="rId445"/>
        </w:object>
      </w:r>
    </w:p>
    <w:p w:rsidR="00BA06D0" w:rsidRPr="00A66842" w:rsidRDefault="00BA06D0" w:rsidP="00763DD0">
      <w:pPr>
        <w:pStyle w:val="a0"/>
        <w:tabs>
          <w:tab w:val="left" w:pos="1080"/>
          <w:tab w:val="left" w:pos="1620"/>
          <w:tab w:val="left" w:pos="2160"/>
        </w:tabs>
        <w:spacing w:before="120" w:after="120" w:line="360" w:lineRule="auto"/>
        <w:ind w:left="1080" w:hanging="1080"/>
        <w:rPr>
          <w:rFonts w:ascii="Palatino LT Std" w:hAnsi="Palatino LT Std"/>
          <w:sz w:val="24"/>
        </w:rPr>
      </w:pPr>
      <w:r w:rsidRPr="00A66842">
        <w:rPr>
          <w:rFonts w:ascii="Palatino LT Std" w:hAnsi="Palatino LT Std"/>
          <w:sz w:val="24"/>
        </w:rPr>
        <w:tab/>
        <w:t>(b)</w:t>
      </w:r>
      <w:r w:rsidRPr="00A66842">
        <w:rPr>
          <w:rFonts w:ascii="Palatino LT Std" w:hAnsi="Palatino LT Std"/>
          <w:sz w:val="24"/>
        </w:rPr>
        <w:tab/>
        <w:t>For the 1</w:t>
      </w:r>
      <w:r w:rsidRPr="00A66842">
        <w:rPr>
          <w:rFonts w:ascii="Palatino LT Std" w:hAnsi="Palatino LT Std"/>
          <w:i/>
          <w:sz w:val="24"/>
        </w:rPr>
        <w:t>s</w:t>
      </w:r>
      <w:r w:rsidRPr="00A66842">
        <w:rPr>
          <w:rFonts w:ascii="Palatino LT Std" w:hAnsi="Palatino LT Std"/>
          <w:sz w:val="24"/>
        </w:rPr>
        <w:t xml:space="preserve"> electrons,</w:t>
      </w:r>
      <w:r w:rsidRPr="00A66842">
        <w:rPr>
          <w:rFonts w:ascii="Palatino LT Std" w:hAnsi="Palatino LT Std"/>
          <w:sz w:val="24"/>
        </w:rPr>
        <w:tab/>
      </w:r>
    </w:p>
    <w:p w:rsidR="00BA06D0" w:rsidRPr="00A66842" w:rsidRDefault="00BA06D0" w:rsidP="00763DD0">
      <w:pPr>
        <w:pStyle w:val="a0"/>
        <w:tabs>
          <w:tab w:val="left" w:pos="1080"/>
          <w:tab w:val="left" w:pos="1620"/>
          <w:tab w:val="left" w:pos="2160"/>
        </w:tabs>
        <w:spacing w:before="120" w:after="120" w:line="360" w:lineRule="auto"/>
        <w:ind w:left="1080" w:hanging="1080"/>
        <w:rPr>
          <w:rFonts w:ascii="Palatino LT Std" w:hAnsi="Palatino LT Std"/>
          <w:sz w:val="24"/>
        </w:rPr>
      </w:pPr>
      <w:r w:rsidRPr="00A66842">
        <w:rPr>
          <w:rFonts w:ascii="Palatino LT Std" w:hAnsi="Palatino LT Std"/>
          <w:sz w:val="24"/>
        </w:rPr>
        <w:tab/>
      </w:r>
      <w:r w:rsidRPr="00A66842">
        <w:rPr>
          <w:rFonts w:ascii="Palatino LT Std" w:hAnsi="Palatino LT Std"/>
          <w:sz w:val="24"/>
        </w:rPr>
        <w:tab/>
      </w:r>
      <w:r w:rsidRPr="00A66842">
        <w:rPr>
          <w:rFonts w:ascii="Palatino LT Std" w:hAnsi="Palatino LT Std"/>
          <w:sz w:val="24"/>
        </w:rPr>
        <w:tab/>
      </w:r>
      <w:r w:rsidR="00670F2E" w:rsidRPr="00A66842">
        <w:rPr>
          <w:rFonts w:ascii="Palatino LT Std" w:hAnsi="Palatino LT Std"/>
          <w:position w:val="-22"/>
          <w:sz w:val="24"/>
        </w:rPr>
        <w:object w:dxaOrig="3940" w:dyaOrig="600">
          <v:shape id="_x0000_i1242" type="#_x0000_t75" style="width:197pt;height:30pt" o:ole="">
            <v:imagedata r:id="rId446" o:title=""/>
          </v:shape>
          <o:OLEObject Type="Embed" ProgID="Equation.DSMT4" ShapeID="_x0000_i1242" DrawAspect="Content" ObjectID="_1595942711" r:id="rId447"/>
        </w:object>
      </w:r>
    </w:p>
    <w:p w:rsidR="00BA06D0" w:rsidRPr="00A66842" w:rsidRDefault="00BA06D0" w:rsidP="00763DD0">
      <w:pPr>
        <w:pStyle w:val="a0"/>
        <w:tabs>
          <w:tab w:val="left" w:pos="1080"/>
          <w:tab w:val="left" w:pos="1620"/>
          <w:tab w:val="left" w:pos="2160"/>
        </w:tabs>
        <w:spacing w:before="120" w:after="120" w:line="360" w:lineRule="auto"/>
        <w:ind w:left="1080" w:hanging="1080"/>
        <w:rPr>
          <w:rFonts w:ascii="Palatino LT Std" w:hAnsi="Palatino LT Std"/>
          <w:sz w:val="24"/>
        </w:rPr>
      </w:pPr>
      <w:r w:rsidRPr="00A66842">
        <w:rPr>
          <w:rFonts w:ascii="Palatino LT Std" w:hAnsi="Palatino LT Std"/>
          <w:sz w:val="24"/>
        </w:rPr>
        <w:tab/>
        <w:t>For the two 2</w:t>
      </w:r>
      <w:r w:rsidRPr="00A66842">
        <w:rPr>
          <w:rFonts w:ascii="Palatino LT Std" w:hAnsi="Palatino LT Std"/>
          <w:i/>
          <w:sz w:val="24"/>
        </w:rPr>
        <w:t>s</w:t>
      </w:r>
      <w:r w:rsidRPr="00A66842">
        <w:rPr>
          <w:rFonts w:ascii="Palatino LT Std" w:hAnsi="Palatino LT Std"/>
          <w:sz w:val="24"/>
        </w:rPr>
        <w:t xml:space="preserve"> electrons,</w:t>
      </w:r>
      <w:r w:rsidRPr="00A66842">
        <w:rPr>
          <w:rFonts w:ascii="Palatino LT Std" w:hAnsi="Palatino LT Std"/>
          <w:sz w:val="24"/>
        </w:rPr>
        <w:tab/>
      </w:r>
    </w:p>
    <w:p w:rsidR="00BA06D0" w:rsidRPr="00A66842" w:rsidRDefault="00BA06D0" w:rsidP="00763DD0">
      <w:pPr>
        <w:pStyle w:val="a0"/>
        <w:tabs>
          <w:tab w:val="left" w:pos="1080"/>
          <w:tab w:val="left" w:pos="1620"/>
          <w:tab w:val="left" w:pos="2160"/>
        </w:tabs>
        <w:spacing w:before="120" w:after="120" w:line="360" w:lineRule="auto"/>
        <w:ind w:left="1080" w:hanging="1080"/>
        <w:rPr>
          <w:rFonts w:ascii="Palatino LT Std" w:hAnsi="Palatino LT Std"/>
          <w:sz w:val="24"/>
        </w:rPr>
      </w:pPr>
      <w:r w:rsidRPr="00A66842">
        <w:rPr>
          <w:rFonts w:ascii="Palatino LT Std" w:hAnsi="Palatino LT Std"/>
          <w:sz w:val="24"/>
        </w:rPr>
        <w:tab/>
      </w:r>
      <w:r w:rsidRPr="00A66842">
        <w:rPr>
          <w:rFonts w:ascii="Palatino LT Std" w:hAnsi="Palatino LT Std"/>
          <w:sz w:val="24"/>
        </w:rPr>
        <w:tab/>
      </w:r>
      <w:r w:rsidRPr="00A66842">
        <w:rPr>
          <w:rFonts w:ascii="Palatino LT Std" w:hAnsi="Palatino LT Std"/>
          <w:sz w:val="24"/>
        </w:rPr>
        <w:tab/>
      </w:r>
      <w:r w:rsidR="00670F2E" w:rsidRPr="00A66842">
        <w:rPr>
          <w:rFonts w:ascii="Palatino LT Std" w:hAnsi="Palatino LT Std"/>
          <w:position w:val="-22"/>
          <w:sz w:val="24"/>
        </w:rPr>
        <w:object w:dxaOrig="3960" w:dyaOrig="600">
          <v:shape id="_x0000_i1243" type="#_x0000_t75" style="width:198pt;height:30pt" o:ole="">
            <v:imagedata r:id="rId448" o:title=""/>
          </v:shape>
          <o:OLEObject Type="Embed" ProgID="Equation.DSMT4" ShapeID="_x0000_i1243" DrawAspect="Content" ObjectID="_1595942712" r:id="rId449"/>
        </w:object>
      </w:r>
    </w:p>
    <w:p w:rsidR="00BA06D0" w:rsidRPr="00A66842" w:rsidRDefault="00BA06D0" w:rsidP="00763DD0">
      <w:pPr>
        <w:pStyle w:val="a0"/>
        <w:tabs>
          <w:tab w:val="left" w:pos="1080"/>
          <w:tab w:val="left" w:pos="1620"/>
          <w:tab w:val="left" w:pos="2160"/>
        </w:tabs>
        <w:spacing w:before="120" w:after="120" w:line="360" w:lineRule="auto"/>
        <w:ind w:left="1080" w:hanging="1080"/>
        <w:rPr>
          <w:rFonts w:ascii="Palatino LT Std" w:hAnsi="Palatino LT Std"/>
          <w:sz w:val="24"/>
        </w:rPr>
      </w:pPr>
      <w:r w:rsidRPr="00A66842">
        <w:rPr>
          <w:rFonts w:ascii="Palatino LT Std" w:hAnsi="Palatino LT Std"/>
          <w:sz w:val="24"/>
        </w:rPr>
        <w:tab/>
        <w:t>For the four 2</w:t>
      </w:r>
      <w:r w:rsidRPr="00A66842">
        <w:rPr>
          <w:rFonts w:ascii="Palatino LT Std" w:hAnsi="Palatino LT Std"/>
          <w:i/>
          <w:sz w:val="24"/>
        </w:rPr>
        <w:t>p</w:t>
      </w:r>
      <w:r w:rsidRPr="00A66842">
        <w:rPr>
          <w:rFonts w:ascii="Palatino LT Std" w:hAnsi="Palatino LT Std"/>
          <w:sz w:val="24"/>
        </w:rPr>
        <w:t xml:space="preserve"> electrons,</w:t>
      </w:r>
      <w:r w:rsidRPr="00A66842">
        <w:rPr>
          <w:rFonts w:ascii="Palatino LT Std" w:hAnsi="Palatino LT Std"/>
          <w:sz w:val="24"/>
        </w:rPr>
        <w:tab/>
      </w:r>
    </w:p>
    <w:p w:rsidR="00BA06D0" w:rsidRPr="00A66842" w:rsidRDefault="00BA06D0" w:rsidP="00763DD0">
      <w:pPr>
        <w:pStyle w:val="a0"/>
        <w:tabs>
          <w:tab w:val="left" w:pos="1080"/>
          <w:tab w:val="left" w:pos="1620"/>
          <w:tab w:val="left" w:pos="2160"/>
        </w:tabs>
        <w:spacing w:before="120" w:after="120" w:line="360" w:lineRule="auto"/>
        <w:ind w:left="1080" w:hanging="1080"/>
        <w:rPr>
          <w:rFonts w:ascii="Palatino LT Std" w:hAnsi="Palatino LT Std"/>
          <w:sz w:val="24"/>
        </w:rPr>
      </w:pPr>
      <w:r w:rsidRPr="00A66842">
        <w:rPr>
          <w:rFonts w:ascii="Palatino LT Std" w:hAnsi="Palatino LT Std"/>
          <w:sz w:val="24"/>
        </w:rPr>
        <w:tab/>
      </w:r>
      <w:r w:rsidRPr="00A66842">
        <w:rPr>
          <w:rFonts w:ascii="Palatino LT Std" w:hAnsi="Palatino LT Std"/>
          <w:sz w:val="24"/>
        </w:rPr>
        <w:tab/>
      </w:r>
      <w:r w:rsidRPr="00A66842">
        <w:rPr>
          <w:rFonts w:ascii="Palatino LT Std" w:hAnsi="Palatino LT Std"/>
          <w:sz w:val="24"/>
        </w:rPr>
        <w:tab/>
      </w:r>
      <w:r w:rsidR="00670F2E" w:rsidRPr="00A66842">
        <w:rPr>
          <w:rFonts w:ascii="Palatino LT Std" w:hAnsi="Palatino LT Std"/>
          <w:position w:val="-22"/>
          <w:sz w:val="24"/>
        </w:rPr>
        <w:object w:dxaOrig="5100" w:dyaOrig="600">
          <v:shape id="_x0000_i1244" type="#_x0000_t75" style="width:255pt;height:30pt" o:ole="">
            <v:imagedata r:id="rId450" o:title=""/>
          </v:shape>
          <o:OLEObject Type="Embed" ProgID="Equation.DSMT4" ShapeID="_x0000_i1244" DrawAspect="Content" ObjectID="_1595942713" r:id="rId451"/>
        </w:object>
      </w:r>
    </w:p>
    <w:p w:rsidR="00CA1C11" w:rsidRPr="00A66842" w:rsidRDefault="00CA1C11" w:rsidP="004F5967">
      <w:pPr>
        <w:pStyle w:val="TX"/>
        <w:keepNext/>
        <w:pageBreakBefore/>
        <w:tabs>
          <w:tab w:val="clear" w:pos="360"/>
          <w:tab w:val="left" w:pos="450"/>
          <w:tab w:val="left" w:pos="1080"/>
          <w:tab w:val="left" w:pos="1530"/>
          <w:tab w:val="left" w:pos="1890"/>
          <w:tab w:val="right" w:pos="8640"/>
        </w:tabs>
        <w:spacing w:before="120" w:after="120" w:line="360" w:lineRule="auto"/>
        <w:rPr>
          <w:rFonts w:ascii="Palatino Linotype" w:hAnsi="Palatino Linotype" w:cs="Palatino LT Std"/>
          <w:sz w:val="24"/>
          <w:szCs w:val="24"/>
        </w:rPr>
      </w:pPr>
      <w:r w:rsidRPr="00A66842">
        <w:rPr>
          <w:rStyle w:val="Q1"/>
          <w:rFonts w:ascii="Palatino Linotype" w:hAnsi="Palatino Linotype"/>
          <w:color w:val="auto"/>
          <w:sz w:val="24"/>
          <w:szCs w:val="24"/>
        </w:rPr>
        <w:lastRenderedPageBreak/>
        <w:t>P4</w:t>
      </w:r>
      <w:r w:rsidR="00BA06D0" w:rsidRPr="00A66842">
        <w:rPr>
          <w:rStyle w:val="Q1"/>
          <w:rFonts w:ascii="Palatino Linotype" w:hAnsi="Palatino Linotype"/>
          <w:color w:val="auto"/>
          <w:sz w:val="24"/>
          <w:szCs w:val="24"/>
        </w:rPr>
        <w:t>1.28</w:t>
      </w:r>
      <w:r w:rsidRPr="00A66842">
        <w:rPr>
          <w:rFonts w:ascii="Palatino Linotype" w:hAnsi="Palatino Linotype"/>
          <w:color w:val="auto"/>
          <w:sz w:val="24"/>
          <w:szCs w:val="24"/>
        </w:rPr>
        <w:tab/>
        <w:t>(a)</w:t>
      </w:r>
      <w:r w:rsidRPr="00A66842">
        <w:rPr>
          <w:rFonts w:ascii="Palatino Linotype" w:hAnsi="Palatino Linotype"/>
          <w:color w:val="auto"/>
          <w:sz w:val="24"/>
          <w:szCs w:val="24"/>
        </w:rPr>
        <w:tab/>
        <w:t xml:space="preserve">Note </w:t>
      </w:r>
      <w:r w:rsidRPr="00A66842">
        <w:rPr>
          <w:rFonts w:ascii="Palatino Linotype" w:hAnsi="Palatino Linotype" w:cs="Palatino LT Std"/>
          <w:sz w:val="24"/>
          <w:szCs w:val="24"/>
        </w:rPr>
        <w:t xml:space="preserve">that the possible values for </w:t>
      </w:r>
      <w:r w:rsidR="00670F2E" w:rsidRPr="00A66842">
        <w:rPr>
          <w:rFonts w:ascii="Palatino Linotype" w:hAnsi="Palatino Linotype"/>
          <w:position w:val="2"/>
          <w:sz w:val="24"/>
          <w:szCs w:val="24"/>
        </w:rPr>
        <w:object w:dxaOrig="180" w:dyaOrig="240">
          <v:shape id="_x0000_i1245" type="#_x0000_t75" style="width:9pt;height:12pt" o:ole="">
            <v:imagedata r:id="rId452" o:title=""/>
          </v:shape>
          <o:OLEObject Type="Embed" ProgID="Equation.DSMT4" ShapeID="_x0000_i1245" DrawAspect="Content" ObjectID="_1595942714" r:id="rId453"/>
        </w:object>
      </w:r>
      <w:r w:rsidRPr="00A66842">
        <w:rPr>
          <w:rFonts w:ascii="Palatino Linotype" w:hAnsi="Palatino Linotype" w:cs="Palatino LT Std"/>
          <w:sz w:val="24"/>
          <w:szCs w:val="24"/>
        </w:rPr>
        <w:t xml:space="preserve"> range from zero to </w:t>
      </w:r>
      <w:r w:rsidRPr="00A66842">
        <w:rPr>
          <w:rStyle w:val="italic0"/>
          <w:rFonts w:ascii="Palatino Linotype" w:hAnsi="Palatino Linotype" w:cs="Palatino LT Std"/>
          <w:sz w:val="24"/>
          <w:szCs w:val="24"/>
        </w:rPr>
        <w:t>n</w:t>
      </w:r>
      <w:r w:rsidRPr="00A66842">
        <w:rPr>
          <w:rFonts w:ascii="Palatino Linotype" w:hAnsi="Palatino Linotype" w:cs="Palatino LT Std"/>
          <w:sz w:val="24"/>
          <w:szCs w:val="24"/>
        </w:rPr>
        <w:t xml:space="preserve"> </w:t>
      </w:r>
      <w:r w:rsidR="00D50F65" w:rsidRPr="00A66842">
        <w:rPr>
          <w:rFonts w:ascii="Palatino Linotype" w:hAnsi="Palatino Linotype" w:cs="Palatino LT Std"/>
          <w:sz w:val="24"/>
          <w:szCs w:val="24"/>
        </w:rPr>
        <w:t>–</w:t>
      </w:r>
      <w:r w:rsidRPr="00A66842">
        <w:rPr>
          <w:rFonts w:ascii="Palatino Linotype" w:hAnsi="Palatino Linotype" w:cs="Palatino LT Std"/>
          <w:sz w:val="24"/>
          <w:szCs w:val="24"/>
        </w:rPr>
        <w:t xml:space="preserve"> 1.</w:t>
      </w:r>
    </w:p>
    <w:p w:rsidR="00CA1C11" w:rsidRPr="00A66842" w:rsidRDefault="00CA1C11"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
          <w:szCs w:val="2"/>
        </w:rPr>
      </w:pPr>
    </w:p>
    <w:tbl>
      <w:tblPr>
        <w:tblW w:w="6840" w:type="dxa"/>
        <w:tblInd w:w="1500"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1080"/>
        <w:gridCol w:w="360"/>
        <w:gridCol w:w="360"/>
        <w:gridCol w:w="720"/>
        <w:gridCol w:w="720"/>
        <w:gridCol w:w="1080"/>
        <w:gridCol w:w="1080"/>
        <w:gridCol w:w="1440"/>
      </w:tblGrid>
      <w:tr w:rsidR="00CA1C11" w:rsidRPr="00A66842" w:rsidTr="00A9057A">
        <w:trPr>
          <w:trHeight w:val="60"/>
        </w:trPr>
        <w:tc>
          <w:tcPr>
            <w:tcW w:w="1080" w:type="dxa"/>
            <w:tcMar>
              <w:top w:w="80" w:type="dxa"/>
              <w:left w:w="60" w:type="dxa"/>
              <w:bottom w:w="80" w:type="dxa"/>
              <w:right w:w="60" w:type="dxa"/>
            </w:tcMar>
            <w:vAlign w:val="center"/>
          </w:tcPr>
          <w:p w:rsidR="00CA1C11" w:rsidRPr="00A66842" w:rsidRDefault="00670F2E" w:rsidP="004B4115">
            <w:pPr>
              <w:tabs>
                <w:tab w:val="left" w:pos="1080"/>
                <w:tab w:val="left" w:pos="2160"/>
              </w:tabs>
              <w:spacing w:before="120" w:after="120" w:line="360" w:lineRule="auto"/>
              <w:ind w:left="1080" w:hanging="1080"/>
              <w:rPr>
                <w:rFonts w:ascii="Palatino Linotype" w:hAnsi="Palatino Linotype"/>
                <w:color w:val="auto"/>
              </w:rPr>
            </w:pPr>
            <w:r w:rsidRPr="00A66842">
              <w:rPr>
                <w:rFonts w:ascii="Palatino Linotype" w:hAnsi="Palatino Linotype"/>
                <w:color w:val="auto"/>
              </w:rPr>
              <w:object w:dxaOrig="540" w:dyaOrig="260">
                <v:shape id="_x0000_i1246" type="#_x0000_t75" style="width:27pt;height:13pt" o:ole="">
                  <v:imagedata r:id="rId454" o:title=""/>
                </v:shape>
                <o:OLEObject Type="Embed" ProgID="Equation.DSMT4" ShapeID="_x0000_i1246" DrawAspect="Content" ObjectID="_1595942715" r:id="rId455"/>
              </w:object>
            </w:r>
          </w:p>
        </w:tc>
        <w:tc>
          <w:tcPr>
            <w:tcW w:w="360" w:type="dxa"/>
            <w:tcMar>
              <w:top w:w="80" w:type="dxa"/>
              <w:left w:w="60" w:type="dxa"/>
              <w:bottom w:w="80" w:type="dxa"/>
              <w:right w:w="60" w:type="dxa"/>
            </w:tcMar>
            <w:vAlign w:val="center"/>
          </w:tcPr>
          <w:p w:rsidR="00CA1C11" w:rsidRPr="00A66842" w:rsidRDefault="00CA1C11" w:rsidP="004B41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1</w:t>
            </w:r>
          </w:p>
        </w:tc>
        <w:tc>
          <w:tcPr>
            <w:tcW w:w="360" w:type="dxa"/>
            <w:tcMar>
              <w:top w:w="80" w:type="dxa"/>
              <w:left w:w="60" w:type="dxa"/>
              <w:bottom w:w="80" w:type="dxa"/>
              <w:right w:w="60" w:type="dxa"/>
            </w:tcMar>
            <w:vAlign w:val="center"/>
          </w:tcPr>
          <w:p w:rsidR="00CA1C11" w:rsidRPr="00A66842" w:rsidRDefault="00CA1C11" w:rsidP="004B41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2</w:t>
            </w:r>
          </w:p>
        </w:tc>
        <w:tc>
          <w:tcPr>
            <w:tcW w:w="720" w:type="dxa"/>
            <w:tcMar>
              <w:top w:w="80" w:type="dxa"/>
              <w:left w:w="60" w:type="dxa"/>
              <w:bottom w:w="80" w:type="dxa"/>
              <w:right w:w="60" w:type="dxa"/>
            </w:tcMar>
            <w:vAlign w:val="center"/>
          </w:tcPr>
          <w:p w:rsidR="00CA1C11" w:rsidRPr="00A66842" w:rsidRDefault="00CA1C11" w:rsidP="004B41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3</w:t>
            </w:r>
          </w:p>
        </w:tc>
        <w:tc>
          <w:tcPr>
            <w:tcW w:w="720" w:type="dxa"/>
            <w:tcMar>
              <w:top w:w="80" w:type="dxa"/>
              <w:left w:w="60" w:type="dxa"/>
              <w:bottom w:w="80" w:type="dxa"/>
              <w:right w:w="60" w:type="dxa"/>
            </w:tcMar>
            <w:vAlign w:val="center"/>
          </w:tcPr>
          <w:p w:rsidR="00CA1C11" w:rsidRPr="00A66842" w:rsidRDefault="00CA1C11" w:rsidP="004B41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4</w:t>
            </w:r>
          </w:p>
        </w:tc>
        <w:tc>
          <w:tcPr>
            <w:tcW w:w="1080" w:type="dxa"/>
            <w:tcMar>
              <w:top w:w="80" w:type="dxa"/>
              <w:left w:w="60" w:type="dxa"/>
              <w:bottom w:w="80" w:type="dxa"/>
              <w:right w:w="60" w:type="dxa"/>
            </w:tcMar>
            <w:vAlign w:val="center"/>
          </w:tcPr>
          <w:p w:rsidR="00CA1C11" w:rsidRPr="00A66842" w:rsidRDefault="00CA1C11" w:rsidP="004B41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5</w:t>
            </w:r>
          </w:p>
        </w:tc>
        <w:tc>
          <w:tcPr>
            <w:tcW w:w="1080" w:type="dxa"/>
            <w:tcMar>
              <w:top w:w="80" w:type="dxa"/>
              <w:left w:w="60" w:type="dxa"/>
              <w:bottom w:w="80" w:type="dxa"/>
              <w:right w:w="60" w:type="dxa"/>
            </w:tcMar>
            <w:vAlign w:val="center"/>
          </w:tcPr>
          <w:p w:rsidR="00CA1C11" w:rsidRPr="00A66842" w:rsidRDefault="00CA1C11" w:rsidP="004B41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6</w:t>
            </w:r>
          </w:p>
        </w:tc>
        <w:tc>
          <w:tcPr>
            <w:tcW w:w="1440" w:type="dxa"/>
            <w:tcMar>
              <w:top w:w="80" w:type="dxa"/>
              <w:left w:w="60" w:type="dxa"/>
              <w:bottom w:w="80" w:type="dxa"/>
              <w:right w:w="60" w:type="dxa"/>
            </w:tcMar>
            <w:vAlign w:val="center"/>
          </w:tcPr>
          <w:p w:rsidR="00CA1C11" w:rsidRPr="00A66842" w:rsidRDefault="00CA1C11" w:rsidP="004B411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7</w:t>
            </w:r>
          </w:p>
        </w:tc>
      </w:tr>
      <w:tr w:rsidR="00CA1C11" w:rsidRPr="00A66842" w:rsidTr="00A9057A">
        <w:trPr>
          <w:trHeight w:val="60"/>
        </w:trPr>
        <w:tc>
          <w:tcPr>
            <w:tcW w:w="1080" w:type="dxa"/>
            <w:tcMar>
              <w:top w:w="80" w:type="dxa"/>
              <w:left w:w="60" w:type="dxa"/>
              <w:bottom w:w="80" w:type="dxa"/>
              <w:right w:w="60" w:type="dxa"/>
            </w:tcMar>
            <w:vAlign w:val="center"/>
          </w:tcPr>
          <w:p w:rsidR="00CA1C11" w:rsidRPr="00A66842" w:rsidRDefault="00CA1C11" w:rsidP="00763DD0">
            <w:pPr>
              <w:tabs>
                <w:tab w:val="left" w:pos="1080"/>
                <w:tab w:val="left" w:pos="2160"/>
              </w:tabs>
              <w:spacing w:before="120" w:after="120" w:line="360" w:lineRule="auto"/>
              <w:ind w:left="1080" w:hanging="1080"/>
              <w:rPr>
                <w:rFonts w:ascii="Palatino Linotype" w:hAnsi="Palatino Linotype"/>
                <w:color w:val="auto"/>
              </w:rPr>
            </w:pPr>
            <w:r w:rsidRPr="00A66842">
              <w:rPr>
                <w:rFonts w:ascii="Palatino Linotype" w:hAnsi="Palatino Linotype"/>
                <w:color w:val="auto"/>
                <w:lang w:val="en-GB"/>
              </w:rPr>
              <w:t>subshell</w:t>
            </w:r>
          </w:p>
        </w:tc>
        <w:tc>
          <w:tcPr>
            <w:tcW w:w="360" w:type="dxa"/>
            <w:tcMar>
              <w:top w:w="80" w:type="dxa"/>
              <w:left w:w="60" w:type="dxa"/>
              <w:bottom w:w="80" w:type="dxa"/>
              <w:right w:w="60" w:type="dxa"/>
            </w:tcMar>
            <w:vAlign w:val="center"/>
          </w:tcPr>
          <w:p w:rsidR="00CA1C11" w:rsidRPr="00A66842" w:rsidRDefault="00CA1C11"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1</w:t>
            </w:r>
            <w:r w:rsidRPr="00A66842">
              <w:rPr>
                <w:rStyle w:val="Italic"/>
                <w:rFonts w:ascii="Palatino Linotype" w:hAnsi="Palatino Linotype"/>
                <w:color w:val="auto"/>
                <w:sz w:val="24"/>
              </w:rPr>
              <w:t>s</w:t>
            </w:r>
          </w:p>
        </w:tc>
        <w:tc>
          <w:tcPr>
            <w:tcW w:w="360" w:type="dxa"/>
            <w:tcMar>
              <w:top w:w="80" w:type="dxa"/>
              <w:left w:w="60" w:type="dxa"/>
              <w:bottom w:w="80" w:type="dxa"/>
              <w:right w:w="60" w:type="dxa"/>
            </w:tcMar>
            <w:vAlign w:val="center"/>
          </w:tcPr>
          <w:p w:rsidR="00CA1C11" w:rsidRPr="00A66842" w:rsidRDefault="00CA1C11"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2</w:t>
            </w:r>
            <w:r w:rsidRPr="00A66842">
              <w:rPr>
                <w:rStyle w:val="Italic"/>
                <w:rFonts w:ascii="Palatino Linotype" w:hAnsi="Palatino Linotype"/>
                <w:color w:val="auto"/>
                <w:sz w:val="24"/>
              </w:rPr>
              <w:t>s</w:t>
            </w:r>
          </w:p>
        </w:tc>
        <w:tc>
          <w:tcPr>
            <w:tcW w:w="720" w:type="dxa"/>
            <w:tcMar>
              <w:top w:w="80" w:type="dxa"/>
              <w:left w:w="60" w:type="dxa"/>
              <w:bottom w:w="80" w:type="dxa"/>
              <w:right w:w="60" w:type="dxa"/>
            </w:tcMar>
            <w:vAlign w:val="center"/>
          </w:tcPr>
          <w:p w:rsidR="00CA1C11" w:rsidRPr="00A66842" w:rsidRDefault="00CA1C11"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2</w:t>
            </w:r>
            <w:r w:rsidRPr="00A66842">
              <w:rPr>
                <w:rStyle w:val="Italic"/>
                <w:rFonts w:ascii="Palatino Linotype" w:hAnsi="Palatino Linotype"/>
                <w:color w:val="auto"/>
                <w:sz w:val="24"/>
              </w:rPr>
              <w:t>p</w:t>
            </w:r>
            <w:r w:rsidRPr="00A66842">
              <w:rPr>
                <w:rFonts w:ascii="Palatino Linotype" w:hAnsi="Palatino Linotype"/>
                <w:color w:val="auto"/>
                <w:sz w:val="24"/>
              </w:rPr>
              <w:t>, 3</w:t>
            </w:r>
            <w:r w:rsidRPr="00A66842">
              <w:rPr>
                <w:rStyle w:val="Italic"/>
                <w:rFonts w:ascii="Palatino Linotype" w:hAnsi="Palatino Linotype"/>
                <w:color w:val="auto"/>
                <w:sz w:val="24"/>
              </w:rPr>
              <w:t>s</w:t>
            </w:r>
          </w:p>
        </w:tc>
        <w:tc>
          <w:tcPr>
            <w:tcW w:w="720" w:type="dxa"/>
            <w:tcMar>
              <w:top w:w="80" w:type="dxa"/>
              <w:left w:w="60" w:type="dxa"/>
              <w:bottom w:w="80" w:type="dxa"/>
              <w:right w:w="60" w:type="dxa"/>
            </w:tcMar>
            <w:vAlign w:val="center"/>
          </w:tcPr>
          <w:p w:rsidR="00CA1C11" w:rsidRPr="00A66842" w:rsidRDefault="00CA1C11"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3</w:t>
            </w:r>
            <w:r w:rsidRPr="00A66842">
              <w:rPr>
                <w:rStyle w:val="Italic"/>
                <w:rFonts w:ascii="Palatino Linotype" w:hAnsi="Palatino Linotype"/>
                <w:color w:val="auto"/>
                <w:sz w:val="24"/>
              </w:rPr>
              <w:t>p</w:t>
            </w:r>
            <w:r w:rsidRPr="00A66842">
              <w:rPr>
                <w:rFonts w:ascii="Palatino Linotype" w:hAnsi="Palatino Linotype"/>
                <w:color w:val="auto"/>
                <w:sz w:val="24"/>
              </w:rPr>
              <w:t>, 4</w:t>
            </w:r>
            <w:r w:rsidRPr="00A66842">
              <w:rPr>
                <w:rStyle w:val="Italic"/>
                <w:rFonts w:ascii="Palatino Linotype" w:hAnsi="Palatino Linotype"/>
                <w:color w:val="auto"/>
                <w:sz w:val="24"/>
              </w:rPr>
              <w:t>s</w:t>
            </w:r>
          </w:p>
        </w:tc>
        <w:tc>
          <w:tcPr>
            <w:tcW w:w="1080" w:type="dxa"/>
            <w:tcMar>
              <w:top w:w="80" w:type="dxa"/>
              <w:left w:w="60" w:type="dxa"/>
              <w:bottom w:w="80" w:type="dxa"/>
              <w:right w:w="60" w:type="dxa"/>
            </w:tcMar>
            <w:vAlign w:val="center"/>
          </w:tcPr>
          <w:p w:rsidR="00CA1C11" w:rsidRPr="00A66842" w:rsidRDefault="00CA1C11"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3</w:t>
            </w:r>
            <w:r w:rsidRPr="00A66842">
              <w:rPr>
                <w:rStyle w:val="Italic"/>
                <w:rFonts w:ascii="Palatino Linotype" w:hAnsi="Palatino Linotype"/>
                <w:color w:val="auto"/>
                <w:sz w:val="24"/>
              </w:rPr>
              <w:t>d</w:t>
            </w:r>
            <w:r w:rsidRPr="00A66842">
              <w:rPr>
                <w:rFonts w:ascii="Palatino Linotype" w:hAnsi="Palatino Linotype"/>
                <w:color w:val="auto"/>
                <w:sz w:val="24"/>
              </w:rPr>
              <w:t>, 4</w:t>
            </w:r>
            <w:r w:rsidRPr="00A66842">
              <w:rPr>
                <w:rStyle w:val="Italic"/>
                <w:rFonts w:ascii="Palatino Linotype" w:hAnsi="Palatino Linotype"/>
                <w:color w:val="auto"/>
                <w:sz w:val="24"/>
              </w:rPr>
              <w:t>p</w:t>
            </w:r>
            <w:r w:rsidRPr="00A66842">
              <w:rPr>
                <w:rFonts w:ascii="Palatino Linotype" w:hAnsi="Palatino Linotype"/>
                <w:color w:val="auto"/>
                <w:sz w:val="24"/>
              </w:rPr>
              <w:t>, 5</w:t>
            </w:r>
            <w:r w:rsidRPr="00A66842">
              <w:rPr>
                <w:rStyle w:val="Italic"/>
                <w:rFonts w:ascii="Palatino Linotype" w:hAnsi="Palatino Linotype"/>
                <w:color w:val="auto"/>
                <w:sz w:val="24"/>
              </w:rPr>
              <w:t>s</w:t>
            </w:r>
          </w:p>
        </w:tc>
        <w:tc>
          <w:tcPr>
            <w:tcW w:w="1080" w:type="dxa"/>
            <w:tcMar>
              <w:top w:w="80" w:type="dxa"/>
              <w:left w:w="60" w:type="dxa"/>
              <w:bottom w:w="80" w:type="dxa"/>
              <w:right w:w="60" w:type="dxa"/>
            </w:tcMar>
            <w:vAlign w:val="center"/>
          </w:tcPr>
          <w:p w:rsidR="00CA1C11" w:rsidRPr="00A66842" w:rsidRDefault="00CA1C11"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4</w:t>
            </w:r>
            <w:r w:rsidRPr="00A66842">
              <w:rPr>
                <w:rStyle w:val="Italic"/>
                <w:rFonts w:ascii="Palatino Linotype" w:hAnsi="Palatino Linotype"/>
                <w:color w:val="auto"/>
                <w:sz w:val="24"/>
              </w:rPr>
              <w:t>d</w:t>
            </w:r>
            <w:r w:rsidRPr="00A66842">
              <w:rPr>
                <w:rFonts w:ascii="Palatino Linotype" w:hAnsi="Palatino Linotype"/>
                <w:color w:val="auto"/>
                <w:sz w:val="24"/>
              </w:rPr>
              <w:t>, 5</w:t>
            </w:r>
            <w:r w:rsidRPr="00A66842">
              <w:rPr>
                <w:rStyle w:val="Italic"/>
                <w:rFonts w:ascii="Palatino Linotype" w:hAnsi="Palatino Linotype"/>
                <w:color w:val="auto"/>
                <w:sz w:val="24"/>
              </w:rPr>
              <w:t>p</w:t>
            </w:r>
            <w:r w:rsidRPr="00A66842">
              <w:rPr>
                <w:rFonts w:ascii="Palatino Linotype" w:hAnsi="Palatino Linotype"/>
                <w:color w:val="auto"/>
                <w:sz w:val="24"/>
              </w:rPr>
              <w:t>, 6</w:t>
            </w:r>
            <w:r w:rsidRPr="00A66842">
              <w:rPr>
                <w:rStyle w:val="Italic"/>
                <w:rFonts w:ascii="Palatino Linotype" w:hAnsi="Palatino Linotype"/>
                <w:color w:val="auto"/>
                <w:sz w:val="24"/>
              </w:rPr>
              <w:t>s</w:t>
            </w:r>
          </w:p>
        </w:tc>
        <w:tc>
          <w:tcPr>
            <w:tcW w:w="1440" w:type="dxa"/>
            <w:tcMar>
              <w:top w:w="80" w:type="dxa"/>
              <w:left w:w="60" w:type="dxa"/>
              <w:bottom w:w="80" w:type="dxa"/>
              <w:right w:w="60" w:type="dxa"/>
            </w:tcMar>
            <w:vAlign w:val="center"/>
          </w:tcPr>
          <w:p w:rsidR="00CA1C11" w:rsidRPr="00A66842" w:rsidRDefault="00CA1C11"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4</w:t>
            </w:r>
            <w:r w:rsidRPr="00A66842">
              <w:rPr>
                <w:rStyle w:val="Italic"/>
                <w:rFonts w:ascii="Palatino Linotype" w:hAnsi="Palatino Linotype"/>
                <w:color w:val="auto"/>
                <w:sz w:val="24"/>
              </w:rPr>
              <w:t>f</w:t>
            </w:r>
            <w:r w:rsidRPr="00A66842">
              <w:rPr>
                <w:rFonts w:ascii="Palatino Linotype" w:hAnsi="Palatino Linotype"/>
                <w:color w:val="auto"/>
                <w:sz w:val="24"/>
              </w:rPr>
              <w:t>, 5</w:t>
            </w:r>
            <w:r w:rsidRPr="00A66842">
              <w:rPr>
                <w:rStyle w:val="Italic"/>
                <w:rFonts w:ascii="Palatino Linotype" w:hAnsi="Palatino Linotype"/>
                <w:color w:val="auto"/>
                <w:sz w:val="24"/>
              </w:rPr>
              <w:t>d</w:t>
            </w:r>
            <w:r w:rsidRPr="00A66842">
              <w:rPr>
                <w:rFonts w:ascii="Palatino Linotype" w:hAnsi="Palatino Linotype"/>
                <w:color w:val="auto"/>
                <w:sz w:val="24"/>
              </w:rPr>
              <w:t>, 6</w:t>
            </w:r>
            <w:r w:rsidRPr="00A66842">
              <w:rPr>
                <w:rStyle w:val="Italic"/>
                <w:rFonts w:ascii="Palatino Linotype" w:hAnsi="Palatino Linotype"/>
                <w:color w:val="auto"/>
                <w:sz w:val="24"/>
              </w:rPr>
              <w:t>p</w:t>
            </w:r>
            <w:r w:rsidRPr="00A66842">
              <w:rPr>
                <w:rFonts w:ascii="Palatino Linotype" w:hAnsi="Palatino Linotype"/>
                <w:color w:val="auto"/>
                <w:sz w:val="24"/>
              </w:rPr>
              <w:t>, 7</w:t>
            </w:r>
            <w:r w:rsidRPr="00A66842">
              <w:rPr>
                <w:rStyle w:val="Italic"/>
                <w:rFonts w:ascii="Palatino Linotype" w:hAnsi="Palatino Linotype"/>
                <w:color w:val="auto"/>
                <w:sz w:val="24"/>
              </w:rPr>
              <w:t>s</w:t>
            </w:r>
          </w:p>
        </w:tc>
      </w:tr>
    </w:tbl>
    <w:p w:rsidR="00CA1C11" w:rsidRPr="00A66842" w:rsidRDefault="00CA1C11"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i/>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The order is </w:t>
      </w:r>
      <w:r w:rsidRPr="00A66842">
        <w:rPr>
          <w:rFonts w:ascii="Palatino Linotype" w:hAnsi="Palatino Linotype"/>
          <w:color w:val="auto"/>
          <w:sz w:val="24"/>
          <w:bdr w:val="single" w:sz="4" w:space="0" w:color="auto"/>
        </w:rPr>
        <w:t>1</w:t>
      </w:r>
      <w:r w:rsidRPr="00A66842">
        <w:rPr>
          <w:rStyle w:val="Italic"/>
          <w:rFonts w:ascii="Palatino Linotype" w:hAnsi="Palatino Linotype"/>
          <w:color w:val="auto"/>
          <w:sz w:val="24"/>
          <w:bdr w:val="single" w:sz="4" w:space="0" w:color="auto"/>
        </w:rPr>
        <w:t>s</w:t>
      </w:r>
      <w:r w:rsidRPr="00A66842">
        <w:rPr>
          <w:rFonts w:ascii="Palatino Linotype" w:hAnsi="Palatino Linotype"/>
          <w:color w:val="auto"/>
          <w:sz w:val="24"/>
          <w:bdr w:val="single" w:sz="4" w:space="0" w:color="auto"/>
        </w:rPr>
        <w:t>, 2</w:t>
      </w:r>
      <w:r w:rsidRPr="00A66842">
        <w:rPr>
          <w:rStyle w:val="Italic"/>
          <w:rFonts w:ascii="Palatino Linotype" w:hAnsi="Palatino Linotype"/>
          <w:color w:val="auto"/>
          <w:sz w:val="24"/>
          <w:bdr w:val="single" w:sz="4" w:space="0" w:color="auto"/>
        </w:rPr>
        <w:t>s</w:t>
      </w:r>
      <w:r w:rsidRPr="00A66842">
        <w:rPr>
          <w:rFonts w:ascii="Palatino Linotype" w:hAnsi="Palatino Linotype"/>
          <w:color w:val="auto"/>
          <w:sz w:val="24"/>
          <w:bdr w:val="single" w:sz="4" w:space="0" w:color="auto"/>
        </w:rPr>
        <w:t>, 2</w:t>
      </w:r>
      <w:r w:rsidRPr="00A66842">
        <w:rPr>
          <w:rStyle w:val="Italic"/>
          <w:rFonts w:ascii="Palatino Linotype" w:hAnsi="Palatino Linotype"/>
          <w:color w:val="auto"/>
          <w:sz w:val="24"/>
          <w:bdr w:val="single" w:sz="4" w:space="0" w:color="auto"/>
        </w:rPr>
        <w:t>p</w:t>
      </w:r>
      <w:r w:rsidRPr="00A66842">
        <w:rPr>
          <w:rFonts w:ascii="Palatino Linotype" w:hAnsi="Palatino Linotype"/>
          <w:color w:val="auto"/>
          <w:sz w:val="24"/>
          <w:bdr w:val="single" w:sz="4" w:space="0" w:color="auto"/>
        </w:rPr>
        <w:t>, 3</w:t>
      </w:r>
      <w:r w:rsidRPr="00A66842">
        <w:rPr>
          <w:rStyle w:val="Italic"/>
          <w:rFonts w:ascii="Palatino Linotype" w:hAnsi="Palatino Linotype"/>
          <w:color w:val="auto"/>
          <w:sz w:val="24"/>
          <w:bdr w:val="single" w:sz="4" w:space="0" w:color="auto"/>
        </w:rPr>
        <w:t>s</w:t>
      </w:r>
      <w:r w:rsidRPr="00A66842">
        <w:rPr>
          <w:rFonts w:ascii="Palatino Linotype" w:hAnsi="Palatino Linotype"/>
          <w:color w:val="auto"/>
          <w:sz w:val="24"/>
          <w:bdr w:val="single" w:sz="4" w:space="0" w:color="auto"/>
        </w:rPr>
        <w:t>, 3</w:t>
      </w:r>
      <w:r w:rsidRPr="00A66842">
        <w:rPr>
          <w:rStyle w:val="Italic"/>
          <w:rFonts w:ascii="Palatino Linotype" w:hAnsi="Palatino Linotype"/>
          <w:color w:val="auto"/>
          <w:sz w:val="24"/>
          <w:bdr w:val="single" w:sz="4" w:space="0" w:color="auto"/>
        </w:rPr>
        <w:t>p</w:t>
      </w:r>
      <w:r w:rsidRPr="00A66842">
        <w:rPr>
          <w:rFonts w:ascii="Palatino Linotype" w:hAnsi="Palatino Linotype"/>
          <w:color w:val="auto"/>
          <w:sz w:val="24"/>
          <w:bdr w:val="single" w:sz="4" w:space="0" w:color="auto"/>
        </w:rPr>
        <w:t>, 4</w:t>
      </w:r>
      <w:r w:rsidRPr="00A66842">
        <w:rPr>
          <w:rStyle w:val="Italic"/>
          <w:rFonts w:ascii="Palatino Linotype" w:hAnsi="Palatino Linotype"/>
          <w:color w:val="auto"/>
          <w:sz w:val="24"/>
          <w:bdr w:val="single" w:sz="4" w:space="0" w:color="auto"/>
        </w:rPr>
        <w:t>s</w:t>
      </w:r>
      <w:r w:rsidRPr="00A66842">
        <w:rPr>
          <w:rFonts w:ascii="Palatino Linotype" w:hAnsi="Palatino Linotype"/>
          <w:color w:val="auto"/>
          <w:sz w:val="24"/>
          <w:bdr w:val="single" w:sz="4" w:space="0" w:color="auto"/>
        </w:rPr>
        <w:t>, 3</w:t>
      </w:r>
      <w:r w:rsidRPr="00A66842">
        <w:rPr>
          <w:rStyle w:val="Italic"/>
          <w:rFonts w:ascii="Palatino Linotype" w:hAnsi="Palatino Linotype"/>
          <w:color w:val="auto"/>
          <w:sz w:val="24"/>
          <w:bdr w:val="single" w:sz="4" w:space="0" w:color="auto"/>
        </w:rPr>
        <w:t>d</w:t>
      </w:r>
      <w:r w:rsidRPr="00A66842">
        <w:rPr>
          <w:rFonts w:ascii="Palatino Linotype" w:hAnsi="Palatino Linotype"/>
          <w:color w:val="auto"/>
          <w:sz w:val="24"/>
          <w:bdr w:val="single" w:sz="4" w:space="0" w:color="auto"/>
        </w:rPr>
        <w:t>, 4</w:t>
      </w:r>
      <w:r w:rsidRPr="00A66842">
        <w:rPr>
          <w:rStyle w:val="Italic"/>
          <w:rFonts w:ascii="Palatino Linotype" w:hAnsi="Palatino Linotype"/>
          <w:color w:val="auto"/>
          <w:sz w:val="24"/>
          <w:bdr w:val="single" w:sz="4" w:space="0" w:color="auto"/>
        </w:rPr>
        <w:t>p</w:t>
      </w:r>
      <w:r w:rsidRPr="00A66842">
        <w:rPr>
          <w:rFonts w:ascii="Palatino Linotype" w:hAnsi="Palatino Linotype"/>
          <w:color w:val="auto"/>
          <w:sz w:val="24"/>
          <w:bdr w:val="single" w:sz="4" w:space="0" w:color="auto"/>
        </w:rPr>
        <w:t>, 5</w:t>
      </w:r>
      <w:r w:rsidRPr="00A66842">
        <w:rPr>
          <w:rStyle w:val="Italic"/>
          <w:rFonts w:ascii="Palatino Linotype" w:hAnsi="Palatino Linotype"/>
          <w:color w:val="auto"/>
          <w:sz w:val="24"/>
          <w:bdr w:val="single" w:sz="4" w:space="0" w:color="auto"/>
        </w:rPr>
        <w:t>s</w:t>
      </w:r>
      <w:r w:rsidRPr="00A66842">
        <w:rPr>
          <w:rFonts w:ascii="Palatino Linotype" w:hAnsi="Palatino Linotype"/>
          <w:color w:val="auto"/>
          <w:sz w:val="24"/>
          <w:bdr w:val="single" w:sz="4" w:space="0" w:color="auto"/>
        </w:rPr>
        <w:t>, 4</w:t>
      </w:r>
      <w:r w:rsidRPr="00A66842">
        <w:rPr>
          <w:rStyle w:val="Italic"/>
          <w:rFonts w:ascii="Palatino Linotype" w:hAnsi="Palatino Linotype"/>
          <w:color w:val="auto"/>
          <w:sz w:val="24"/>
          <w:bdr w:val="single" w:sz="4" w:space="0" w:color="auto"/>
        </w:rPr>
        <w:t>d</w:t>
      </w:r>
      <w:r w:rsidRPr="00A66842">
        <w:rPr>
          <w:rFonts w:ascii="Palatino Linotype" w:hAnsi="Palatino Linotype"/>
          <w:color w:val="auto"/>
          <w:sz w:val="24"/>
          <w:bdr w:val="single" w:sz="4" w:space="0" w:color="auto"/>
        </w:rPr>
        <w:t>, 5</w:t>
      </w:r>
      <w:r w:rsidRPr="00A66842">
        <w:rPr>
          <w:rStyle w:val="Italic"/>
          <w:rFonts w:ascii="Palatino Linotype" w:hAnsi="Palatino Linotype"/>
          <w:color w:val="auto"/>
          <w:sz w:val="24"/>
          <w:bdr w:val="single" w:sz="4" w:space="0" w:color="auto"/>
        </w:rPr>
        <w:t>p</w:t>
      </w:r>
      <w:r w:rsidRPr="00A66842">
        <w:rPr>
          <w:rFonts w:ascii="Palatino Linotype" w:hAnsi="Palatino Linotype"/>
          <w:color w:val="auto"/>
          <w:sz w:val="24"/>
          <w:bdr w:val="single" w:sz="4" w:space="0" w:color="auto"/>
        </w:rPr>
        <w:t>, 6</w:t>
      </w:r>
      <w:r w:rsidRPr="00A66842">
        <w:rPr>
          <w:rStyle w:val="Italic"/>
          <w:rFonts w:ascii="Palatino Linotype" w:hAnsi="Palatino Linotype"/>
          <w:color w:val="auto"/>
          <w:sz w:val="24"/>
          <w:bdr w:val="single" w:sz="4" w:space="0" w:color="auto"/>
        </w:rPr>
        <w:t>s</w:t>
      </w:r>
      <w:r w:rsidRPr="00A66842">
        <w:rPr>
          <w:rFonts w:ascii="Palatino Linotype" w:hAnsi="Palatino Linotype"/>
          <w:color w:val="auto"/>
          <w:sz w:val="24"/>
          <w:bdr w:val="single" w:sz="4" w:space="0" w:color="auto"/>
        </w:rPr>
        <w:t>, 4</w:t>
      </w:r>
      <w:r w:rsidRPr="00A66842">
        <w:rPr>
          <w:rStyle w:val="Italic"/>
          <w:rFonts w:ascii="Palatino Linotype" w:hAnsi="Palatino Linotype"/>
          <w:color w:val="auto"/>
          <w:sz w:val="24"/>
          <w:bdr w:val="single" w:sz="4" w:space="0" w:color="auto"/>
        </w:rPr>
        <w:t>f,</w:t>
      </w:r>
      <w:r w:rsidRPr="00A66842">
        <w:rPr>
          <w:rFonts w:ascii="Palatino Linotype" w:hAnsi="Palatino Linotype"/>
          <w:color w:val="auto"/>
          <w:sz w:val="24"/>
          <w:bdr w:val="single" w:sz="4" w:space="0" w:color="auto"/>
        </w:rPr>
        <w:t xml:space="preserve"> 5</w:t>
      </w:r>
      <w:r w:rsidRPr="00A66842">
        <w:rPr>
          <w:rStyle w:val="Italic"/>
          <w:rFonts w:ascii="Palatino Linotype" w:hAnsi="Palatino Linotype"/>
          <w:color w:val="auto"/>
          <w:sz w:val="24"/>
          <w:bdr w:val="single" w:sz="4" w:space="0" w:color="auto"/>
        </w:rPr>
        <w:t>d</w:t>
      </w:r>
      <w:r w:rsidRPr="00A66842">
        <w:rPr>
          <w:rFonts w:ascii="Palatino Linotype" w:hAnsi="Palatino Linotype"/>
          <w:color w:val="auto"/>
          <w:sz w:val="24"/>
          <w:bdr w:val="single" w:sz="4" w:space="0" w:color="auto"/>
        </w:rPr>
        <w:t>, 6</w:t>
      </w:r>
      <w:r w:rsidRPr="00A66842">
        <w:rPr>
          <w:rStyle w:val="Italic"/>
          <w:rFonts w:ascii="Palatino Linotype" w:hAnsi="Palatino Linotype"/>
          <w:color w:val="auto"/>
          <w:sz w:val="24"/>
          <w:bdr w:val="single" w:sz="4" w:space="0" w:color="auto"/>
        </w:rPr>
        <w:t>p</w:t>
      </w:r>
      <w:r w:rsidRPr="00A66842">
        <w:rPr>
          <w:rFonts w:ascii="Palatino Linotype" w:hAnsi="Palatino Linotype"/>
          <w:color w:val="auto"/>
          <w:sz w:val="24"/>
          <w:bdr w:val="single" w:sz="4" w:space="0" w:color="auto"/>
        </w:rPr>
        <w:t>, 7</w:t>
      </w:r>
      <w:r w:rsidRPr="00A66842">
        <w:rPr>
          <w:rStyle w:val="Italic"/>
          <w:rFonts w:ascii="Palatino Linotype" w:hAnsi="Palatino Linotype"/>
          <w:color w:val="auto"/>
          <w:sz w:val="24"/>
          <w:bdr w:val="single" w:sz="4" w:space="0" w:color="auto"/>
        </w:rPr>
        <w:t>s</w:t>
      </w:r>
      <w:r w:rsidRPr="00A66842">
        <w:rPr>
          <w:rStyle w:val="Italic"/>
          <w:rFonts w:ascii="Palatino Linotype" w:hAnsi="Palatino Linotype"/>
          <w:color w:val="auto"/>
          <w:sz w:val="24"/>
        </w:rPr>
        <w:t>.</w:t>
      </w:r>
    </w:p>
    <w:p w:rsidR="00C258DE" w:rsidRPr="00A66842" w:rsidRDefault="00C258DE"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Style w:val="Q1"/>
          <w:rFonts w:ascii="Palatino Linotype" w:hAnsi="Palatino Linotype"/>
          <w:color w:val="auto"/>
          <w:sz w:val="24"/>
        </w:rPr>
        <w:t>P</w:t>
      </w:r>
      <w:r w:rsidR="00BA06D0" w:rsidRPr="00A66842">
        <w:rPr>
          <w:rStyle w:val="Q1"/>
          <w:rFonts w:ascii="Palatino Linotype" w:hAnsi="Palatino Linotype"/>
          <w:color w:val="auto"/>
          <w:sz w:val="24"/>
        </w:rPr>
        <w:t>41.29</w:t>
      </w:r>
      <w:r w:rsidRPr="00A66842">
        <w:rPr>
          <w:rFonts w:ascii="Palatino Linotype" w:hAnsi="Palatino Linotype"/>
          <w:color w:val="auto"/>
          <w:sz w:val="24"/>
        </w:rPr>
        <w:tab/>
        <w:t>(a)</w:t>
      </w:r>
      <w:r w:rsidRPr="00A66842">
        <w:rPr>
          <w:rFonts w:ascii="Palatino Linotype" w:hAnsi="Palatino Linotype"/>
          <w:color w:val="auto"/>
          <w:sz w:val="24"/>
        </w:rPr>
        <w:tab/>
        <w:t xml:space="preserve">For electron one and also for electron two, </w:t>
      </w:r>
      <w:r w:rsidRPr="00A66842">
        <w:rPr>
          <w:rFonts w:ascii="Palatino Linotype" w:hAnsi="Palatino Linotype"/>
          <w:i/>
          <w:color w:val="auto"/>
          <w:sz w:val="24"/>
        </w:rPr>
        <w:t>n</w:t>
      </w:r>
      <w:r w:rsidRPr="00A66842">
        <w:rPr>
          <w:rFonts w:ascii="Palatino Linotype" w:hAnsi="Palatino Linotype"/>
          <w:color w:val="auto"/>
          <w:sz w:val="24"/>
        </w:rPr>
        <w:t xml:space="preserve"> = 3 and </w:t>
      </w:r>
      <w:r w:rsidR="00670F2E" w:rsidRPr="00A66842">
        <w:rPr>
          <w:rFonts w:ascii="Palatino Linotype" w:hAnsi="Palatino Linotype"/>
          <w:color w:val="auto"/>
          <w:position w:val="2"/>
          <w:sz w:val="24"/>
        </w:rPr>
        <w:object w:dxaOrig="600" w:dyaOrig="300">
          <v:shape id="_x0000_i1247" type="#_x0000_t75" style="width:30pt;height:15pt" o:ole="">
            <v:imagedata r:id="rId456" o:title=""/>
          </v:shape>
          <o:OLEObject Type="Embed" ProgID="Equation.DSMT4" ShapeID="_x0000_i1247" DrawAspect="Content" ObjectID="_1595942716" r:id="rId457"/>
        </w:object>
      </w:r>
      <w:r w:rsidRPr="00A66842">
        <w:rPr>
          <w:rFonts w:ascii="Palatino Linotype" w:hAnsi="Palatino Linotype"/>
          <w:color w:val="auto"/>
          <w:sz w:val="24"/>
        </w:rPr>
        <w:t xml:space="preserve"> possible values are </w:t>
      </w:r>
      <w:r w:rsidR="00670F2E" w:rsidRPr="00A66842">
        <w:rPr>
          <w:rFonts w:ascii="Palatino Linotype" w:hAnsi="Palatino Linotype"/>
          <w:color w:val="auto"/>
          <w:sz w:val="24"/>
        </w:rPr>
        <w:object w:dxaOrig="700" w:dyaOrig="320">
          <v:shape id="_x0000_i1248" type="#_x0000_t75" style="width:35pt;height:16pt" o:ole="">
            <v:imagedata r:id="rId458" o:title=""/>
          </v:shape>
          <o:OLEObject Type="Embed" ProgID="Equation.DSMT4" ShapeID="_x0000_i1248" DrawAspect="Content" ObjectID="_1595942717" r:id="rId459"/>
        </w:object>
      </w:r>
      <w:r w:rsidRPr="00A66842">
        <w:rPr>
          <w:rFonts w:ascii="Palatino Linotype" w:hAnsi="Palatino Linotype"/>
          <w:color w:val="auto"/>
          <w:sz w:val="24"/>
        </w:rPr>
        <w:t xml:space="preserve">, 0, </w:t>
      </w:r>
      <w:r w:rsidR="00D50F65" w:rsidRPr="00A66842">
        <w:rPr>
          <w:rFonts w:ascii="Palatino Linotype" w:hAnsi="Palatino Linotype"/>
          <w:color w:val="auto"/>
          <w:sz w:val="24"/>
        </w:rPr>
        <w:t>–</w:t>
      </w:r>
      <w:r w:rsidRPr="00A66842">
        <w:rPr>
          <w:rFonts w:ascii="Palatino Linotype" w:hAnsi="Palatino Linotype"/>
          <w:color w:val="auto"/>
          <w:sz w:val="24"/>
        </w:rPr>
        <w:t xml:space="preserve">1 and </w:t>
      </w:r>
      <w:r w:rsidRPr="00A66842">
        <w:rPr>
          <w:rFonts w:ascii="Palatino Linotype" w:hAnsi="Palatino Linotype"/>
          <w:i/>
          <w:color w:val="auto"/>
          <w:sz w:val="24"/>
        </w:rPr>
        <w:t>m</w:t>
      </w:r>
      <w:r w:rsidRPr="00A66842">
        <w:rPr>
          <w:rFonts w:ascii="Palatino Linotype" w:hAnsi="Palatino Linotype"/>
          <w:i/>
          <w:color w:val="auto"/>
          <w:position w:val="-4"/>
          <w:sz w:val="24"/>
          <w:vertAlign w:val="subscript"/>
        </w:rPr>
        <w:t>s</w:t>
      </w:r>
      <w:r w:rsidRPr="00A66842">
        <w:rPr>
          <w:rFonts w:ascii="Palatino Linotype" w:hAnsi="Palatino Linotype"/>
          <w:color w:val="auto"/>
          <w:sz w:val="24"/>
        </w:rPr>
        <w:t xml:space="preserve"> = 1/2, </w:t>
      </w:r>
      <w:r w:rsidR="00D50F65" w:rsidRPr="00A66842">
        <w:rPr>
          <w:rFonts w:ascii="Palatino Linotype" w:hAnsi="Palatino Linotype"/>
          <w:color w:val="auto"/>
          <w:sz w:val="24"/>
        </w:rPr>
        <w:t>–</w:t>
      </w:r>
      <w:r w:rsidRPr="00A66842">
        <w:rPr>
          <w:rFonts w:ascii="Palatino Linotype" w:hAnsi="Palatino Linotype"/>
          <w:color w:val="auto"/>
          <w:sz w:val="24"/>
        </w:rPr>
        <w:t>1/2. The exclusion principle requires that the electrons cannot have identical sets of quantum numbers. The possible states are listed here in columns giving the other quantum numbers:</w:t>
      </w:r>
    </w:p>
    <w:tbl>
      <w:tblPr>
        <w:tblW w:w="8250" w:type="dxa"/>
        <w:tblInd w:w="467" w:type="dxa"/>
        <w:tblBorders>
          <w:top w:val="single" w:sz="18" w:space="0" w:color="000000"/>
          <w:left w:val="single" w:sz="18" w:space="0" w:color="000000"/>
          <w:bottom w:val="single" w:sz="18" w:space="0" w:color="000000"/>
          <w:right w:val="single" w:sz="18" w:space="0" w:color="000000"/>
        </w:tblBorders>
        <w:tblLayout w:type="fixed"/>
        <w:tblCellMar>
          <w:left w:w="0" w:type="dxa"/>
          <w:right w:w="0" w:type="dxa"/>
        </w:tblCellMar>
        <w:tblLook w:val="0000" w:firstRow="0" w:lastRow="0" w:firstColumn="0" w:lastColumn="0" w:noHBand="0" w:noVBand="0"/>
      </w:tblPr>
      <w:tblGrid>
        <w:gridCol w:w="1080"/>
        <w:gridCol w:w="510"/>
        <w:gridCol w:w="450"/>
        <w:gridCol w:w="450"/>
        <w:gridCol w:w="450"/>
        <w:gridCol w:w="450"/>
        <w:gridCol w:w="450"/>
        <w:gridCol w:w="450"/>
        <w:gridCol w:w="450"/>
        <w:gridCol w:w="450"/>
        <w:gridCol w:w="450"/>
        <w:gridCol w:w="450"/>
        <w:gridCol w:w="360"/>
        <w:gridCol w:w="450"/>
        <w:gridCol w:w="450"/>
        <w:gridCol w:w="450"/>
        <w:gridCol w:w="450"/>
      </w:tblGrid>
      <w:tr w:rsidR="00C258DE" w:rsidRPr="00A66842" w:rsidTr="00A9057A">
        <w:trPr>
          <w:trHeight w:val="420"/>
        </w:trPr>
        <w:tc>
          <w:tcPr>
            <w:tcW w:w="108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electron</w:t>
            </w:r>
          </w:p>
        </w:tc>
        <w:tc>
          <w:tcPr>
            <w:tcW w:w="510" w:type="dxa"/>
            <w:tcBorders>
              <w:top w:val="single" w:sz="18" w:space="0" w:color="000000"/>
              <w:bottom w:val="nil"/>
            </w:tcBorders>
            <w:tcMar>
              <w:top w:w="80" w:type="dxa"/>
              <w:left w:w="60" w:type="dxa"/>
              <w:bottom w:w="80" w:type="dxa"/>
              <w:right w:w="60" w:type="dxa"/>
            </w:tcMar>
            <w:vAlign w:val="center"/>
          </w:tcPr>
          <w:p w:rsidR="00C258DE" w:rsidRPr="00A66842" w:rsidRDefault="00670F2E" w:rsidP="00763DD0">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A66842">
              <w:rPr>
                <w:rFonts w:ascii="Palatino Linotype" w:hAnsi="Palatino Linotype"/>
                <w:color w:val="auto"/>
                <w:sz w:val="24"/>
              </w:rPr>
              <w:object w:dxaOrig="320" w:dyaOrig="320">
                <v:shape id="_x0000_i1249" type="#_x0000_t75" style="width:16pt;height:16pt" o:ole="">
                  <v:imagedata r:id="rId460" o:title=""/>
                </v:shape>
                <o:OLEObject Type="Embed" ProgID="Equation.DSMT4" ShapeID="_x0000_i1249" DrawAspect="Content" ObjectID="_1595942718" r:id="rId461"/>
              </w:objec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A66842">
              <w:rPr>
                <w:rFonts w:ascii="Palatino Linotype" w:hAnsi="Palatino Linotype"/>
                <w:color w:val="auto"/>
                <w:sz w:val="24"/>
              </w:rPr>
              <w:t>1</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A66842">
              <w:rPr>
                <w:rFonts w:ascii="Palatino Linotype" w:hAnsi="Palatino Linotype"/>
                <w:color w:val="auto"/>
                <w:sz w:val="24"/>
              </w:rPr>
              <w:t>1</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A66842">
              <w:rPr>
                <w:rFonts w:ascii="Palatino Linotype" w:hAnsi="Palatino Linotype"/>
                <w:color w:val="auto"/>
                <w:sz w:val="24"/>
              </w:rPr>
              <w:t>1</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A66842">
              <w:rPr>
                <w:rFonts w:ascii="Palatino Linotype" w:hAnsi="Palatino Linotype"/>
                <w:color w:val="auto"/>
                <w:sz w:val="24"/>
              </w:rPr>
              <w:t>1</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A66842">
              <w:rPr>
                <w:rFonts w:ascii="Palatino Linotype" w:hAnsi="Palatino Linotype"/>
                <w:color w:val="auto"/>
                <w:sz w:val="24"/>
              </w:rPr>
              <w:t>1</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A66842">
              <w:rPr>
                <w:rFonts w:ascii="Palatino Linotype" w:hAnsi="Palatino Linotype"/>
                <w:color w:val="auto"/>
                <w:sz w:val="24"/>
              </w:rPr>
              <w:t>1</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A66842">
              <w:rPr>
                <w:rFonts w:ascii="Palatino Linotype" w:hAnsi="Palatino Linotype"/>
                <w:color w:val="auto"/>
                <w:sz w:val="24"/>
              </w:rPr>
              <w:t>1</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A66842">
              <w:rPr>
                <w:rFonts w:ascii="Palatino Linotype" w:hAnsi="Palatino Linotype"/>
                <w:color w:val="auto"/>
                <w:sz w:val="24"/>
              </w:rPr>
              <w:t>1</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A66842">
              <w:rPr>
                <w:rFonts w:ascii="Palatino Linotype" w:hAnsi="Palatino Linotype"/>
                <w:color w:val="auto"/>
                <w:sz w:val="24"/>
              </w:rPr>
              <w:t>1</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A66842">
              <w:rPr>
                <w:rFonts w:ascii="Palatino Linotype" w:hAnsi="Palatino Linotype"/>
                <w:color w:val="auto"/>
                <w:sz w:val="24"/>
              </w:rPr>
              <w:t>1</w:t>
            </w:r>
          </w:p>
        </w:tc>
        <w:tc>
          <w:tcPr>
            <w:tcW w:w="36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A66842">
              <w:rPr>
                <w:rFonts w:ascii="Palatino Linotype" w:hAnsi="Palatino Linotype"/>
                <w:color w:val="auto"/>
                <w:sz w:val="24"/>
              </w:rPr>
              <w:t>0</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A66842">
              <w:rPr>
                <w:rFonts w:ascii="Palatino Linotype" w:hAnsi="Palatino Linotype"/>
                <w:color w:val="auto"/>
                <w:sz w:val="24"/>
              </w:rPr>
              <w:t>0</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A66842">
              <w:rPr>
                <w:rFonts w:ascii="Palatino Linotype" w:hAnsi="Palatino Linotype"/>
                <w:color w:val="auto"/>
                <w:sz w:val="24"/>
              </w:rPr>
              <w:t>0</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A66842">
              <w:rPr>
                <w:rFonts w:ascii="Palatino Linotype" w:hAnsi="Palatino Linotype"/>
                <w:color w:val="auto"/>
                <w:sz w:val="24"/>
              </w:rPr>
              <w:t>0</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pStyle w:val="Q"/>
              <w:tabs>
                <w:tab w:val="clear" w:pos="128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A66842">
              <w:rPr>
                <w:rFonts w:ascii="Palatino Linotype" w:hAnsi="Palatino Linotype"/>
                <w:color w:val="auto"/>
                <w:sz w:val="24"/>
              </w:rPr>
              <w:t>0</w:t>
            </w:r>
          </w:p>
        </w:tc>
      </w:tr>
      <w:tr w:rsidR="00C258DE" w:rsidRPr="00A66842" w:rsidTr="00A9057A">
        <w:trPr>
          <w:trHeight w:val="640"/>
        </w:trPr>
        <w:tc>
          <w:tcPr>
            <w:tcW w:w="1080" w:type="dxa"/>
            <w:tcBorders>
              <w:top w:val="nil"/>
              <w:left w:val="single" w:sz="18" w:space="0" w:color="000000"/>
              <w:bottom w:val="single" w:sz="18" w:space="0" w:color="000000"/>
            </w:tcBorders>
            <w:tcMar>
              <w:top w:w="80" w:type="dxa"/>
              <w:left w:w="60" w:type="dxa"/>
              <w:bottom w:w="80" w:type="dxa"/>
              <w:right w:w="60" w:type="dxa"/>
            </w:tcMar>
            <w:vAlign w:val="center"/>
          </w:tcPr>
          <w:p w:rsidR="00C258DE" w:rsidRPr="00A66842" w:rsidRDefault="00C258DE"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one</w:t>
            </w:r>
          </w:p>
        </w:tc>
        <w:tc>
          <w:tcPr>
            <w:tcW w:w="510" w:type="dxa"/>
            <w:tcBorders>
              <w:top w:val="nil"/>
              <w:bottom w:val="single" w:sz="18" w:space="0" w:color="000000"/>
            </w:tcBorders>
            <w:tcMar>
              <w:top w:w="80" w:type="dxa"/>
              <w:left w:w="60" w:type="dxa"/>
              <w:bottom w:w="80" w:type="dxa"/>
              <w:right w:w="60" w:type="dxa"/>
            </w:tcMar>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i/>
                <w:color w:val="auto"/>
              </w:rPr>
              <w:t>m</w:t>
            </w:r>
            <w:r w:rsidRPr="00A66842">
              <w:rPr>
                <w:rFonts w:ascii="Palatino Linotype" w:hAnsi="Palatino Linotype"/>
                <w:i/>
                <w:color w:val="auto"/>
                <w:position w:val="-4"/>
                <w:vertAlign w:val="subscript"/>
              </w:rPr>
              <w:t>s</w: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50" type="#_x0000_t75" style="width:9pt;height:22pt" o:ole="">
                  <v:imagedata r:id="rId462" o:title=""/>
                </v:shape>
                <o:OLEObject Type="Embed" ProgID="Equation.DSMT4" ShapeID="_x0000_i1250" DrawAspect="Content" ObjectID="_1595942719" r:id="rId463"/>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51" type="#_x0000_t75" style="width:9pt;height:22pt" o:ole="">
                  <v:imagedata r:id="rId464" o:title=""/>
                </v:shape>
                <o:OLEObject Type="Embed" ProgID="Equation.DSMT4" ShapeID="_x0000_i1251" DrawAspect="Content" ObjectID="_1595942720" r:id="rId465"/>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52" type="#_x0000_t75" style="width:9pt;height:22pt" o:ole="">
                  <v:imagedata r:id="rId466" o:title=""/>
                </v:shape>
                <o:OLEObject Type="Embed" ProgID="Equation.DSMT4" ShapeID="_x0000_i1252" DrawAspect="Content" ObjectID="_1595942721" r:id="rId467"/>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53" type="#_x0000_t75" style="width:9pt;height:22pt" o:ole="">
                  <v:imagedata r:id="rId468" o:title=""/>
                </v:shape>
                <o:OLEObject Type="Embed" ProgID="Equation.DSMT4" ShapeID="_x0000_i1253" DrawAspect="Content" ObjectID="_1595942722" r:id="rId469"/>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54" type="#_x0000_t75" style="width:9pt;height:22pt" o:ole="">
                  <v:imagedata r:id="rId470" o:title=""/>
                </v:shape>
                <o:OLEObject Type="Embed" ProgID="Equation.DSMT4" ShapeID="_x0000_i1254" DrawAspect="Content" ObjectID="_1595942723" r:id="rId471"/>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55" type="#_x0000_t75" style="width:15pt;height:22pt" o:ole="">
                  <v:imagedata r:id="rId472" o:title=""/>
                </v:shape>
                <o:OLEObject Type="Embed" ProgID="Equation.DSMT4" ShapeID="_x0000_i1255" DrawAspect="Content" ObjectID="_1595942724" r:id="rId473"/>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56" type="#_x0000_t75" style="width:15pt;height:22pt" o:ole="">
                  <v:imagedata r:id="rId474" o:title=""/>
                </v:shape>
                <o:OLEObject Type="Embed" ProgID="Equation.DSMT4" ShapeID="_x0000_i1256" DrawAspect="Content" ObjectID="_1595942725" r:id="rId475"/>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57" type="#_x0000_t75" style="width:15pt;height:22pt" o:ole="">
                  <v:imagedata r:id="rId476" o:title=""/>
                </v:shape>
                <o:OLEObject Type="Embed" ProgID="Equation.DSMT4" ShapeID="_x0000_i1257" DrawAspect="Content" ObjectID="_1595942726" r:id="rId477"/>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58" type="#_x0000_t75" style="width:15pt;height:22pt" o:ole="">
                  <v:imagedata r:id="rId478" o:title=""/>
                </v:shape>
                <o:OLEObject Type="Embed" ProgID="Equation.DSMT4" ShapeID="_x0000_i1258" DrawAspect="Content" ObjectID="_1595942727" r:id="rId479"/>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59" type="#_x0000_t75" style="width:15pt;height:22pt" o:ole="">
                  <v:imagedata r:id="rId480" o:title=""/>
                </v:shape>
                <o:OLEObject Type="Embed" ProgID="Equation.DSMT4" ShapeID="_x0000_i1259" DrawAspect="Content" ObjectID="_1595942728" r:id="rId481"/>
              </w:object>
            </w:r>
          </w:p>
        </w:tc>
        <w:tc>
          <w:tcPr>
            <w:tcW w:w="36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60" type="#_x0000_t75" style="width:9pt;height:22pt" o:ole="">
                  <v:imagedata r:id="rId482" o:title=""/>
                </v:shape>
                <o:OLEObject Type="Embed" ProgID="Equation.DSMT4" ShapeID="_x0000_i1260" DrawAspect="Content" ObjectID="_1595942729" r:id="rId483"/>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61" type="#_x0000_t75" style="width:9pt;height:22pt" o:ole="">
                  <v:imagedata r:id="rId484" o:title=""/>
                </v:shape>
                <o:OLEObject Type="Embed" ProgID="Equation.DSMT4" ShapeID="_x0000_i1261" DrawAspect="Content" ObjectID="_1595942730" r:id="rId485"/>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62" type="#_x0000_t75" style="width:9pt;height:22pt" o:ole="">
                  <v:imagedata r:id="rId486" o:title=""/>
                </v:shape>
                <o:OLEObject Type="Embed" ProgID="Equation.DSMT4" ShapeID="_x0000_i1262" DrawAspect="Content" ObjectID="_1595942731" r:id="rId487"/>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63" type="#_x0000_t75" style="width:9pt;height:22pt" o:ole="">
                  <v:imagedata r:id="rId488" o:title=""/>
                </v:shape>
                <o:OLEObject Type="Embed" ProgID="Equation.DSMT4" ShapeID="_x0000_i1263" DrawAspect="Content" ObjectID="_1595942732" r:id="rId489"/>
              </w:object>
            </w:r>
          </w:p>
        </w:tc>
        <w:tc>
          <w:tcPr>
            <w:tcW w:w="450" w:type="dxa"/>
            <w:tcBorders>
              <w:top w:val="nil"/>
              <w:bottom w:val="single" w:sz="18" w:space="0" w:color="000000"/>
              <w:right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64" type="#_x0000_t75" style="width:9pt;height:22pt" o:ole="">
                  <v:imagedata r:id="rId490" o:title=""/>
                </v:shape>
                <o:OLEObject Type="Embed" ProgID="Equation.DSMT4" ShapeID="_x0000_i1264" DrawAspect="Content" ObjectID="_1595942733" r:id="rId491"/>
              </w:object>
            </w:r>
          </w:p>
        </w:tc>
      </w:tr>
      <w:tr w:rsidR="00C258DE" w:rsidRPr="00A66842" w:rsidTr="00A9057A">
        <w:trPr>
          <w:trHeight w:val="580"/>
        </w:trPr>
        <w:tc>
          <w:tcPr>
            <w:tcW w:w="1080" w:type="dxa"/>
            <w:tcBorders>
              <w:top w:val="single" w:sz="18" w:space="0" w:color="000000"/>
              <w:left w:val="single" w:sz="18" w:space="0" w:color="000000"/>
              <w:bottom w:val="nil"/>
            </w:tcBorders>
            <w:tcMar>
              <w:top w:w="80" w:type="dxa"/>
              <w:left w:w="60" w:type="dxa"/>
              <w:bottom w:w="80" w:type="dxa"/>
              <w:right w:w="60" w:type="dxa"/>
            </w:tcMar>
            <w:vAlign w:val="center"/>
          </w:tcPr>
          <w:p w:rsidR="00C258DE" w:rsidRPr="00A66842" w:rsidRDefault="00C258DE"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electron</w:t>
            </w:r>
          </w:p>
        </w:tc>
        <w:tc>
          <w:tcPr>
            <w:tcW w:w="510" w:type="dxa"/>
            <w:tcBorders>
              <w:top w:val="single" w:sz="18" w:space="0" w:color="000000"/>
              <w:bottom w:val="nil"/>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rPr>
              <w:object w:dxaOrig="320" w:dyaOrig="320">
                <v:shape id="_x0000_i1265" type="#_x0000_t75" style="width:16pt;height:16pt" o:ole="">
                  <v:imagedata r:id="rId492" o:title=""/>
                </v:shape>
                <o:OLEObject Type="Embed" ProgID="Equation.DSMT4" ShapeID="_x0000_i1265" DrawAspect="Content" ObjectID="_1595942734" r:id="rId493"/>
              </w:objec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1</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0</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0</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D50F65"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w:t>
            </w:r>
            <w:r w:rsidR="00C258DE" w:rsidRPr="00A66842">
              <w:rPr>
                <w:rFonts w:ascii="Palatino Linotype" w:hAnsi="Palatino Linotype"/>
                <w:color w:val="auto"/>
                <w:lang w:val="en-GB"/>
              </w:rPr>
              <w:t>1</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D50F65"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w:t>
            </w:r>
            <w:r w:rsidR="00C258DE" w:rsidRPr="00A66842">
              <w:rPr>
                <w:rFonts w:ascii="Palatino Linotype" w:hAnsi="Palatino Linotype"/>
                <w:color w:val="auto"/>
                <w:lang w:val="en-GB"/>
              </w:rPr>
              <w:t>1</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1</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0</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0</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D50F65"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w:t>
            </w:r>
            <w:r w:rsidR="00C258DE" w:rsidRPr="00A66842">
              <w:rPr>
                <w:rFonts w:ascii="Palatino Linotype" w:hAnsi="Palatino Linotype"/>
                <w:color w:val="auto"/>
                <w:lang w:val="en-GB"/>
              </w:rPr>
              <w:t>1</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D50F65"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w:t>
            </w:r>
            <w:r w:rsidR="00C258DE" w:rsidRPr="00A66842">
              <w:rPr>
                <w:rFonts w:ascii="Palatino Linotype" w:hAnsi="Palatino Linotype"/>
                <w:color w:val="auto"/>
                <w:lang w:val="en-GB"/>
              </w:rPr>
              <w:t>1</w:t>
            </w:r>
          </w:p>
        </w:tc>
        <w:tc>
          <w:tcPr>
            <w:tcW w:w="36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1</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1</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0</w:t>
            </w:r>
          </w:p>
        </w:tc>
        <w:tc>
          <w:tcPr>
            <w:tcW w:w="450" w:type="dxa"/>
            <w:tcBorders>
              <w:top w:val="single" w:sz="18" w:space="0" w:color="000000"/>
              <w:bottom w:val="nil"/>
            </w:tcBorders>
            <w:tcMar>
              <w:top w:w="80" w:type="dxa"/>
              <w:left w:w="60" w:type="dxa"/>
              <w:bottom w:w="80" w:type="dxa"/>
              <w:right w:w="60" w:type="dxa"/>
            </w:tcMar>
            <w:vAlign w:val="center"/>
          </w:tcPr>
          <w:p w:rsidR="00C258DE" w:rsidRPr="00A66842" w:rsidRDefault="00D50F65"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w:t>
            </w:r>
            <w:r w:rsidR="00C258DE" w:rsidRPr="00A66842">
              <w:rPr>
                <w:rFonts w:ascii="Palatino Linotype" w:hAnsi="Palatino Linotype"/>
                <w:color w:val="auto"/>
                <w:lang w:val="en-GB"/>
              </w:rPr>
              <w:t>1</w:t>
            </w:r>
          </w:p>
        </w:tc>
        <w:tc>
          <w:tcPr>
            <w:tcW w:w="450" w:type="dxa"/>
            <w:tcBorders>
              <w:top w:val="single" w:sz="18" w:space="0" w:color="000000"/>
              <w:bottom w:val="nil"/>
              <w:right w:val="single" w:sz="18" w:space="0" w:color="000000"/>
            </w:tcBorders>
            <w:tcMar>
              <w:top w:w="80" w:type="dxa"/>
              <w:left w:w="60" w:type="dxa"/>
              <w:bottom w:w="80" w:type="dxa"/>
              <w:right w:w="60" w:type="dxa"/>
            </w:tcMar>
            <w:vAlign w:val="center"/>
          </w:tcPr>
          <w:p w:rsidR="00C258DE" w:rsidRPr="00A66842" w:rsidRDefault="00D50F65"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w:t>
            </w:r>
            <w:r w:rsidR="00C258DE" w:rsidRPr="00A66842">
              <w:rPr>
                <w:rFonts w:ascii="Palatino Linotype" w:hAnsi="Palatino Linotype"/>
                <w:color w:val="auto"/>
                <w:lang w:val="en-GB"/>
              </w:rPr>
              <w:t>1</w:t>
            </w:r>
          </w:p>
        </w:tc>
      </w:tr>
      <w:tr w:rsidR="00C258DE" w:rsidRPr="00A66842" w:rsidTr="00A9057A">
        <w:trPr>
          <w:trHeight w:val="60"/>
        </w:trPr>
        <w:tc>
          <w:tcPr>
            <w:tcW w:w="1080" w:type="dxa"/>
            <w:tcBorders>
              <w:top w:val="nil"/>
              <w:bottom w:val="single" w:sz="18" w:space="0" w:color="000000"/>
            </w:tcBorders>
            <w:tcMar>
              <w:top w:w="80" w:type="dxa"/>
              <w:left w:w="60" w:type="dxa"/>
              <w:bottom w:w="80" w:type="dxa"/>
              <w:right w:w="60" w:type="dxa"/>
            </w:tcMar>
            <w:vAlign w:val="center"/>
          </w:tcPr>
          <w:p w:rsidR="00C258DE" w:rsidRPr="00A66842" w:rsidRDefault="00C258DE"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two</w:t>
            </w:r>
          </w:p>
        </w:tc>
        <w:tc>
          <w:tcPr>
            <w:tcW w:w="510" w:type="dxa"/>
            <w:tcBorders>
              <w:top w:val="nil"/>
              <w:bottom w:val="single" w:sz="18" w:space="0" w:color="000000"/>
            </w:tcBorders>
            <w:tcMar>
              <w:top w:w="80" w:type="dxa"/>
              <w:left w:w="60" w:type="dxa"/>
              <w:bottom w:w="80" w:type="dxa"/>
              <w:right w:w="60" w:type="dxa"/>
            </w:tcMar>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i/>
                <w:color w:val="auto"/>
              </w:rPr>
              <w:t>m</w:t>
            </w:r>
            <w:r w:rsidRPr="00A66842">
              <w:rPr>
                <w:rFonts w:ascii="Palatino Linotype" w:hAnsi="Palatino Linotype"/>
                <w:i/>
                <w:color w:val="auto"/>
                <w:position w:val="-4"/>
                <w:vertAlign w:val="subscript"/>
              </w:rPr>
              <w:t>s</w: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66" type="#_x0000_t75" style="width:15pt;height:22pt" o:ole="">
                  <v:imagedata r:id="rId494" o:title=""/>
                </v:shape>
                <o:OLEObject Type="Embed" ProgID="Equation.DSMT4" ShapeID="_x0000_i1266" DrawAspect="Content" ObjectID="_1595942735" r:id="rId495"/>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67" type="#_x0000_t75" style="width:9pt;height:22pt" o:ole="">
                  <v:imagedata r:id="rId496" o:title=""/>
                </v:shape>
                <o:OLEObject Type="Embed" ProgID="Equation.DSMT4" ShapeID="_x0000_i1267" DrawAspect="Content" ObjectID="_1595942736" r:id="rId497"/>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68" type="#_x0000_t75" style="width:15pt;height:22pt" o:ole="">
                  <v:imagedata r:id="rId498" o:title=""/>
                </v:shape>
                <o:OLEObject Type="Embed" ProgID="Equation.DSMT4" ShapeID="_x0000_i1268" DrawAspect="Content" ObjectID="_1595942737" r:id="rId499"/>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69" type="#_x0000_t75" style="width:9pt;height:22pt" o:ole="">
                  <v:imagedata r:id="rId500" o:title=""/>
                </v:shape>
                <o:OLEObject Type="Embed" ProgID="Equation.DSMT4" ShapeID="_x0000_i1269" DrawAspect="Content" ObjectID="_1595942738" r:id="rId501"/>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70" type="#_x0000_t75" style="width:15pt;height:22pt" o:ole="">
                  <v:imagedata r:id="rId502" o:title=""/>
                </v:shape>
                <o:OLEObject Type="Embed" ProgID="Equation.DSMT4" ShapeID="_x0000_i1270" DrawAspect="Content" ObjectID="_1595942739" r:id="rId503"/>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71" type="#_x0000_t75" style="width:9pt;height:22pt" o:ole="">
                  <v:imagedata r:id="rId504" o:title=""/>
                </v:shape>
                <o:OLEObject Type="Embed" ProgID="Equation.DSMT4" ShapeID="_x0000_i1271" DrawAspect="Content" ObjectID="_1595942740" r:id="rId505"/>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72" type="#_x0000_t75" style="width:9pt;height:22pt" o:ole="">
                  <v:imagedata r:id="rId506" o:title=""/>
                </v:shape>
                <o:OLEObject Type="Embed" ProgID="Equation.DSMT4" ShapeID="_x0000_i1272" DrawAspect="Content" ObjectID="_1595942741" r:id="rId507"/>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73" type="#_x0000_t75" style="width:15pt;height:22pt" o:ole="">
                  <v:imagedata r:id="rId508" o:title=""/>
                </v:shape>
                <o:OLEObject Type="Embed" ProgID="Equation.DSMT4" ShapeID="_x0000_i1273" DrawAspect="Content" ObjectID="_1595942742" r:id="rId509"/>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74" type="#_x0000_t75" style="width:9pt;height:22pt" o:ole="">
                  <v:imagedata r:id="rId510" o:title=""/>
                </v:shape>
                <o:OLEObject Type="Embed" ProgID="Equation.DSMT4" ShapeID="_x0000_i1274" DrawAspect="Content" ObjectID="_1595942743" r:id="rId511"/>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75" type="#_x0000_t75" style="width:15pt;height:22pt" o:ole="">
                  <v:imagedata r:id="rId512" o:title=""/>
                </v:shape>
                <o:OLEObject Type="Embed" ProgID="Equation.DSMT4" ShapeID="_x0000_i1275" DrawAspect="Content" ObjectID="_1595942744" r:id="rId513"/>
              </w:object>
            </w:r>
          </w:p>
        </w:tc>
        <w:tc>
          <w:tcPr>
            <w:tcW w:w="36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76" type="#_x0000_t75" style="width:9pt;height:22pt" o:ole="">
                  <v:imagedata r:id="rId514" o:title=""/>
                </v:shape>
                <o:OLEObject Type="Embed" ProgID="Equation.DSMT4" ShapeID="_x0000_i1276" DrawAspect="Content" ObjectID="_1595942745" r:id="rId515"/>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77" type="#_x0000_t75" style="width:15pt;height:22pt" o:ole="">
                  <v:imagedata r:id="rId516" o:title=""/>
                </v:shape>
                <o:OLEObject Type="Embed" ProgID="Equation.DSMT4" ShapeID="_x0000_i1277" DrawAspect="Content" ObjectID="_1595942746" r:id="rId517"/>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78" type="#_x0000_t75" style="width:15pt;height:22pt" o:ole="">
                  <v:imagedata r:id="rId518" o:title=""/>
                </v:shape>
                <o:OLEObject Type="Embed" ProgID="Equation.DSMT4" ShapeID="_x0000_i1278" DrawAspect="Content" ObjectID="_1595942747" r:id="rId519"/>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79" type="#_x0000_t75" style="width:9pt;height:22pt" o:ole="">
                  <v:imagedata r:id="rId520" o:title=""/>
                </v:shape>
                <o:OLEObject Type="Embed" ProgID="Equation.DSMT4" ShapeID="_x0000_i1279" DrawAspect="Content" ObjectID="_1595942748" r:id="rId521"/>
              </w:object>
            </w:r>
          </w:p>
        </w:tc>
        <w:tc>
          <w:tcPr>
            <w:tcW w:w="450" w:type="dxa"/>
            <w:tcBorders>
              <w:top w:val="nil"/>
              <w:bottom w:val="single" w:sz="18" w:space="0" w:color="000000"/>
            </w:tcBorders>
            <w:tcMar>
              <w:top w:w="80" w:type="dxa"/>
              <w:left w:w="60" w:type="dxa"/>
              <w:bottom w:w="8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80" type="#_x0000_t75" style="width:15pt;height:22pt" o:ole="">
                  <v:imagedata r:id="rId522" o:title=""/>
                </v:shape>
                <o:OLEObject Type="Embed" ProgID="Equation.DSMT4" ShapeID="_x0000_i1280" DrawAspect="Content" ObjectID="_1595942749" r:id="rId523"/>
              </w:object>
            </w:r>
          </w:p>
        </w:tc>
      </w:tr>
    </w:tbl>
    <w:p w:rsidR="00C258DE" w:rsidRPr="00A66842" w:rsidRDefault="00AF737A" w:rsidP="00AF737A">
      <w:pPr>
        <w:pStyle w:val="Qalpha"/>
        <w:tabs>
          <w:tab w:val="clear" w:pos="1520"/>
          <w:tab w:val="clear" w:pos="3940"/>
          <w:tab w:val="left" w:pos="1080"/>
          <w:tab w:val="left" w:pos="1620"/>
          <w:tab w:val="left" w:pos="2160"/>
        </w:tabs>
        <w:spacing w:before="120" w:after="120" w:line="240" w:lineRule="auto"/>
        <w:ind w:left="1080" w:hanging="1080"/>
        <w:rPr>
          <w:rFonts w:ascii="Palatino Linotype" w:hAnsi="Palatino Linotype"/>
          <w:color w:val="auto"/>
          <w:sz w:val="24"/>
        </w:rPr>
      </w:pPr>
      <w:r w:rsidRPr="00A66842">
        <w:rPr>
          <w:rFonts w:ascii="Palatino Linotype" w:hAnsi="Palatino Linotype"/>
          <w:color w:val="auto"/>
          <w:sz w:val="24"/>
        </w:rPr>
        <w:tab/>
      </w:r>
    </w:p>
    <w:tbl>
      <w:tblPr>
        <w:tblW w:w="7775" w:type="dxa"/>
        <w:tblInd w:w="512" w:type="dxa"/>
        <w:tblBorders>
          <w:top w:val="single" w:sz="18" w:space="0" w:color="000000"/>
          <w:left w:val="single" w:sz="18" w:space="0" w:color="000000"/>
          <w:bottom w:val="single" w:sz="18" w:space="0" w:color="000000"/>
          <w:right w:val="single" w:sz="18" w:space="0" w:color="000000"/>
        </w:tblBorders>
        <w:tblLayout w:type="fixed"/>
        <w:tblCellMar>
          <w:left w:w="0" w:type="dxa"/>
          <w:right w:w="0" w:type="dxa"/>
        </w:tblCellMar>
        <w:tblLook w:val="0000" w:firstRow="0" w:lastRow="0" w:firstColumn="0" w:lastColumn="0" w:noHBand="0" w:noVBand="0"/>
      </w:tblPr>
      <w:tblGrid>
        <w:gridCol w:w="981"/>
        <w:gridCol w:w="511"/>
        <w:gridCol w:w="334"/>
        <w:gridCol w:w="418"/>
        <w:gridCol w:w="430"/>
        <w:gridCol w:w="424"/>
        <w:gridCol w:w="424"/>
        <w:gridCol w:w="424"/>
        <w:gridCol w:w="424"/>
        <w:gridCol w:w="424"/>
        <w:gridCol w:w="424"/>
        <w:gridCol w:w="424"/>
        <w:gridCol w:w="424"/>
        <w:gridCol w:w="447"/>
        <w:gridCol w:w="496"/>
        <w:gridCol w:w="383"/>
        <w:gridCol w:w="383"/>
      </w:tblGrid>
      <w:tr w:rsidR="00C258DE" w:rsidRPr="00A66842" w:rsidTr="00A9057A">
        <w:trPr>
          <w:trHeight w:val="20"/>
        </w:trPr>
        <w:tc>
          <w:tcPr>
            <w:tcW w:w="981" w:type="dxa"/>
            <w:tcBorders>
              <w:top w:val="single" w:sz="18" w:space="0" w:color="000000"/>
              <w:bottom w:val="nil"/>
            </w:tcBorders>
            <w:vAlign w:val="center"/>
          </w:tcPr>
          <w:p w:rsidR="00C258DE" w:rsidRPr="00A66842" w:rsidRDefault="00C258DE" w:rsidP="00763DD0">
            <w:pPr>
              <w:tabs>
                <w:tab w:val="left" w:pos="1080"/>
                <w:tab w:val="left" w:pos="2160"/>
              </w:tabs>
              <w:spacing w:before="120" w:after="120" w:line="360" w:lineRule="auto"/>
              <w:ind w:left="1080" w:hanging="1080"/>
              <w:rPr>
                <w:rFonts w:ascii="Palatino Linotype" w:hAnsi="Palatino Linotype"/>
                <w:color w:val="auto"/>
              </w:rPr>
            </w:pPr>
            <w:r w:rsidRPr="00A66842">
              <w:rPr>
                <w:rFonts w:ascii="Palatino Linotype" w:hAnsi="Palatino Linotype"/>
                <w:color w:val="auto"/>
                <w:lang w:val="en-GB"/>
              </w:rPr>
              <w:t xml:space="preserve"> electron</w:t>
            </w:r>
          </w:p>
        </w:tc>
        <w:tc>
          <w:tcPr>
            <w:tcW w:w="511" w:type="dxa"/>
            <w:tcBorders>
              <w:top w:val="single" w:sz="18" w:space="0" w:color="000000"/>
              <w:bottom w:val="nil"/>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rPr>
              <w:object w:dxaOrig="320" w:dyaOrig="320">
                <v:shape id="_x0000_i1281" type="#_x0000_t75" style="width:16pt;height:16pt" o:ole="">
                  <v:imagedata r:id="rId524" o:title=""/>
                </v:shape>
                <o:OLEObject Type="Embed" ProgID="Equation.DSMT4" ShapeID="_x0000_i1281" DrawAspect="Content" ObjectID="_1595942750" r:id="rId525"/>
              </w:object>
            </w:r>
          </w:p>
        </w:tc>
        <w:tc>
          <w:tcPr>
            <w:tcW w:w="334" w:type="dxa"/>
            <w:tcBorders>
              <w:top w:val="single" w:sz="18" w:space="0" w:color="000000"/>
              <w:bottom w:val="nil"/>
            </w:tcBorders>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0</w:t>
            </w:r>
          </w:p>
        </w:tc>
        <w:tc>
          <w:tcPr>
            <w:tcW w:w="418" w:type="dxa"/>
            <w:tcBorders>
              <w:top w:val="single" w:sz="18" w:space="0" w:color="000000"/>
              <w:bottom w:val="nil"/>
            </w:tcBorders>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0</w:t>
            </w:r>
          </w:p>
        </w:tc>
        <w:tc>
          <w:tcPr>
            <w:tcW w:w="430" w:type="dxa"/>
            <w:tcBorders>
              <w:top w:val="single" w:sz="18" w:space="0" w:color="000000"/>
              <w:bottom w:val="nil"/>
            </w:tcBorders>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0</w:t>
            </w:r>
          </w:p>
        </w:tc>
        <w:tc>
          <w:tcPr>
            <w:tcW w:w="424" w:type="dxa"/>
            <w:tcBorders>
              <w:top w:val="single" w:sz="18" w:space="0" w:color="000000"/>
              <w:bottom w:val="nil"/>
            </w:tcBorders>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0</w:t>
            </w:r>
          </w:p>
        </w:tc>
        <w:tc>
          <w:tcPr>
            <w:tcW w:w="424" w:type="dxa"/>
            <w:tcBorders>
              <w:top w:val="single" w:sz="18" w:space="0" w:color="000000"/>
              <w:bottom w:val="nil"/>
            </w:tcBorders>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0</w:t>
            </w:r>
          </w:p>
        </w:tc>
        <w:tc>
          <w:tcPr>
            <w:tcW w:w="424" w:type="dxa"/>
            <w:tcBorders>
              <w:top w:val="single" w:sz="18" w:space="0" w:color="000000"/>
              <w:bottom w:val="nil"/>
            </w:tcBorders>
            <w:vAlign w:val="center"/>
          </w:tcPr>
          <w:p w:rsidR="00C258DE" w:rsidRPr="00A66842" w:rsidRDefault="00D50F65"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w:t>
            </w:r>
            <w:r w:rsidR="00C258DE" w:rsidRPr="00A66842">
              <w:rPr>
                <w:rFonts w:ascii="Palatino Linotype" w:hAnsi="Palatino Linotype"/>
                <w:color w:val="auto"/>
                <w:lang w:val="en-GB"/>
              </w:rPr>
              <w:t>1</w:t>
            </w:r>
          </w:p>
        </w:tc>
        <w:tc>
          <w:tcPr>
            <w:tcW w:w="424" w:type="dxa"/>
            <w:tcBorders>
              <w:top w:val="single" w:sz="18" w:space="0" w:color="000000"/>
              <w:bottom w:val="nil"/>
            </w:tcBorders>
            <w:vAlign w:val="center"/>
          </w:tcPr>
          <w:p w:rsidR="00C258DE" w:rsidRPr="00A66842" w:rsidRDefault="00D50F65"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w:t>
            </w:r>
            <w:r w:rsidR="00C258DE" w:rsidRPr="00A66842">
              <w:rPr>
                <w:rFonts w:ascii="Palatino Linotype" w:hAnsi="Palatino Linotype"/>
                <w:color w:val="auto"/>
                <w:lang w:val="en-GB"/>
              </w:rPr>
              <w:t>1</w:t>
            </w:r>
          </w:p>
        </w:tc>
        <w:tc>
          <w:tcPr>
            <w:tcW w:w="424" w:type="dxa"/>
            <w:tcBorders>
              <w:top w:val="single" w:sz="18" w:space="0" w:color="000000"/>
              <w:bottom w:val="nil"/>
            </w:tcBorders>
            <w:vAlign w:val="center"/>
          </w:tcPr>
          <w:p w:rsidR="00C258DE" w:rsidRPr="00A66842" w:rsidRDefault="00D50F65"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w:t>
            </w:r>
            <w:r w:rsidR="00C258DE" w:rsidRPr="00A66842">
              <w:rPr>
                <w:rFonts w:ascii="Palatino Linotype" w:hAnsi="Palatino Linotype"/>
                <w:color w:val="auto"/>
                <w:lang w:val="en-GB"/>
              </w:rPr>
              <w:t>1</w:t>
            </w:r>
          </w:p>
        </w:tc>
        <w:tc>
          <w:tcPr>
            <w:tcW w:w="424" w:type="dxa"/>
            <w:tcBorders>
              <w:top w:val="single" w:sz="18" w:space="0" w:color="000000"/>
              <w:bottom w:val="nil"/>
            </w:tcBorders>
            <w:vAlign w:val="center"/>
          </w:tcPr>
          <w:p w:rsidR="00C258DE" w:rsidRPr="00A66842" w:rsidRDefault="00D50F65"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w:t>
            </w:r>
            <w:r w:rsidR="00C258DE" w:rsidRPr="00A66842">
              <w:rPr>
                <w:rFonts w:ascii="Palatino Linotype" w:hAnsi="Palatino Linotype"/>
                <w:color w:val="auto"/>
                <w:lang w:val="en-GB"/>
              </w:rPr>
              <w:t>1</w:t>
            </w:r>
          </w:p>
        </w:tc>
        <w:tc>
          <w:tcPr>
            <w:tcW w:w="424" w:type="dxa"/>
            <w:tcBorders>
              <w:top w:val="single" w:sz="18" w:space="0" w:color="000000"/>
              <w:bottom w:val="nil"/>
            </w:tcBorders>
            <w:vAlign w:val="center"/>
          </w:tcPr>
          <w:p w:rsidR="00C258DE" w:rsidRPr="00A66842" w:rsidRDefault="00D50F65"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w:t>
            </w:r>
            <w:r w:rsidR="00C258DE" w:rsidRPr="00A66842">
              <w:rPr>
                <w:rFonts w:ascii="Palatino Linotype" w:hAnsi="Palatino Linotype"/>
                <w:color w:val="auto"/>
                <w:lang w:val="en-GB"/>
              </w:rPr>
              <w:t>1</w:t>
            </w:r>
          </w:p>
        </w:tc>
        <w:tc>
          <w:tcPr>
            <w:tcW w:w="424" w:type="dxa"/>
            <w:tcBorders>
              <w:top w:val="single" w:sz="18" w:space="0" w:color="000000"/>
              <w:bottom w:val="nil"/>
            </w:tcBorders>
            <w:vAlign w:val="center"/>
          </w:tcPr>
          <w:p w:rsidR="00C258DE" w:rsidRPr="00A66842" w:rsidRDefault="00D50F65"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w:t>
            </w:r>
            <w:r w:rsidR="00C258DE" w:rsidRPr="00A66842">
              <w:rPr>
                <w:rFonts w:ascii="Palatino Linotype" w:hAnsi="Palatino Linotype"/>
                <w:color w:val="auto"/>
                <w:lang w:val="en-GB"/>
              </w:rPr>
              <w:t>1</w:t>
            </w:r>
          </w:p>
        </w:tc>
        <w:tc>
          <w:tcPr>
            <w:tcW w:w="447" w:type="dxa"/>
            <w:tcBorders>
              <w:top w:val="single" w:sz="18" w:space="0" w:color="000000"/>
              <w:bottom w:val="nil"/>
            </w:tcBorders>
            <w:vAlign w:val="center"/>
          </w:tcPr>
          <w:p w:rsidR="00C258DE" w:rsidRPr="00A66842" w:rsidRDefault="00D50F65"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w:t>
            </w:r>
            <w:r w:rsidR="00C258DE" w:rsidRPr="00A66842">
              <w:rPr>
                <w:rFonts w:ascii="Palatino Linotype" w:hAnsi="Palatino Linotype"/>
                <w:color w:val="auto"/>
                <w:lang w:val="en-GB"/>
              </w:rPr>
              <w:t>1</w:t>
            </w:r>
          </w:p>
        </w:tc>
        <w:tc>
          <w:tcPr>
            <w:tcW w:w="496" w:type="dxa"/>
            <w:tcBorders>
              <w:top w:val="single" w:sz="18" w:space="0" w:color="000000"/>
              <w:bottom w:val="nil"/>
            </w:tcBorders>
            <w:tcMar>
              <w:left w:w="60" w:type="dxa"/>
              <w:right w:w="60" w:type="dxa"/>
            </w:tcMar>
            <w:vAlign w:val="center"/>
          </w:tcPr>
          <w:p w:rsidR="00C258DE" w:rsidRPr="00A66842" w:rsidRDefault="00D50F65"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w:t>
            </w:r>
            <w:r w:rsidR="00C258DE" w:rsidRPr="00A66842">
              <w:rPr>
                <w:rFonts w:ascii="Palatino Linotype" w:hAnsi="Palatino Linotype"/>
                <w:color w:val="auto"/>
                <w:lang w:val="en-GB"/>
              </w:rPr>
              <w:t>1</w:t>
            </w:r>
          </w:p>
        </w:tc>
        <w:tc>
          <w:tcPr>
            <w:tcW w:w="383" w:type="dxa"/>
            <w:tcBorders>
              <w:top w:val="single" w:sz="18" w:space="0" w:color="000000"/>
              <w:bottom w:val="nil"/>
            </w:tcBorders>
            <w:tcMar>
              <w:top w:w="80" w:type="dxa"/>
              <w:left w:w="0" w:type="dxa"/>
              <w:bottom w:w="80" w:type="dxa"/>
              <w:right w:w="0" w:type="dxa"/>
            </w:tcMar>
            <w:vAlign w:val="center"/>
          </w:tcPr>
          <w:p w:rsidR="00C258DE" w:rsidRPr="00A66842" w:rsidRDefault="00D50F65"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w:t>
            </w:r>
            <w:r w:rsidR="00C258DE" w:rsidRPr="00A66842">
              <w:rPr>
                <w:rFonts w:ascii="Palatino Linotype" w:hAnsi="Palatino Linotype"/>
                <w:color w:val="auto"/>
                <w:lang w:val="en-GB"/>
              </w:rPr>
              <w:t>1</w:t>
            </w:r>
          </w:p>
        </w:tc>
        <w:tc>
          <w:tcPr>
            <w:tcW w:w="383" w:type="dxa"/>
            <w:tcBorders>
              <w:top w:val="single" w:sz="18" w:space="0" w:color="000000"/>
              <w:bottom w:val="nil"/>
            </w:tcBorders>
            <w:tcMar>
              <w:top w:w="80" w:type="dxa"/>
              <w:left w:w="72" w:type="dxa"/>
              <w:bottom w:w="80" w:type="dxa"/>
            </w:tcMar>
            <w:vAlign w:val="center"/>
          </w:tcPr>
          <w:p w:rsidR="00C258DE" w:rsidRPr="00A66842" w:rsidRDefault="00D50F65"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w:t>
            </w:r>
            <w:r w:rsidR="00C258DE" w:rsidRPr="00A66842">
              <w:rPr>
                <w:rFonts w:ascii="Palatino Linotype" w:hAnsi="Palatino Linotype"/>
                <w:color w:val="auto"/>
                <w:lang w:val="en-GB"/>
              </w:rPr>
              <w:t>1</w:t>
            </w:r>
          </w:p>
        </w:tc>
      </w:tr>
      <w:tr w:rsidR="00C258DE" w:rsidRPr="00A66842" w:rsidTr="00A9057A">
        <w:trPr>
          <w:trHeight w:val="60"/>
        </w:trPr>
        <w:tc>
          <w:tcPr>
            <w:tcW w:w="981" w:type="dxa"/>
            <w:tcBorders>
              <w:top w:val="nil"/>
              <w:left w:val="single" w:sz="18" w:space="0" w:color="000000"/>
              <w:bottom w:val="single" w:sz="18" w:space="0" w:color="000000"/>
            </w:tcBorders>
            <w:vAlign w:val="center"/>
          </w:tcPr>
          <w:p w:rsidR="00C258DE" w:rsidRPr="00A66842" w:rsidRDefault="00C258DE"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 xml:space="preserve"> one</w:t>
            </w:r>
          </w:p>
        </w:tc>
        <w:tc>
          <w:tcPr>
            <w:tcW w:w="511" w:type="dxa"/>
            <w:tcBorders>
              <w:top w:val="nil"/>
              <w:bottom w:val="single" w:sz="18" w:space="0" w:color="000000"/>
            </w:tcBorders>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i/>
                <w:color w:val="auto"/>
              </w:rPr>
              <w:t>m</w:t>
            </w:r>
            <w:r w:rsidRPr="00A66842">
              <w:rPr>
                <w:rFonts w:ascii="Palatino Linotype" w:hAnsi="Palatino Linotype"/>
                <w:i/>
                <w:color w:val="auto"/>
                <w:position w:val="-4"/>
                <w:vertAlign w:val="subscript"/>
              </w:rPr>
              <w:t>s</w:t>
            </w:r>
          </w:p>
        </w:tc>
        <w:tc>
          <w:tcPr>
            <w:tcW w:w="334"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82" type="#_x0000_t75" style="width:15pt;height:22pt" o:ole="">
                  <v:imagedata r:id="rId526" o:title=""/>
                </v:shape>
                <o:OLEObject Type="Embed" ProgID="Equation.DSMT4" ShapeID="_x0000_i1282" DrawAspect="Content" ObjectID="_1595942751" r:id="rId527"/>
              </w:object>
            </w:r>
          </w:p>
        </w:tc>
        <w:tc>
          <w:tcPr>
            <w:tcW w:w="418"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83" type="#_x0000_t75" style="width:15pt;height:22pt" o:ole="">
                  <v:imagedata r:id="rId528" o:title=""/>
                </v:shape>
                <o:OLEObject Type="Embed" ProgID="Equation.DSMT4" ShapeID="_x0000_i1283" DrawAspect="Content" ObjectID="_1595942752" r:id="rId529"/>
              </w:object>
            </w:r>
          </w:p>
        </w:tc>
        <w:tc>
          <w:tcPr>
            <w:tcW w:w="430"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84" type="#_x0000_t75" style="width:15pt;height:21.75pt" o:ole="">
                  <v:imagedata r:id="rId530" o:title=""/>
                </v:shape>
                <o:OLEObject Type="Embed" ProgID="Equation.DSMT4" ShapeID="_x0000_i1284" DrawAspect="Content" ObjectID="_1595942753" r:id="rId531"/>
              </w:object>
            </w:r>
          </w:p>
        </w:tc>
        <w:tc>
          <w:tcPr>
            <w:tcW w:w="424"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85" type="#_x0000_t75" style="width:15pt;height:21.75pt" o:ole="">
                  <v:imagedata r:id="rId532" o:title=""/>
                </v:shape>
                <o:OLEObject Type="Embed" ProgID="Equation.DSMT4" ShapeID="_x0000_i1285" DrawAspect="Content" ObjectID="_1595942754" r:id="rId533"/>
              </w:object>
            </w:r>
          </w:p>
        </w:tc>
        <w:tc>
          <w:tcPr>
            <w:tcW w:w="424"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86" type="#_x0000_t75" style="width:15pt;height:21.75pt" o:ole="">
                  <v:imagedata r:id="rId534" o:title=""/>
                </v:shape>
                <o:OLEObject Type="Embed" ProgID="Equation.DSMT4" ShapeID="_x0000_i1286" DrawAspect="Content" ObjectID="_1595942755" r:id="rId535"/>
              </w:object>
            </w:r>
          </w:p>
        </w:tc>
        <w:tc>
          <w:tcPr>
            <w:tcW w:w="424"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87" type="#_x0000_t75" style="width:9pt;height:21.75pt" o:ole="">
                  <v:imagedata r:id="rId536" o:title=""/>
                </v:shape>
                <o:OLEObject Type="Embed" ProgID="Equation.DSMT4" ShapeID="_x0000_i1287" DrawAspect="Content" ObjectID="_1595942756" r:id="rId537"/>
              </w:object>
            </w:r>
          </w:p>
        </w:tc>
        <w:tc>
          <w:tcPr>
            <w:tcW w:w="424"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88" type="#_x0000_t75" style="width:9pt;height:21.75pt" o:ole="">
                  <v:imagedata r:id="rId538" o:title=""/>
                </v:shape>
                <o:OLEObject Type="Embed" ProgID="Equation.DSMT4" ShapeID="_x0000_i1288" DrawAspect="Content" ObjectID="_1595942757" r:id="rId539"/>
              </w:object>
            </w:r>
          </w:p>
        </w:tc>
        <w:tc>
          <w:tcPr>
            <w:tcW w:w="424"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89" type="#_x0000_t75" style="width:9pt;height:21.75pt" o:ole="">
                  <v:imagedata r:id="rId540" o:title=""/>
                </v:shape>
                <o:OLEObject Type="Embed" ProgID="Equation.DSMT4" ShapeID="_x0000_i1289" DrawAspect="Content" ObjectID="_1595942758" r:id="rId541"/>
              </w:object>
            </w:r>
          </w:p>
        </w:tc>
        <w:tc>
          <w:tcPr>
            <w:tcW w:w="424"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90" type="#_x0000_t75" style="width:9pt;height:21.75pt" o:ole="">
                  <v:imagedata r:id="rId542" o:title=""/>
                </v:shape>
                <o:OLEObject Type="Embed" ProgID="Equation.DSMT4" ShapeID="_x0000_i1290" DrawAspect="Content" ObjectID="_1595942759" r:id="rId543"/>
              </w:object>
            </w:r>
          </w:p>
        </w:tc>
        <w:tc>
          <w:tcPr>
            <w:tcW w:w="424"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91" type="#_x0000_t75" style="width:9pt;height:21.75pt" o:ole="">
                  <v:imagedata r:id="rId544" o:title=""/>
                </v:shape>
                <o:OLEObject Type="Embed" ProgID="Equation.DSMT4" ShapeID="_x0000_i1291" DrawAspect="Content" ObjectID="_1595942760" r:id="rId545"/>
              </w:object>
            </w:r>
          </w:p>
        </w:tc>
        <w:tc>
          <w:tcPr>
            <w:tcW w:w="424"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92" type="#_x0000_t75" style="width:15pt;height:21.75pt" o:ole="">
                  <v:imagedata r:id="rId546" o:title=""/>
                </v:shape>
                <o:OLEObject Type="Embed" ProgID="Equation.DSMT4" ShapeID="_x0000_i1292" DrawAspect="Content" ObjectID="_1595942761" r:id="rId547"/>
              </w:object>
            </w:r>
          </w:p>
        </w:tc>
        <w:tc>
          <w:tcPr>
            <w:tcW w:w="447"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93" type="#_x0000_t75" style="width:15pt;height:21.75pt" o:ole="">
                  <v:imagedata r:id="rId548" o:title=""/>
                </v:shape>
                <o:OLEObject Type="Embed" ProgID="Equation.DSMT4" ShapeID="_x0000_i1293" DrawAspect="Content" ObjectID="_1595942762" r:id="rId549"/>
              </w:object>
            </w:r>
          </w:p>
        </w:tc>
        <w:tc>
          <w:tcPr>
            <w:tcW w:w="496" w:type="dxa"/>
            <w:tcBorders>
              <w:top w:val="nil"/>
              <w:bottom w:val="single" w:sz="18" w:space="0" w:color="000000"/>
            </w:tcBorders>
            <w:tcMar>
              <w:left w:w="6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94" type="#_x0000_t75" style="width:15pt;height:21.75pt" o:ole="">
                  <v:imagedata r:id="rId550" o:title=""/>
                </v:shape>
                <o:OLEObject Type="Embed" ProgID="Equation.DSMT4" ShapeID="_x0000_i1294" DrawAspect="Content" ObjectID="_1595942763" r:id="rId551"/>
              </w:object>
            </w:r>
          </w:p>
        </w:tc>
        <w:tc>
          <w:tcPr>
            <w:tcW w:w="383" w:type="dxa"/>
            <w:tcBorders>
              <w:top w:val="nil"/>
              <w:bottom w:val="single" w:sz="18" w:space="0" w:color="000000"/>
            </w:tcBorders>
            <w:tcMar>
              <w:top w:w="80" w:type="dxa"/>
              <w:left w:w="0" w:type="dxa"/>
              <w:bottom w:w="80" w:type="dxa"/>
              <w:right w:w="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95" type="#_x0000_t75" style="width:15pt;height:21.75pt" o:ole="">
                  <v:imagedata r:id="rId552" o:title=""/>
                </v:shape>
                <o:OLEObject Type="Embed" ProgID="Equation.DSMT4" ShapeID="_x0000_i1295" DrawAspect="Content" ObjectID="_1595942764" r:id="rId553"/>
              </w:object>
            </w:r>
          </w:p>
        </w:tc>
        <w:tc>
          <w:tcPr>
            <w:tcW w:w="383" w:type="dxa"/>
            <w:tcBorders>
              <w:top w:val="nil"/>
              <w:bottom w:val="single" w:sz="18" w:space="0" w:color="000000"/>
              <w:right w:val="single" w:sz="18" w:space="0" w:color="000000"/>
            </w:tcBorders>
            <w:tcMar>
              <w:top w:w="80" w:type="dxa"/>
              <w:left w:w="72" w:type="dxa"/>
              <w:bottom w:w="8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96" type="#_x0000_t75" style="width:15pt;height:21.75pt" o:ole="">
                  <v:imagedata r:id="rId554" o:title=""/>
                </v:shape>
                <o:OLEObject Type="Embed" ProgID="Equation.DSMT4" ShapeID="_x0000_i1296" DrawAspect="Content" ObjectID="_1595942765" r:id="rId555"/>
              </w:object>
            </w:r>
          </w:p>
        </w:tc>
      </w:tr>
      <w:tr w:rsidR="00C258DE" w:rsidRPr="00A66842" w:rsidTr="00A9057A">
        <w:trPr>
          <w:trHeight w:val="60"/>
        </w:trPr>
        <w:tc>
          <w:tcPr>
            <w:tcW w:w="981" w:type="dxa"/>
            <w:tcBorders>
              <w:top w:val="single" w:sz="18" w:space="0" w:color="000000"/>
              <w:left w:val="single" w:sz="18" w:space="0" w:color="000000"/>
              <w:bottom w:val="nil"/>
            </w:tcBorders>
            <w:vAlign w:val="center"/>
          </w:tcPr>
          <w:p w:rsidR="00C258DE" w:rsidRPr="00A66842" w:rsidRDefault="00C258DE"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lastRenderedPageBreak/>
              <w:t xml:space="preserve"> electron</w:t>
            </w:r>
          </w:p>
        </w:tc>
        <w:tc>
          <w:tcPr>
            <w:tcW w:w="511" w:type="dxa"/>
            <w:tcBorders>
              <w:top w:val="single" w:sz="18" w:space="0" w:color="000000"/>
              <w:bottom w:val="nil"/>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rPr>
              <w:object w:dxaOrig="320" w:dyaOrig="320">
                <v:shape id="_x0000_i1297" type="#_x0000_t75" style="width:15.75pt;height:15.75pt" o:ole="">
                  <v:imagedata r:id="rId556" o:title=""/>
                </v:shape>
                <o:OLEObject Type="Embed" ProgID="Equation.DSMT4" ShapeID="_x0000_i1297" DrawAspect="Content" ObjectID="_1595942766" r:id="rId557"/>
              </w:object>
            </w:r>
          </w:p>
        </w:tc>
        <w:tc>
          <w:tcPr>
            <w:tcW w:w="334" w:type="dxa"/>
            <w:tcBorders>
              <w:top w:val="single" w:sz="18" w:space="0" w:color="000000"/>
              <w:bottom w:val="nil"/>
            </w:tcBorders>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1</w:t>
            </w:r>
          </w:p>
        </w:tc>
        <w:tc>
          <w:tcPr>
            <w:tcW w:w="418" w:type="dxa"/>
            <w:tcBorders>
              <w:top w:val="single" w:sz="18" w:space="0" w:color="000000"/>
              <w:bottom w:val="nil"/>
            </w:tcBorders>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1</w:t>
            </w:r>
          </w:p>
        </w:tc>
        <w:tc>
          <w:tcPr>
            <w:tcW w:w="430" w:type="dxa"/>
            <w:tcBorders>
              <w:top w:val="single" w:sz="18" w:space="0" w:color="000000"/>
              <w:bottom w:val="nil"/>
            </w:tcBorders>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0</w:t>
            </w:r>
          </w:p>
        </w:tc>
        <w:tc>
          <w:tcPr>
            <w:tcW w:w="424" w:type="dxa"/>
            <w:tcBorders>
              <w:top w:val="single" w:sz="18" w:space="0" w:color="000000"/>
              <w:bottom w:val="nil"/>
            </w:tcBorders>
            <w:vAlign w:val="center"/>
          </w:tcPr>
          <w:p w:rsidR="00C258DE" w:rsidRPr="00A66842" w:rsidRDefault="00D50F65"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w:t>
            </w:r>
            <w:r w:rsidR="00C258DE" w:rsidRPr="00A66842">
              <w:rPr>
                <w:rFonts w:ascii="Palatino Linotype" w:hAnsi="Palatino Linotype"/>
                <w:color w:val="auto"/>
                <w:lang w:val="en-GB"/>
              </w:rPr>
              <w:t>1</w:t>
            </w:r>
          </w:p>
        </w:tc>
        <w:tc>
          <w:tcPr>
            <w:tcW w:w="424" w:type="dxa"/>
            <w:tcBorders>
              <w:top w:val="single" w:sz="18" w:space="0" w:color="000000"/>
              <w:bottom w:val="nil"/>
            </w:tcBorders>
            <w:vAlign w:val="center"/>
          </w:tcPr>
          <w:p w:rsidR="00C258DE" w:rsidRPr="00A66842" w:rsidRDefault="00D50F65"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w:t>
            </w:r>
            <w:r w:rsidR="00C258DE" w:rsidRPr="00A66842">
              <w:rPr>
                <w:rFonts w:ascii="Palatino Linotype" w:hAnsi="Palatino Linotype"/>
                <w:color w:val="auto"/>
                <w:lang w:val="en-GB"/>
              </w:rPr>
              <w:t>1</w:t>
            </w:r>
          </w:p>
        </w:tc>
        <w:tc>
          <w:tcPr>
            <w:tcW w:w="424" w:type="dxa"/>
            <w:tcBorders>
              <w:top w:val="single" w:sz="18" w:space="0" w:color="000000"/>
              <w:bottom w:val="nil"/>
            </w:tcBorders>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1</w:t>
            </w:r>
          </w:p>
        </w:tc>
        <w:tc>
          <w:tcPr>
            <w:tcW w:w="424" w:type="dxa"/>
            <w:tcBorders>
              <w:top w:val="single" w:sz="18" w:space="0" w:color="000000"/>
              <w:bottom w:val="nil"/>
            </w:tcBorders>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1</w:t>
            </w:r>
          </w:p>
        </w:tc>
        <w:tc>
          <w:tcPr>
            <w:tcW w:w="424" w:type="dxa"/>
            <w:tcBorders>
              <w:top w:val="single" w:sz="18" w:space="0" w:color="000000"/>
              <w:bottom w:val="nil"/>
            </w:tcBorders>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0</w:t>
            </w:r>
          </w:p>
        </w:tc>
        <w:tc>
          <w:tcPr>
            <w:tcW w:w="424" w:type="dxa"/>
            <w:tcBorders>
              <w:top w:val="single" w:sz="18" w:space="0" w:color="000000"/>
              <w:bottom w:val="nil"/>
            </w:tcBorders>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0</w:t>
            </w:r>
          </w:p>
        </w:tc>
        <w:tc>
          <w:tcPr>
            <w:tcW w:w="424" w:type="dxa"/>
            <w:tcBorders>
              <w:top w:val="single" w:sz="18" w:space="0" w:color="000000"/>
              <w:bottom w:val="nil"/>
            </w:tcBorders>
            <w:vAlign w:val="center"/>
          </w:tcPr>
          <w:p w:rsidR="00C258DE" w:rsidRPr="00A66842" w:rsidRDefault="00D50F65"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w:t>
            </w:r>
            <w:r w:rsidR="00C258DE" w:rsidRPr="00A66842">
              <w:rPr>
                <w:rFonts w:ascii="Palatino Linotype" w:hAnsi="Palatino Linotype"/>
                <w:color w:val="auto"/>
                <w:lang w:val="en-GB"/>
              </w:rPr>
              <w:t>1</w:t>
            </w:r>
          </w:p>
        </w:tc>
        <w:tc>
          <w:tcPr>
            <w:tcW w:w="424" w:type="dxa"/>
            <w:tcBorders>
              <w:top w:val="single" w:sz="18" w:space="0" w:color="000000"/>
              <w:bottom w:val="nil"/>
            </w:tcBorders>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1</w:t>
            </w:r>
          </w:p>
        </w:tc>
        <w:tc>
          <w:tcPr>
            <w:tcW w:w="447" w:type="dxa"/>
            <w:tcBorders>
              <w:top w:val="single" w:sz="18" w:space="0" w:color="000000"/>
              <w:bottom w:val="nil"/>
            </w:tcBorders>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1</w:t>
            </w:r>
          </w:p>
        </w:tc>
        <w:tc>
          <w:tcPr>
            <w:tcW w:w="496" w:type="dxa"/>
            <w:tcBorders>
              <w:top w:val="single" w:sz="18" w:space="0" w:color="000000"/>
              <w:bottom w:val="nil"/>
            </w:tcBorders>
            <w:tcMar>
              <w:left w:w="60" w:type="dxa"/>
              <w:right w:w="60" w:type="dxa"/>
            </w:tcMar>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0</w:t>
            </w:r>
          </w:p>
        </w:tc>
        <w:tc>
          <w:tcPr>
            <w:tcW w:w="383" w:type="dxa"/>
            <w:tcBorders>
              <w:top w:val="single" w:sz="18" w:space="0" w:color="000000"/>
              <w:bottom w:val="nil"/>
            </w:tcBorders>
            <w:tcMar>
              <w:top w:w="80" w:type="dxa"/>
              <w:left w:w="0" w:type="dxa"/>
              <w:bottom w:w="80" w:type="dxa"/>
              <w:right w:w="0" w:type="dxa"/>
            </w:tcMar>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0</w:t>
            </w:r>
          </w:p>
        </w:tc>
        <w:tc>
          <w:tcPr>
            <w:tcW w:w="383" w:type="dxa"/>
            <w:tcBorders>
              <w:top w:val="single" w:sz="18" w:space="0" w:color="000000"/>
              <w:bottom w:val="nil"/>
              <w:right w:val="single" w:sz="18" w:space="0" w:color="000000"/>
            </w:tcBorders>
            <w:tcMar>
              <w:top w:w="80" w:type="dxa"/>
              <w:left w:w="72" w:type="dxa"/>
              <w:bottom w:w="80" w:type="dxa"/>
            </w:tcMar>
            <w:vAlign w:val="center"/>
          </w:tcPr>
          <w:p w:rsidR="00C258DE" w:rsidRPr="00A66842" w:rsidRDefault="00D50F65"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lang w:val="en-GB"/>
              </w:rPr>
              <w:t>–</w:t>
            </w:r>
            <w:r w:rsidR="00C258DE" w:rsidRPr="00A66842">
              <w:rPr>
                <w:rFonts w:ascii="Palatino Linotype" w:hAnsi="Palatino Linotype"/>
                <w:color w:val="auto"/>
                <w:lang w:val="en-GB"/>
              </w:rPr>
              <w:t>1</w:t>
            </w:r>
          </w:p>
        </w:tc>
      </w:tr>
      <w:tr w:rsidR="00C258DE" w:rsidRPr="00A66842" w:rsidTr="00A9057A">
        <w:trPr>
          <w:trHeight w:val="60"/>
        </w:trPr>
        <w:tc>
          <w:tcPr>
            <w:tcW w:w="981" w:type="dxa"/>
            <w:tcBorders>
              <w:top w:val="nil"/>
              <w:bottom w:val="single" w:sz="18" w:space="0" w:color="000000"/>
            </w:tcBorders>
            <w:vAlign w:val="center"/>
          </w:tcPr>
          <w:p w:rsidR="00C258DE" w:rsidRPr="00A66842" w:rsidRDefault="00C258DE"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 xml:space="preserve"> two</w:t>
            </w:r>
          </w:p>
        </w:tc>
        <w:tc>
          <w:tcPr>
            <w:tcW w:w="511" w:type="dxa"/>
            <w:tcBorders>
              <w:top w:val="nil"/>
              <w:bottom w:val="single" w:sz="18" w:space="0" w:color="000000"/>
            </w:tcBorders>
            <w:vAlign w:val="center"/>
          </w:tcPr>
          <w:p w:rsidR="00C258DE" w:rsidRPr="00A66842" w:rsidRDefault="00C258D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i/>
                <w:color w:val="auto"/>
              </w:rPr>
              <w:t>m</w:t>
            </w:r>
            <w:r w:rsidRPr="00A66842">
              <w:rPr>
                <w:rFonts w:ascii="Palatino Linotype" w:hAnsi="Palatino Linotype"/>
                <w:i/>
                <w:color w:val="auto"/>
                <w:position w:val="-4"/>
                <w:vertAlign w:val="subscript"/>
              </w:rPr>
              <w:t>s</w:t>
            </w:r>
          </w:p>
        </w:tc>
        <w:tc>
          <w:tcPr>
            <w:tcW w:w="334"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298" type="#_x0000_t75" style="width:9pt;height:21.75pt" o:ole="">
                  <v:imagedata r:id="rId558" o:title=""/>
                </v:shape>
                <o:OLEObject Type="Embed" ProgID="Equation.DSMT4" ShapeID="_x0000_i1298" DrawAspect="Content" ObjectID="_1595942767" r:id="rId559"/>
              </w:object>
            </w:r>
          </w:p>
        </w:tc>
        <w:tc>
          <w:tcPr>
            <w:tcW w:w="418"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299" type="#_x0000_t75" style="width:15pt;height:21.75pt" o:ole="">
                  <v:imagedata r:id="rId560" o:title=""/>
                </v:shape>
                <o:OLEObject Type="Embed" ProgID="Equation.DSMT4" ShapeID="_x0000_i1299" DrawAspect="Content" ObjectID="_1595942768" r:id="rId561"/>
              </w:object>
            </w:r>
          </w:p>
        </w:tc>
        <w:tc>
          <w:tcPr>
            <w:tcW w:w="430"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300" type="#_x0000_t75" style="width:9pt;height:21.75pt" o:ole="">
                  <v:imagedata r:id="rId562" o:title=""/>
                </v:shape>
                <o:OLEObject Type="Embed" ProgID="Equation.DSMT4" ShapeID="_x0000_i1300" DrawAspect="Content" ObjectID="_1595942769" r:id="rId563"/>
              </w:object>
            </w:r>
          </w:p>
        </w:tc>
        <w:tc>
          <w:tcPr>
            <w:tcW w:w="424"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301" type="#_x0000_t75" style="width:9pt;height:21.75pt" o:ole="">
                  <v:imagedata r:id="rId564" o:title=""/>
                </v:shape>
                <o:OLEObject Type="Embed" ProgID="Equation.DSMT4" ShapeID="_x0000_i1301" DrawAspect="Content" ObjectID="_1595942770" r:id="rId565"/>
              </w:object>
            </w:r>
          </w:p>
        </w:tc>
        <w:tc>
          <w:tcPr>
            <w:tcW w:w="424"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302" type="#_x0000_t75" style="width:15pt;height:21.75pt" o:ole="">
                  <v:imagedata r:id="rId566" o:title=""/>
                </v:shape>
                <o:OLEObject Type="Embed" ProgID="Equation.DSMT4" ShapeID="_x0000_i1302" DrawAspect="Content" ObjectID="_1595942771" r:id="rId567"/>
              </w:object>
            </w:r>
          </w:p>
        </w:tc>
        <w:tc>
          <w:tcPr>
            <w:tcW w:w="424"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303" type="#_x0000_t75" style="width:9pt;height:21.75pt" o:ole="">
                  <v:imagedata r:id="rId568" o:title=""/>
                </v:shape>
                <o:OLEObject Type="Embed" ProgID="Equation.DSMT4" ShapeID="_x0000_i1303" DrawAspect="Content" ObjectID="_1595942772" r:id="rId569"/>
              </w:object>
            </w:r>
          </w:p>
        </w:tc>
        <w:tc>
          <w:tcPr>
            <w:tcW w:w="424"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304" type="#_x0000_t75" style="width:15pt;height:21.75pt" o:ole="">
                  <v:imagedata r:id="rId570" o:title=""/>
                </v:shape>
                <o:OLEObject Type="Embed" ProgID="Equation.DSMT4" ShapeID="_x0000_i1304" DrawAspect="Content" ObjectID="_1595942773" r:id="rId571"/>
              </w:object>
            </w:r>
          </w:p>
        </w:tc>
        <w:tc>
          <w:tcPr>
            <w:tcW w:w="424"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305" type="#_x0000_t75" style="width:15pt;height:21.75pt" o:ole="">
                  <v:imagedata r:id="rId572" o:title=""/>
                </v:shape>
                <o:OLEObject Type="Embed" ProgID="Equation.DSMT4" ShapeID="_x0000_i1305" DrawAspect="Content" ObjectID="_1595942774" r:id="rId573"/>
              </w:object>
            </w:r>
          </w:p>
        </w:tc>
        <w:tc>
          <w:tcPr>
            <w:tcW w:w="424"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306" type="#_x0000_t75" style="width:9pt;height:21.75pt" o:ole="">
                  <v:imagedata r:id="rId574" o:title=""/>
                </v:shape>
                <o:OLEObject Type="Embed" ProgID="Equation.DSMT4" ShapeID="_x0000_i1306" DrawAspect="Content" ObjectID="_1595942775" r:id="rId575"/>
              </w:object>
            </w:r>
          </w:p>
        </w:tc>
        <w:tc>
          <w:tcPr>
            <w:tcW w:w="424"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307" type="#_x0000_t75" style="width:15pt;height:21.75pt" o:ole="">
                  <v:imagedata r:id="rId576" o:title=""/>
                </v:shape>
                <o:OLEObject Type="Embed" ProgID="Equation.DSMT4" ShapeID="_x0000_i1307" DrawAspect="Content" ObjectID="_1595942776" r:id="rId577"/>
              </w:object>
            </w:r>
          </w:p>
        </w:tc>
        <w:tc>
          <w:tcPr>
            <w:tcW w:w="424"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308" type="#_x0000_t75" style="width:15pt;height:21.75pt" o:ole="">
                  <v:imagedata r:id="rId578" o:title=""/>
                </v:shape>
                <o:OLEObject Type="Embed" ProgID="Equation.DSMT4" ShapeID="_x0000_i1308" DrawAspect="Content" ObjectID="_1595942777" r:id="rId579"/>
              </w:object>
            </w:r>
          </w:p>
        </w:tc>
        <w:tc>
          <w:tcPr>
            <w:tcW w:w="447" w:type="dxa"/>
            <w:tcBorders>
              <w:top w:val="nil"/>
              <w:bottom w:val="single" w:sz="18" w:space="0" w:color="000000"/>
            </w:tcBorders>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309" type="#_x0000_t75" style="width:9pt;height:21.75pt" o:ole="">
                  <v:imagedata r:id="rId580" o:title=""/>
                </v:shape>
                <o:OLEObject Type="Embed" ProgID="Equation.DSMT4" ShapeID="_x0000_i1309" DrawAspect="Content" ObjectID="_1595942778" r:id="rId581"/>
              </w:object>
            </w:r>
          </w:p>
        </w:tc>
        <w:tc>
          <w:tcPr>
            <w:tcW w:w="496" w:type="dxa"/>
            <w:tcBorders>
              <w:top w:val="nil"/>
              <w:bottom w:val="single" w:sz="18" w:space="0" w:color="000000"/>
            </w:tcBorders>
            <w:tcMar>
              <w:left w:w="60" w:type="dxa"/>
              <w:right w:w="6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310" type="#_x0000_t75" style="width:9pt;height:21.75pt" o:ole="">
                  <v:imagedata r:id="rId582" o:title=""/>
                </v:shape>
                <o:OLEObject Type="Embed" ProgID="Equation.DSMT4" ShapeID="_x0000_i1310" DrawAspect="Content" ObjectID="_1595942779" r:id="rId583"/>
              </w:object>
            </w:r>
          </w:p>
        </w:tc>
        <w:tc>
          <w:tcPr>
            <w:tcW w:w="383" w:type="dxa"/>
            <w:tcBorders>
              <w:top w:val="nil"/>
              <w:bottom w:val="single" w:sz="18" w:space="0" w:color="000000"/>
            </w:tcBorders>
            <w:tcMar>
              <w:top w:w="80" w:type="dxa"/>
              <w:left w:w="0" w:type="dxa"/>
              <w:bottom w:w="80" w:type="dxa"/>
              <w:right w:w="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300" w:dyaOrig="440">
                <v:shape id="_x0000_i1311" type="#_x0000_t75" style="width:15pt;height:21.75pt" o:ole="">
                  <v:imagedata r:id="rId584" o:title=""/>
                </v:shape>
                <o:OLEObject Type="Embed" ProgID="Equation.DSMT4" ShapeID="_x0000_i1311" DrawAspect="Content" ObjectID="_1595942780" r:id="rId585"/>
              </w:object>
            </w:r>
          </w:p>
        </w:tc>
        <w:tc>
          <w:tcPr>
            <w:tcW w:w="383" w:type="dxa"/>
            <w:tcBorders>
              <w:top w:val="nil"/>
              <w:bottom w:val="single" w:sz="18" w:space="0" w:color="000000"/>
            </w:tcBorders>
            <w:tcMar>
              <w:top w:w="80" w:type="dxa"/>
              <w:left w:w="72" w:type="dxa"/>
              <w:bottom w:w="80" w:type="dxa"/>
            </w:tcMar>
            <w:vAlign w:val="center"/>
          </w:tcPr>
          <w:p w:rsidR="00C258DE" w:rsidRPr="00A66842" w:rsidRDefault="00670F2E" w:rsidP="00763DD0">
            <w:pPr>
              <w:tabs>
                <w:tab w:val="left" w:pos="1080"/>
                <w:tab w:val="left" w:pos="2160"/>
              </w:tabs>
              <w:spacing w:before="120" w:after="120" w:line="360" w:lineRule="auto"/>
              <w:ind w:left="1080" w:hanging="1080"/>
              <w:jc w:val="center"/>
              <w:rPr>
                <w:rFonts w:ascii="Palatino Linotype" w:hAnsi="Palatino Linotype"/>
                <w:color w:val="auto"/>
              </w:rPr>
            </w:pPr>
            <w:r w:rsidRPr="00A66842">
              <w:rPr>
                <w:rFonts w:ascii="Palatino Linotype" w:hAnsi="Palatino Linotype"/>
                <w:color w:val="auto"/>
                <w:position w:val="-18"/>
                <w:lang w:val="en-GB"/>
              </w:rPr>
              <w:object w:dxaOrig="180" w:dyaOrig="440">
                <v:shape id="_x0000_i1312" type="#_x0000_t75" style="width:9pt;height:21.75pt" o:ole="">
                  <v:imagedata r:id="rId586" o:title=""/>
                </v:shape>
                <o:OLEObject Type="Embed" ProgID="Equation.DSMT4" ShapeID="_x0000_i1312" DrawAspect="Content" ObjectID="_1595942781" r:id="rId587"/>
              </w:object>
            </w:r>
          </w:p>
        </w:tc>
      </w:tr>
    </w:tbl>
    <w:p w:rsidR="00C258DE" w:rsidRPr="00A66842" w:rsidRDefault="00C258DE"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There are </w:t>
      </w:r>
      <w:r w:rsidR="00670F2E" w:rsidRPr="00A66842">
        <w:rPr>
          <w:rFonts w:ascii="Palatino Linotype" w:hAnsi="Palatino Linotype"/>
          <w:color w:val="auto"/>
          <w:position w:val="5"/>
          <w:sz w:val="24"/>
        </w:rPr>
        <w:object w:dxaOrig="1140" w:dyaOrig="380">
          <v:shape id="_x0000_i1313" type="#_x0000_t75" style="width:57pt;height:18.75pt" o:ole="">
            <v:imagedata r:id="rId588" o:title=""/>
          </v:shape>
          <o:OLEObject Type="Embed" ProgID="Equation.DSMT4" ShapeID="_x0000_i1313" DrawAspect="Content" ObjectID="_1595942782" r:id="rId589"/>
        </w:object>
      </w:r>
      <w:r w:rsidRPr="00A66842">
        <w:rPr>
          <w:rFonts w:ascii="Palatino Linotype" w:hAnsi="Palatino Linotype"/>
          <w:color w:val="auto"/>
          <w:sz w:val="24"/>
        </w:rPr>
        <w:t xml:space="preserve"> allowed states, since electron one can have any of three possible values for </w:t>
      </w:r>
      <w:r w:rsidR="00670F2E" w:rsidRPr="00A66842">
        <w:rPr>
          <w:rFonts w:ascii="Palatino Linotype" w:hAnsi="Palatino Linotype"/>
          <w:color w:val="auto"/>
          <w:position w:val="1"/>
          <w:sz w:val="24"/>
        </w:rPr>
        <w:object w:dxaOrig="320" w:dyaOrig="320">
          <v:shape id="_x0000_i1314" type="#_x0000_t75" style="width:15.75pt;height:15.75pt" o:ole="">
            <v:imagedata r:id="rId590" o:title=""/>
          </v:shape>
          <o:OLEObject Type="Embed" ProgID="Equation.DSMT4" ShapeID="_x0000_i1314" DrawAspect="Content" ObjectID="_1595942783" r:id="rId591"/>
        </w:object>
      </w:r>
      <w:r w:rsidRPr="00A66842">
        <w:rPr>
          <w:rFonts w:ascii="Palatino Linotype" w:hAnsi="Palatino Linotype"/>
          <w:color w:val="auto"/>
          <w:sz w:val="24"/>
        </w:rPr>
        <w:t xml:space="preserve"> </w:t>
      </w:r>
      <w:proofErr w:type="spellStart"/>
      <w:r w:rsidRPr="00A66842">
        <w:rPr>
          <w:rFonts w:ascii="Palatino Linotype" w:hAnsi="Palatino Linotype"/>
          <w:color w:val="auto"/>
          <w:sz w:val="24"/>
        </w:rPr>
        <w:t>for</w:t>
      </w:r>
      <w:proofErr w:type="spellEnd"/>
      <w:r w:rsidRPr="00A66842">
        <w:rPr>
          <w:rFonts w:ascii="Palatino Linotype" w:hAnsi="Palatino Linotype"/>
          <w:color w:val="auto"/>
          <w:sz w:val="24"/>
        </w:rPr>
        <w:t xml:space="preserve"> both spin up and spin down, amounting to six states, and the second electron can have any of the other five states.</w:t>
      </w:r>
    </w:p>
    <w:p w:rsidR="00EB703F" w:rsidRPr="00A66842" w:rsidRDefault="00C258DE" w:rsidP="00EB703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t>(b)</w:t>
      </w:r>
      <w:r w:rsidRPr="00A66842">
        <w:rPr>
          <w:rFonts w:ascii="Palatino Linotype" w:hAnsi="Palatino Linotype"/>
          <w:color w:val="auto"/>
          <w:sz w:val="24"/>
        </w:rPr>
        <w:tab/>
        <w:t xml:space="preserve">Were it not for the exclusion principle, there would be </w:t>
      </w:r>
      <w:r w:rsidR="00670F2E" w:rsidRPr="00A66842">
        <w:rPr>
          <w:rFonts w:ascii="Palatino Linotype" w:hAnsi="Palatino Linotype"/>
          <w:color w:val="auto"/>
          <w:position w:val="5"/>
          <w:sz w:val="24"/>
        </w:rPr>
        <w:object w:dxaOrig="1120" w:dyaOrig="380">
          <v:shape id="_x0000_i1315" type="#_x0000_t75" style="width:56.2pt;height:18.75pt" o:ole="">
            <v:imagedata r:id="rId592" o:title=""/>
          </v:shape>
          <o:OLEObject Type="Embed" ProgID="Equation.DSMT4" ShapeID="_x0000_i1315" DrawAspect="Content" ObjectID="_1595942784" r:id="rId593"/>
        </w:object>
      </w:r>
      <w:r w:rsidRPr="00A66842">
        <w:rPr>
          <w:rFonts w:ascii="Palatino Linotype" w:hAnsi="Palatino Linotype"/>
          <w:color w:val="auto"/>
          <w:sz w:val="24"/>
        </w:rPr>
        <w:t xml:space="preserve"> possible states, six for each electron independently.</w:t>
      </w:r>
    </w:p>
    <w:p w:rsidR="00D669B2" w:rsidRPr="00A66842" w:rsidRDefault="000B1BB8" w:rsidP="00AF737A">
      <w:pPr>
        <w:pStyle w:val="Qalpha"/>
        <w:tabs>
          <w:tab w:val="clear" w:pos="1520"/>
          <w:tab w:val="clear" w:pos="3940"/>
          <w:tab w:val="left" w:pos="1080"/>
          <w:tab w:val="left" w:pos="1620"/>
          <w:tab w:val="left" w:pos="2160"/>
        </w:tabs>
        <w:spacing w:before="120" w:after="120" w:line="360" w:lineRule="auto"/>
        <w:ind w:left="1627" w:hanging="1627"/>
        <w:jc w:val="center"/>
        <w:rPr>
          <w:rStyle w:val="H21"/>
          <w:rFonts w:ascii="Palatino Linotype" w:hAnsi="Palatino Linotype" w:cs="Times-Roman"/>
          <w:color w:val="auto"/>
          <w:sz w:val="24"/>
        </w:rPr>
      </w:pPr>
      <w:r w:rsidRPr="00A66842">
        <w:rPr>
          <w:rFonts w:ascii="Palatino Linotype" w:hAnsi="Palatino Linotype"/>
          <w:b/>
          <w:noProof/>
          <w:color w:val="auto"/>
          <w:sz w:val="16"/>
          <w:lang w:val="en-US"/>
        </w:rPr>
        <mc:AlternateContent>
          <mc:Choice Requires="wps">
            <w:drawing>
              <wp:inline distT="0" distB="0" distL="0" distR="0">
                <wp:extent cx="1879600" cy="0"/>
                <wp:effectExtent l="24130" t="27940" r="29845" b="29210"/>
                <wp:docPr id="6"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73833DD" id="Line 2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" strokeweight="3.75pt">
                <v:fill o:detectmouseclick="t"/>
                <v:stroke linestyle="thinThin"/>
                <v:shadow opacity="22938f" offset="0"/>
                <w10:anchorlock/>
              </v:line>
            </w:pict>
          </mc:Fallback>
        </mc:AlternateContent>
      </w:r>
    </w:p>
    <w:p w:rsidR="00D669B2" w:rsidRPr="00A66842" w:rsidRDefault="00D669B2" w:rsidP="00AF737A">
      <w:pPr>
        <w:pStyle w:val="Qalpha"/>
        <w:tabs>
          <w:tab w:val="clear" w:pos="1520"/>
          <w:tab w:val="clear" w:pos="3940"/>
          <w:tab w:val="left" w:pos="1080"/>
          <w:tab w:val="left" w:pos="1980"/>
          <w:tab w:val="left" w:pos="2160"/>
        </w:tabs>
        <w:spacing w:before="480" w:line="360" w:lineRule="auto"/>
        <w:ind w:left="0" w:firstLine="0"/>
        <w:rPr>
          <w:rFonts w:ascii="Palatino Linotype" w:hAnsi="Palatino Linotype"/>
          <w:b/>
          <w:color w:val="auto"/>
          <w:sz w:val="28"/>
          <w:szCs w:val="28"/>
        </w:rPr>
      </w:pPr>
      <w:r w:rsidRPr="00A66842">
        <w:rPr>
          <w:rStyle w:val="H21"/>
          <w:rFonts w:ascii="Palatino Linotype" w:hAnsi="Palatino Linotype" w:cs="Times New Roman"/>
          <w:b/>
          <w:bCs/>
          <w:color w:val="auto"/>
          <w:sz w:val="28"/>
          <w:szCs w:val="28"/>
        </w:rPr>
        <w:t>Section 42.8</w:t>
      </w:r>
      <w:r w:rsidRPr="00A66842">
        <w:rPr>
          <w:rStyle w:val="H21"/>
          <w:rFonts w:ascii="Palatino Linotype" w:hAnsi="Palatino Linotype" w:cs="Times New Roman"/>
          <w:b/>
          <w:bCs/>
          <w:color w:val="auto"/>
          <w:sz w:val="28"/>
          <w:szCs w:val="28"/>
        </w:rPr>
        <w:tab/>
      </w:r>
      <w:r w:rsidRPr="00A66842">
        <w:rPr>
          <w:rFonts w:ascii="Palatino Linotype" w:eastAsia="Cambria" w:hAnsi="Palatino Linotype" w:cs="AlrightSans-Bold"/>
          <w:b/>
          <w:bCs/>
          <w:color w:val="262626"/>
          <w:sz w:val="28"/>
          <w:szCs w:val="28"/>
        </w:rPr>
        <w:t>More on Atomic Spectra: Visible and X-Ray</w:t>
      </w:r>
    </w:p>
    <w:p w:rsidR="00BB6D2D" w:rsidRPr="00A66842" w:rsidRDefault="00BB6D2D" w:rsidP="00763DD0">
      <w:pPr>
        <w:tabs>
          <w:tab w:val="left" w:pos="1080"/>
          <w:tab w:val="left" w:pos="2160"/>
        </w:tabs>
        <w:spacing w:before="120" w:after="120" w:line="360" w:lineRule="auto"/>
        <w:ind w:left="1080" w:hanging="1080"/>
        <w:rPr>
          <w:rFonts w:ascii="Palatino Linotype" w:hAnsi="Palatino Linotype"/>
        </w:rPr>
      </w:pPr>
      <w:r w:rsidRPr="00A66842">
        <w:rPr>
          <w:rFonts w:ascii="Palatino Linotype" w:hAnsi="Palatino Linotype"/>
          <w:b/>
        </w:rPr>
        <w:t>P4</w:t>
      </w:r>
      <w:r w:rsidR="00BA06D0" w:rsidRPr="00A66842">
        <w:rPr>
          <w:rFonts w:ascii="Palatino Linotype" w:hAnsi="Palatino Linotype"/>
          <w:b/>
        </w:rPr>
        <w:t>1.30</w:t>
      </w:r>
      <w:r w:rsidRPr="00A66842">
        <w:rPr>
          <w:rFonts w:ascii="Palatino Linotype" w:hAnsi="Palatino Linotype"/>
        </w:rPr>
        <w:tab/>
        <w:t xml:space="preserve">Some electrons can give all their kinetic energy </w:t>
      </w:r>
      <w:r w:rsidR="00670F2E" w:rsidRPr="00A66842">
        <w:rPr>
          <w:rFonts w:ascii="Palatino Linotype" w:hAnsi="Palatino Linotype"/>
        </w:rPr>
        <w:object w:dxaOrig="1020" w:dyaOrig="340">
          <v:shape id="_x0000_i1316" type="#_x0000_t75" style="width:51pt;height:17.25pt" o:ole="">
            <v:imagedata r:id="rId594" o:title=""/>
          </v:shape>
          <o:OLEObject Type="Embed" ProgID="Equation.DSMT4" ShapeID="_x0000_i1316" DrawAspect="Content" ObjectID="_1595942785" r:id="rId595"/>
        </w:object>
      </w:r>
      <w:r w:rsidRPr="00A66842">
        <w:rPr>
          <w:rFonts w:ascii="Palatino Linotype" w:hAnsi="Palatino Linotype"/>
        </w:rPr>
        <w:t xml:space="preserve"> to the creation of a single photon of x-radiation, with</w:t>
      </w:r>
    </w:p>
    <w:p w:rsidR="00BB6D2D" w:rsidRPr="00A66842" w:rsidRDefault="00BB6D2D" w:rsidP="00763DD0">
      <w:pPr>
        <w:tabs>
          <w:tab w:val="left" w:pos="1080"/>
          <w:tab w:val="left" w:pos="2160"/>
        </w:tabs>
        <w:spacing w:before="120" w:after="120" w:line="360" w:lineRule="auto"/>
        <w:ind w:left="1080" w:hanging="1080"/>
        <w:rPr>
          <w:rFonts w:ascii="Palatino Linotype" w:hAnsi="Palatino Linotype"/>
        </w:rPr>
      </w:pPr>
      <w:r w:rsidRPr="00A66842">
        <w:rPr>
          <w:rFonts w:ascii="Palatino Linotype" w:hAnsi="Palatino Linotype"/>
        </w:rPr>
        <w:tab/>
      </w:r>
      <w:r w:rsidRPr="00A66842">
        <w:rPr>
          <w:rFonts w:ascii="Palatino Linotype" w:hAnsi="Palatino Linotype"/>
        </w:rPr>
        <w:tab/>
      </w:r>
      <w:r w:rsidRPr="00A66842">
        <w:rPr>
          <w:rFonts w:ascii="Palatino Linotype" w:hAnsi="Palatino Linotype"/>
        </w:rPr>
        <w:tab/>
      </w:r>
      <w:r w:rsidR="00670F2E" w:rsidRPr="00A66842">
        <w:rPr>
          <w:rFonts w:ascii="Palatino Linotype" w:hAnsi="Palatino Linotype"/>
          <w:position w:val="-108"/>
        </w:rPr>
        <w:object w:dxaOrig="5340" w:dyaOrig="2140">
          <v:shape id="_x0000_i1317" type="#_x0000_t75" style="width:267pt;height:107.2pt" o:ole="">
            <v:imagedata r:id="rId596" o:title=""/>
          </v:shape>
          <o:OLEObject Type="Embed" ProgID="Equation.DSMT4" ShapeID="_x0000_i1317" DrawAspect="Content" ObjectID="_1595942786" r:id="rId597"/>
        </w:object>
      </w:r>
    </w:p>
    <w:p w:rsidR="00BB6D2D" w:rsidRPr="00A66842" w:rsidRDefault="00BB6D2D" w:rsidP="00763DD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A66842">
        <w:rPr>
          <w:rStyle w:val="Q1"/>
          <w:rFonts w:ascii="Palatino Linotype" w:hAnsi="Palatino Linotype"/>
          <w:color w:val="auto"/>
          <w:sz w:val="24"/>
        </w:rPr>
        <w:t>P4</w:t>
      </w:r>
      <w:r w:rsidR="00BA06D0" w:rsidRPr="00A66842">
        <w:rPr>
          <w:rStyle w:val="Q1"/>
          <w:rFonts w:ascii="Palatino Linotype" w:hAnsi="Palatino Linotype"/>
          <w:color w:val="auto"/>
          <w:sz w:val="24"/>
        </w:rPr>
        <w:t>1.31</w:t>
      </w:r>
      <w:r w:rsidRPr="00A66842">
        <w:rPr>
          <w:rFonts w:ascii="Palatino Linotype" w:hAnsi="Palatino Linotype"/>
          <w:color w:val="auto"/>
          <w:sz w:val="24"/>
        </w:rPr>
        <w:tab/>
        <w:t>(a)</w:t>
      </w:r>
      <w:r w:rsidRPr="00A66842">
        <w:rPr>
          <w:rFonts w:ascii="Palatino Linotype" w:hAnsi="Palatino Linotype"/>
          <w:color w:val="auto"/>
          <w:sz w:val="24"/>
        </w:rPr>
        <w:tab/>
        <w:t xml:space="preserve">For bismuth, </w:t>
      </w:r>
      <w:r w:rsidRPr="00A66842">
        <w:rPr>
          <w:rFonts w:ascii="Palatino Linotype" w:hAnsi="Palatino Linotype"/>
          <w:i/>
          <w:color w:val="auto"/>
          <w:sz w:val="24"/>
        </w:rPr>
        <w:t>Z</w:t>
      </w:r>
      <w:r w:rsidR="00EB703F" w:rsidRPr="00A66842">
        <w:rPr>
          <w:rFonts w:ascii="Palatino Linotype" w:hAnsi="Palatino Linotype"/>
          <w:color w:val="auto"/>
          <w:sz w:val="24"/>
        </w:rPr>
        <w:t xml:space="preserve"> = 83. Following Example 41</w:t>
      </w:r>
      <w:r w:rsidRPr="00A66842">
        <w:rPr>
          <w:rFonts w:ascii="Palatino Linotype" w:hAnsi="Palatino Linotype"/>
          <w:color w:val="auto"/>
          <w:sz w:val="24"/>
        </w:rPr>
        <w:t>.5, the electron in the M shell (</w:t>
      </w:r>
      <w:r w:rsidRPr="00A66842">
        <w:rPr>
          <w:rFonts w:ascii="Palatino Linotype" w:hAnsi="Palatino Linotype"/>
          <w:i/>
          <w:color w:val="auto"/>
          <w:sz w:val="24"/>
        </w:rPr>
        <w:t>n</w:t>
      </w:r>
      <w:r w:rsidRPr="00A66842">
        <w:rPr>
          <w:rFonts w:ascii="Palatino Linotype" w:hAnsi="Palatino Linotype"/>
          <w:color w:val="auto"/>
          <w:sz w:val="24"/>
        </w:rPr>
        <w:t xml:space="preserve"> = 3) is shielded from the nuclear charge by one electron in the L shell (</w:t>
      </w:r>
      <w:r w:rsidRPr="00A66842">
        <w:rPr>
          <w:rFonts w:ascii="Palatino Linotype" w:hAnsi="Palatino Linotype"/>
          <w:i/>
          <w:color w:val="auto"/>
          <w:sz w:val="24"/>
        </w:rPr>
        <w:t>n</w:t>
      </w:r>
      <w:r w:rsidRPr="00A66842">
        <w:rPr>
          <w:rFonts w:ascii="Palatino Linotype" w:hAnsi="Palatino Linotype"/>
          <w:color w:val="auto"/>
          <w:sz w:val="24"/>
        </w:rPr>
        <w:t xml:space="preserve"> = 1) and eight electrons in the K shell (</w:t>
      </w:r>
      <w:r w:rsidRPr="00A66842">
        <w:rPr>
          <w:rFonts w:ascii="Palatino Linotype" w:hAnsi="Palatino Linotype"/>
          <w:i/>
          <w:color w:val="auto"/>
          <w:sz w:val="24"/>
        </w:rPr>
        <w:t>n</w:t>
      </w:r>
      <w:r w:rsidRPr="00A66842">
        <w:rPr>
          <w:rFonts w:ascii="Palatino Linotype" w:hAnsi="Palatino Linotype"/>
          <w:color w:val="auto"/>
          <w:sz w:val="24"/>
        </w:rPr>
        <w:t xml:space="preserve"> = 2). Its energy is </w:t>
      </w:r>
    </w:p>
    <w:p w:rsidR="00BB6D2D" w:rsidRPr="00A66842" w:rsidRDefault="00BB6D2D"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lastRenderedPageBreak/>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4140" w:dyaOrig="760">
          <v:shape id="_x0000_i1318" type="#_x0000_t75" style="width:207pt;height:38.25pt" o:ole="">
            <v:imagedata r:id="rId598" o:title=""/>
          </v:shape>
          <o:OLEObject Type="Embed" ProgID="Equation.DSMT4" ShapeID="_x0000_i1318" DrawAspect="Content" ObjectID="_1595942787" r:id="rId599"/>
        </w:object>
      </w:r>
    </w:p>
    <w:p w:rsidR="00BB6D2D" w:rsidRPr="00A66842" w:rsidRDefault="00BB6D2D"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The electrons in the L shell (</w:t>
      </w:r>
      <w:r w:rsidRPr="00A66842">
        <w:rPr>
          <w:rFonts w:ascii="Palatino Linotype" w:hAnsi="Palatino Linotype"/>
          <w:i/>
          <w:color w:val="auto"/>
          <w:sz w:val="24"/>
        </w:rPr>
        <w:t>n</w:t>
      </w:r>
      <w:r w:rsidRPr="00A66842">
        <w:rPr>
          <w:rFonts w:ascii="Palatino Linotype" w:hAnsi="Palatino Linotype"/>
          <w:color w:val="auto"/>
          <w:sz w:val="24"/>
        </w:rPr>
        <w:t xml:space="preserve"> = 2) are shielded from the nuclear charge by one electron in the K shell, so (from page 1324) </w:t>
      </w:r>
    </w:p>
    <w:p w:rsidR="00BB6D2D" w:rsidRPr="00A66842" w:rsidRDefault="00BB6D2D"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00F6114F"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4080" w:dyaOrig="760">
          <v:shape id="_x0000_i1319" type="#_x0000_t75" style="width:204pt;height:38.25pt" o:ole="">
            <v:imagedata r:id="rId600" o:title=""/>
          </v:shape>
          <o:OLEObject Type="Embed" ProgID="Equation.DSMT4" ShapeID="_x0000_i1319" DrawAspect="Content" ObjectID="_1595942788" r:id="rId601"/>
        </w:object>
      </w:r>
    </w:p>
    <w:p w:rsidR="00BB6D2D" w:rsidRPr="00A66842" w:rsidRDefault="00BB6D2D"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When the electron drops from the M to the L shell of the atom, it emits a photon of energy</w:t>
      </w:r>
    </w:p>
    <w:p w:rsidR="00BB6D2D" w:rsidRPr="00A66842" w:rsidRDefault="00BB6D2D"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00F6114F"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52"/>
          <w:sz w:val="24"/>
        </w:rPr>
        <w:object w:dxaOrig="4380" w:dyaOrig="1180">
          <v:shape id="_x0000_i1320" type="#_x0000_t75" style="width:219pt;height:59.25pt" o:ole="">
            <v:imagedata r:id="rId602" o:title=""/>
          </v:shape>
          <o:OLEObject Type="Embed" ProgID="Equation.DSMT4" ShapeID="_x0000_i1320" DrawAspect="Content" ObjectID="_1595942789" r:id="rId603"/>
        </w:object>
      </w:r>
    </w:p>
    <w:p w:rsidR="00BB6D2D" w:rsidRPr="00A66842" w:rsidRDefault="00BB6D2D"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t>(b)</w:t>
      </w:r>
      <w:r w:rsidRPr="00A66842">
        <w:rPr>
          <w:rFonts w:ascii="Palatino Linotype" w:hAnsi="Palatino Linotype"/>
          <w:color w:val="auto"/>
          <w:sz w:val="24"/>
        </w:rPr>
        <w:tab/>
        <w:t>The wavelength of the emitted x-ray is given by</w:t>
      </w:r>
    </w:p>
    <w:p w:rsidR="00BB6D2D" w:rsidRPr="00A66842" w:rsidRDefault="00F6114F"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00BB6D2D" w:rsidRPr="00A66842">
        <w:rPr>
          <w:rFonts w:ascii="Palatino Linotype" w:hAnsi="Palatino Linotype"/>
          <w:color w:val="auto"/>
          <w:sz w:val="24"/>
        </w:rPr>
        <w:tab/>
      </w:r>
      <w:r w:rsidR="00BB6D2D" w:rsidRPr="00A66842">
        <w:rPr>
          <w:rFonts w:ascii="Palatino Linotype" w:hAnsi="Palatino Linotype"/>
          <w:color w:val="auto"/>
          <w:sz w:val="24"/>
        </w:rPr>
        <w:tab/>
      </w:r>
      <w:r w:rsidR="00BB6D2D" w:rsidRPr="00A66842">
        <w:rPr>
          <w:rFonts w:ascii="Palatino Linotype" w:hAnsi="Palatino Linotype"/>
          <w:color w:val="auto"/>
          <w:sz w:val="24"/>
        </w:rPr>
        <w:tab/>
      </w:r>
      <w:r w:rsidR="00670F2E" w:rsidRPr="00A66842">
        <w:rPr>
          <w:rFonts w:ascii="Palatino Linotype" w:hAnsi="Palatino Linotype"/>
          <w:color w:val="auto"/>
          <w:position w:val="-48"/>
          <w:sz w:val="24"/>
        </w:rPr>
        <w:object w:dxaOrig="3760" w:dyaOrig="1080">
          <v:shape id="_x0000_i1321" type="#_x0000_t75" style="width:188.2pt;height:54pt" o:ole="">
            <v:imagedata r:id="rId604" o:title=""/>
          </v:shape>
          <o:OLEObject Type="Embed" ProgID="Equation.DSMT4" ShapeID="_x0000_i1321" DrawAspect="Content" ObjectID="_1595942790" r:id="rId605"/>
        </w:object>
      </w:r>
    </w:p>
    <w:p w:rsidR="00E16CB7" w:rsidRPr="00A66842" w:rsidRDefault="00BB6D2D"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Style w:val="Q1"/>
          <w:rFonts w:ascii="Palatino Linotype" w:hAnsi="Palatino Linotype"/>
          <w:color w:val="auto"/>
          <w:sz w:val="24"/>
        </w:rPr>
        <w:t>P4</w:t>
      </w:r>
      <w:r w:rsidR="00BA06D0" w:rsidRPr="00A66842">
        <w:rPr>
          <w:rStyle w:val="Q1"/>
          <w:rFonts w:ascii="Palatino Linotype" w:hAnsi="Palatino Linotype"/>
          <w:color w:val="auto"/>
          <w:sz w:val="24"/>
        </w:rPr>
        <w:t>1.32</w:t>
      </w:r>
      <w:r w:rsidRPr="00A66842">
        <w:rPr>
          <w:rFonts w:ascii="Palatino Linotype" w:hAnsi="Palatino Linotype"/>
          <w:color w:val="auto"/>
          <w:sz w:val="24"/>
        </w:rPr>
        <w:tab/>
        <w:t>(a)</w:t>
      </w:r>
      <w:r w:rsidRPr="00A66842">
        <w:rPr>
          <w:rFonts w:ascii="Palatino Linotype" w:hAnsi="Palatino Linotype"/>
          <w:color w:val="auto"/>
          <w:sz w:val="24"/>
        </w:rPr>
        <w:tab/>
        <w:t>For the 3</w:t>
      </w:r>
      <w:r w:rsidRPr="00A66842">
        <w:rPr>
          <w:rFonts w:ascii="Palatino Linotype" w:hAnsi="Palatino Linotype"/>
          <w:i/>
          <w:color w:val="auto"/>
          <w:sz w:val="24"/>
        </w:rPr>
        <w:t>p</w:t>
      </w:r>
      <w:r w:rsidR="00F6114F" w:rsidRPr="00A66842">
        <w:rPr>
          <w:rFonts w:ascii="Palatino Linotype" w:hAnsi="Palatino Linotype"/>
          <w:color w:val="auto"/>
          <w:sz w:val="24"/>
        </w:rPr>
        <w:t xml:space="preserve"> state, </w:t>
      </w:r>
      <w:r w:rsidR="00670F2E" w:rsidRPr="00A66842">
        <w:rPr>
          <w:rFonts w:ascii="Palatino Linotype" w:hAnsi="Palatino Linotype"/>
          <w:color w:val="auto"/>
          <w:position w:val="6"/>
          <w:sz w:val="24"/>
          <w:szCs w:val="24"/>
        </w:rPr>
        <w:object w:dxaOrig="1900" w:dyaOrig="700">
          <v:shape id="_x0000_i1322" type="#_x0000_t75" style="width:95.3pt;height:35.25pt" o:ole="">
            <v:imagedata r:id="rId606" o:title=""/>
          </v:shape>
          <o:OLEObject Type="Embed" ProgID="Equation.DSMT4" ShapeID="_x0000_i1322" DrawAspect="Content" ObjectID="_1595942791" r:id="rId607"/>
        </w:object>
      </w:r>
      <w:r w:rsidR="00F6114F" w:rsidRPr="00A66842">
        <w:rPr>
          <w:rFonts w:ascii="Palatino Linotype" w:hAnsi="Palatino Linotype"/>
          <w:color w:val="auto"/>
          <w:sz w:val="24"/>
        </w:rPr>
        <w:t xml:space="preserve"> </w:t>
      </w:r>
      <w:r w:rsidRPr="00A66842">
        <w:rPr>
          <w:rFonts w:ascii="Palatino Linotype" w:hAnsi="Palatino Linotype"/>
          <w:color w:val="auto"/>
          <w:sz w:val="24"/>
        </w:rPr>
        <w:t>becomes</w:t>
      </w:r>
      <w:r w:rsidRPr="00A66842">
        <w:rPr>
          <w:rFonts w:ascii="Palatino Linotype" w:hAnsi="Palatino Linotype"/>
          <w:color w:val="auto"/>
          <w:sz w:val="24"/>
        </w:rPr>
        <w:tab/>
      </w:r>
    </w:p>
    <w:p w:rsidR="00BB6D2D" w:rsidRPr="00A66842" w:rsidRDefault="00E16CB7" w:rsidP="00763DD0">
      <w:pPr>
        <w:pStyle w:val="Qalpha"/>
        <w:tabs>
          <w:tab w:val="clear" w:pos="1520"/>
          <w:tab w:val="clear" w:pos="3940"/>
          <w:tab w:val="left" w:pos="1080"/>
          <w:tab w:val="left" w:pos="1620"/>
          <w:tab w:val="left" w:pos="2160"/>
          <w:tab w:val="left" w:pos="408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00F6114F"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4240" w:dyaOrig="700">
          <v:shape id="_x0000_i1323" type="#_x0000_t75" style="width:212.2pt;height:35.25pt" o:ole="">
            <v:imagedata r:id="rId608" o:title=""/>
          </v:shape>
          <o:OLEObject Type="Embed" ProgID="Equation.DSMT4" ShapeID="_x0000_i1323" DrawAspect="Content" ObjectID="_1595942792" r:id="rId609"/>
        </w:object>
      </w:r>
    </w:p>
    <w:p w:rsidR="00E16CB7" w:rsidRPr="00A66842" w:rsidRDefault="00BB6D2D" w:rsidP="00763DD0">
      <w:pPr>
        <w:pStyle w:val="Qalpha"/>
        <w:tabs>
          <w:tab w:val="clear" w:pos="1520"/>
          <w:tab w:val="clear" w:pos="3940"/>
          <w:tab w:val="left" w:pos="1080"/>
          <w:tab w:val="left" w:pos="1620"/>
          <w:tab w:val="left" w:pos="2160"/>
          <w:tab w:val="left" w:pos="408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For the 3</w:t>
      </w:r>
      <w:r w:rsidRPr="00A66842">
        <w:rPr>
          <w:rFonts w:ascii="Palatino Linotype" w:hAnsi="Palatino Linotype"/>
          <w:i/>
          <w:color w:val="auto"/>
          <w:sz w:val="24"/>
        </w:rPr>
        <w:t>d</w:t>
      </w:r>
      <w:r w:rsidRPr="00A66842">
        <w:rPr>
          <w:rFonts w:ascii="Palatino Linotype" w:hAnsi="Palatino Linotype"/>
          <w:color w:val="auto"/>
          <w:sz w:val="24"/>
        </w:rPr>
        <w:t xml:space="preserve"> state</w:t>
      </w:r>
      <w:r w:rsidRPr="00A66842">
        <w:rPr>
          <w:rFonts w:ascii="Palatino Linotype" w:hAnsi="Palatino Linotype"/>
          <w:color w:val="auto"/>
          <w:sz w:val="24"/>
        </w:rPr>
        <w:tab/>
      </w:r>
    </w:p>
    <w:p w:rsidR="00BB6D2D" w:rsidRPr="00A66842" w:rsidRDefault="00E16CB7" w:rsidP="00763DD0">
      <w:pPr>
        <w:pStyle w:val="Qalpha"/>
        <w:tabs>
          <w:tab w:val="clear" w:pos="1520"/>
          <w:tab w:val="clear" w:pos="3940"/>
          <w:tab w:val="left" w:pos="1080"/>
          <w:tab w:val="left" w:pos="1620"/>
          <w:tab w:val="left" w:pos="2160"/>
          <w:tab w:val="left" w:pos="408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00F6114F"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4180" w:dyaOrig="700">
          <v:shape id="_x0000_i1324" type="#_x0000_t75" style="width:209.2pt;height:35.25pt" o:ole="">
            <v:imagedata r:id="rId610" o:title=""/>
          </v:shape>
          <o:OLEObject Type="Embed" ProgID="Equation.DSMT4" ShapeID="_x0000_i1324" DrawAspect="Content" ObjectID="_1595942793" r:id="rId611"/>
        </w:object>
      </w:r>
    </w:p>
    <w:p w:rsidR="00BB6D2D" w:rsidRPr="00A66842" w:rsidRDefault="00BB6D2D"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t>(b)</w:t>
      </w:r>
      <w:r w:rsidRPr="00A66842">
        <w:rPr>
          <w:rFonts w:ascii="Palatino Linotype" w:hAnsi="Palatino Linotype"/>
          <w:color w:val="auto"/>
          <w:sz w:val="24"/>
        </w:rPr>
        <w:tab/>
        <w:t>When the outermost electron in sodium is promoted from the 3</w:t>
      </w:r>
      <w:r w:rsidRPr="00A66842">
        <w:rPr>
          <w:rFonts w:ascii="Palatino Linotype" w:hAnsi="Palatino Linotype"/>
          <w:i/>
          <w:color w:val="auto"/>
          <w:sz w:val="24"/>
        </w:rPr>
        <w:t>s</w:t>
      </w:r>
      <w:r w:rsidRPr="00A66842">
        <w:rPr>
          <w:rFonts w:ascii="Palatino Linotype" w:hAnsi="Palatino Linotype"/>
          <w:color w:val="auto"/>
          <w:sz w:val="24"/>
        </w:rPr>
        <w:t xml:space="preserve"> state into a 3</w:t>
      </w:r>
      <w:r w:rsidRPr="00A66842">
        <w:rPr>
          <w:rFonts w:ascii="Palatino Linotype" w:hAnsi="Palatino Linotype"/>
          <w:i/>
          <w:color w:val="auto"/>
          <w:sz w:val="24"/>
        </w:rPr>
        <w:t>p</w:t>
      </w:r>
      <w:r w:rsidRPr="00A66842">
        <w:rPr>
          <w:rFonts w:ascii="Palatino Linotype" w:hAnsi="Palatino Linotype"/>
          <w:color w:val="auto"/>
          <w:sz w:val="24"/>
        </w:rPr>
        <w:t xml:space="preserve"> state, its wave function still overlaps somewhat with the ten electrons below it. It therefore sees the +11</w:t>
      </w:r>
      <w:r w:rsidRPr="00A66842">
        <w:rPr>
          <w:rFonts w:ascii="Palatino Linotype" w:hAnsi="Palatino Linotype"/>
          <w:i/>
          <w:color w:val="auto"/>
          <w:sz w:val="24"/>
        </w:rPr>
        <w:t>e</w:t>
      </w:r>
      <w:r w:rsidRPr="00A66842">
        <w:rPr>
          <w:rFonts w:ascii="Palatino Linotype" w:hAnsi="Palatino Linotype"/>
          <w:color w:val="auto"/>
          <w:sz w:val="24"/>
        </w:rPr>
        <w:t xml:space="preserve"> nuclear </w:t>
      </w:r>
      <w:r w:rsidRPr="00A66842">
        <w:rPr>
          <w:rFonts w:ascii="Palatino Linotype" w:hAnsi="Palatino Linotype"/>
          <w:color w:val="auto"/>
          <w:sz w:val="24"/>
        </w:rPr>
        <w:lastRenderedPageBreak/>
        <w:t>charge not fully screened, and on the average moves in an electric field like that created by a particle with charge +11</w:t>
      </w:r>
      <w:r w:rsidRPr="00A66842">
        <w:rPr>
          <w:rFonts w:ascii="Palatino Linotype" w:hAnsi="Palatino Linotype"/>
          <w:i/>
          <w:color w:val="auto"/>
          <w:sz w:val="24"/>
        </w:rPr>
        <w:t>e</w:t>
      </w:r>
      <w:r w:rsidRPr="00A66842">
        <w:rPr>
          <w:rFonts w:ascii="Palatino Linotype" w:hAnsi="Palatino Linotype"/>
          <w:color w:val="auto"/>
          <w:sz w:val="24"/>
        </w:rPr>
        <w:t xml:space="preserve"> </w:t>
      </w:r>
      <w:r w:rsidR="00D50F65" w:rsidRPr="00A66842">
        <w:rPr>
          <w:rFonts w:ascii="Palatino Linotype" w:hAnsi="Palatino Linotype"/>
          <w:color w:val="auto"/>
          <w:sz w:val="24"/>
        </w:rPr>
        <w:t>–</w:t>
      </w:r>
      <w:r w:rsidRPr="00A66842">
        <w:rPr>
          <w:rFonts w:ascii="Palatino Linotype" w:hAnsi="Palatino Linotype"/>
          <w:color w:val="auto"/>
          <w:sz w:val="24"/>
        </w:rPr>
        <w:t xml:space="preserve"> 9.6</w:t>
      </w:r>
      <w:r w:rsidRPr="00A66842">
        <w:rPr>
          <w:rFonts w:ascii="Palatino Linotype" w:hAnsi="Palatino Linotype"/>
          <w:i/>
          <w:color w:val="auto"/>
          <w:sz w:val="24"/>
        </w:rPr>
        <w:t>e</w:t>
      </w:r>
      <w:r w:rsidRPr="00A66842">
        <w:rPr>
          <w:rFonts w:ascii="Palatino Linotype" w:hAnsi="Palatino Linotype"/>
          <w:color w:val="auto"/>
          <w:sz w:val="24"/>
        </w:rPr>
        <w:t xml:space="preserve"> = 1.4</w:t>
      </w:r>
      <w:r w:rsidRPr="00A66842">
        <w:rPr>
          <w:rFonts w:ascii="Palatino Linotype" w:hAnsi="Palatino Linotype"/>
          <w:i/>
          <w:color w:val="auto"/>
          <w:sz w:val="24"/>
        </w:rPr>
        <w:t>e</w:t>
      </w:r>
      <w:r w:rsidRPr="00A66842">
        <w:rPr>
          <w:rFonts w:ascii="Palatino Linotype" w:hAnsi="Palatino Linotype"/>
          <w:color w:val="auto"/>
          <w:sz w:val="24"/>
        </w:rPr>
        <w:t>. When this valence electron is lifted farther to a 3</w:t>
      </w:r>
      <w:r w:rsidRPr="00A66842">
        <w:rPr>
          <w:rFonts w:ascii="Palatino Linotype" w:hAnsi="Palatino Linotype"/>
          <w:i/>
          <w:color w:val="auto"/>
          <w:sz w:val="24"/>
        </w:rPr>
        <w:t>d</w:t>
      </w:r>
      <w:r w:rsidRPr="00A66842">
        <w:rPr>
          <w:rFonts w:ascii="Palatino Linotype" w:hAnsi="Palatino Linotype"/>
          <w:color w:val="auto"/>
          <w:sz w:val="24"/>
        </w:rPr>
        <w:t xml:space="preserve"> state, it is essentially entirely outside the cloud of ten electrons below it, and moves in the field of a net charge +11</w:t>
      </w:r>
      <w:r w:rsidRPr="00A66842">
        <w:rPr>
          <w:rFonts w:ascii="Palatino Linotype" w:hAnsi="Palatino Linotype"/>
          <w:i/>
          <w:color w:val="auto"/>
          <w:sz w:val="24"/>
        </w:rPr>
        <w:t>e</w:t>
      </w:r>
      <w:r w:rsidRPr="00A66842">
        <w:rPr>
          <w:rFonts w:ascii="Palatino Linotype" w:hAnsi="Palatino Linotype"/>
          <w:color w:val="auto"/>
          <w:sz w:val="24"/>
        </w:rPr>
        <w:t xml:space="preserve"> </w:t>
      </w:r>
      <w:r w:rsidR="00D50F65" w:rsidRPr="00A66842">
        <w:rPr>
          <w:rFonts w:ascii="Palatino Linotype" w:hAnsi="Palatino Linotype"/>
          <w:color w:val="auto"/>
          <w:sz w:val="24"/>
        </w:rPr>
        <w:t>–</w:t>
      </w:r>
      <w:r w:rsidRPr="00A66842">
        <w:rPr>
          <w:rFonts w:ascii="Palatino Linotype" w:hAnsi="Palatino Linotype"/>
          <w:color w:val="auto"/>
          <w:sz w:val="24"/>
        </w:rPr>
        <w:t xml:space="preserve"> 10</w:t>
      </w:r>
      <w:r w:rsidRPr="00A66842">
        <w:rPr>
          <w:rFonts w:ascii="Palatino Linotype" w:hAnsi="Palatino Linotype"/>
          <w:i/>
          <w:color w:val="auto"/>
          <w:sz w:val="24"/>
        </w:rPr>
        <w:t>e</w:t>
      </w:r>
      <w:r w:rsidRPr="00A66842">
        <w:rPr>
          <w:rFonts w:ascii="Palatino Linotype" w:hAnsi="Palatino Linotype"/>
          <w:color w:val="auto"/>
          <w:sz w:val="24"/>
        </w:rPr>
        <w:t xml:space="preserve"> = 1</w:t>
      </w:r>
      <w:r w:rsidRPr="00A66842">
        <w:rPr>
          <w:rFonts w:ascii="Palatino Linotype" w:hAnsi="Palatino Linotype"/>
          <w:i/>
          <w:color w:val="auto"/>
          <w:sz w:val="24"/>
        </w:rPr>
        <w:t>e</w:t>
      </w:r>
      <w:r w:rsidRPr="00A66842">
        <w:rPr>
          <w:rFonts w:ascii="Palatino Linotype" w:hAnsi="Palatino Linotype"/>
          <w:color w:val="auto"/>
          <w:sz w:val="24"/>
        </w:rPr>
        <w:t>.</w:t>
      </w:r>
    </w:p>
    <w:p w:rsidR="00BA06D0" w:rsidRPr="00A66842" w:rsidRDefault="00BA06D0" w:rsidP="00AF737A">
      <w:pPr>
        <w:pStyle w:val="TX"/>
        <w:tabs>
          <w:tab w:val="clear" w:pos="360"/>
          <w:tab w:val="left" w:pos="1080"/>
          <w:tab w:val="left" w:pos="1620"/>
          <w:tab w:val="left" w:pos="2160"/>
          <w:tab w:val="right" w:pos="8640"/>
        </w:tabs>
        <w:spacing w:before="120" w:after="120" w:line="360" w:lineRule="auto"/>
        <w:ind w:left="1080" w:hanging="1080"/>
        <w:jc w:val="left"/>
        <w:rPr>
          <w:rFonts w:ascii="Palatino Linotype" w:hAnsi="Palatino Linotype"/>
          <w:sz w:val="24"/>
        </w:rPr>
      </w:pPr>
      <w:r w:rsidRPr="00A66842">
        <w:rPr>
          <w:rFonts w:ascii="Palatino Linotype" w:hAnsi="Palatino Linotype"/>
          <w:b/>
          <w:sz w:val="24"/>
        </w:rPr>
        <w:t>*P41.33</w:t>
      </w:r>
      <w:r w:rsidR="00AF737A" w:rsidRPr="00A66842">
        <w:rPr>
          <w:rFonts w:ascii="Palatino Linotype" w:hAnsi="Palatino Linotype"/>
          <w:b/>
          <w:sz w:val="24"/>
        </w:rPr>
        <w:tab/>
      </w:r>
      <w:r w:rsidRPr="00A66842">
        <w:rPr>
          <w:rFonts w:ascii="Palatino Linotype" w:hAnsi="Palatino Linotype"/>
          <w:b/>
          <w:sz w:val="24"/>
        </w:rPr>
        <w:t>Conceptualize</w:t>
      </w:r>
      <w:r w:rsidRPr="00A66842">
        <w:rPr>
          <w:rFonts w:ascii="Palatino Linotype" w:hAnsi="Palatino Linotype"/>
          <w:sz w:val="24"/>
        </w:rPr>
        <w:t xml:space="preserve"> Review Section 41.8 on the production of x-rays when electrons strike a target.</w:t>
      </w:r>
    </w:p>
    <w:p w:rsidR="00BA06D0" w:rsidRPr="00A66842" w:rsidRDefault="00BA06D0" w:rsidP="00AF737A">
      <w:pPr>
        <w:spacing w:before="120" w:line="360" w:lineRule="auto"/>
        <w:ind w:left="1080"/>
        <w:rPr>
          <w:rFonts w:ascii="Palatino Linotype" w:hAnsi="Palatino Linotype"/>
        </w:rPr>
      </w:pPr>
      <w:r w:rsidRPr="00A66842">
        <w:rPr>
          <w:rFonts w:ascii="Palatino Linotype" w:hAnsi="Palatino Linotype"/>
          <w:b/>
        </w:rPr>
        <w:t>Categorize</w:t>
      </w:r>
      <w:r w:rsidRPr="00A66842">
        <w:rPr>
          <w:rFonts w:ascii="Palatino Linotype" w:hAnsi="Palatino Linotype"/>
        </w:rPr>
        <w:t xml:space="preserve"> This problem is a simple application of finding a wavelength of a photon with a certain energy, so we categorize the problem as a substitution problem.</w:t>
      </w:r>
    </w:p>
    <w:p w:rsidR="00BA06D0" w:rsidRPr="00A66842" w:rsidRDefault="00BA06D0" w:rsidP="00AF737A">
      <w:pPr>
        <w:spacing w:before="120" w:line="360" w:lineRule="auto"/>
        <w:ind w:left="1080"/>
        <w:rPr>
          <w:rFonts w:ascii="Palatino Linotype" w:hAnsi="Palatino Linotype"/>
        </w:rPr>
      </w:pPr>
      <w:r w:rsidRPr="00A66842">
        <w:rPr>
          <w:rFonts w:ascii="Palatino Linotype" w:hAnsi="Palatino Linotype"/>
        </w:rPr>
        <w:t>The 35.0-kV accelerating voltage will create 35.0-keV electrons.  The shortest wavelength of radiation from the x-ray machine will be that associated with an electron giving up all of its energy at once when it strikes the target, transforming this much energy to that of a photon. Find the wavelength of the photon associated with this energy:</w:t>
      </w:r>
    </w:p>
    <w:p w:rsidR="00BA06D0" w:rsidRPr="00A66842" w:rsidRDefault="00670F2E" w:rsidP="00763DD0">
      <w:pPr>
        <w:spacing w:line="360" w:lineRule="auto"/>
        <w:jc w:val="center"/>
        <w:rPr>
          <w:rFonts w:ascii="Palatino Linotype" w:hAnsi="Palatino Linotype"/>
        </w:rPr>
      </w:pPr>
      <w:r w:rsidRPr="00A66842">
        <w:rPr>
          <w:rFonts w:ascii="Palatino Linotype" w:hAnsi="Palatino Linotype"/>
          <w:position w:val="-34"/>
        </w:rPr>
        <w:object w:dxaOrig="5560" w:dyaOrig="800">
          <v:shape id="_x0000_i1325" type="#_x0000_t75" style="width:278.3pt;height:39.75pt" o:ole="">
            <v:imagedata r:id="rId612" o:title=""/>
          </v:shape>
          <o:OLEObject Type="Embed" ProgID="Equation.3" ShapeID="_x0000_i1325" DrawAspect="Content" ObjectID="_1595942794" r:id="rId613"/>
        </w:object>
      </w:r>
    </w:p>
    <w:p w:rsidR="00BA06D0" w:rsidRPr="00A66842" w:rsidRDefault="00BA06D0" w:rsidP="00AF737A">
      <w:pPr>
        <w:pStyle w:val="Qalpha"/>
        <w:tabs>
          <w:tab w:val="clear" w:pos="1520"/>
          <w:tab w:val="clear" w:pos="3940"/>
          <w:tab w:val="left" w:pos="1080"/>
          <w:tab w:val="left" w:pos="1620"/>
          <w:tab w:val="left" w:pos="2160"/>
        </w:tabs>
        <w:suppressAutoHyphens/>
        <w:spacing w:before="120" w:line="360" w:lineRule="auto"/>
        <w:ind w:left="1080" w:firstLine="0"/>
        <w:rPr>
          <w:rFonts w:ascii="Palatino Linotype" w:hAnsi="Palatino Linotype"/>
          <w:sz w:val="24"/>
        </w:rPr>
      </w:pPr>
      <w:r w:rsidRPr="00A66842">
        <w:rPr>
          <w:rFonts w:ascii="Palatino Linotype" w:hAnsi="Palatino Linotype"/>
          <w:sz w:val="24"/>
        </w:rPr>
        <w:t xml:space="preserve">This is the </w:t>
      </w:r>
      <w:r w:rsidRPr="00A66842">
        <w:rPr>
          <w:rFonts w:ascii="Palatino Linotype" w:hAnsi="Palatino Linotype"/>
          <w:i/>
          <w:sz w:val="24"/>
        </w:rPr>
        <w:t>minimum</w:t>
      </w:r>
      <w:r w:rsidRPr="00A66842">
        <w:rPr>
          <w:rFonts w:ascii="Palatino Linotype" w:hAnsi="Palatino Linotype"/>
          <w:sz w:val="24"/>
        </w:rPr>
        <w:t xml:space="preserve"> wavelength that the doctor</w:t>
      </w:r>
      <w:r w:rsidR="00D50F65" w:rsidRPr="00A66842">
        <w:rPr>
          <w:rFonts w:ascii="Palatino Linotype" w:hAnsi="Palatino Linotype"/>
          <w:sz w:val="24"/>
        </w:rPr>
        <w:t>’</w:t>
      </w:r>
      <w:r w:rsidRPr="00A66842">
        <w:rPr>
          <w:rFonts w:ascii="Palatino Linotype" w:hAnsi="Palatino Linotype"/>
          <w:sz w:val="24"/>
        </w:rPr>
        <w:t>s machine can create. Therefore, the 30.0-pm radiation did not come from the doctor</w:t>
      </w:r>
      <w:r w:rsidR="00D50F65" w:rsidRPr="00A66842">
        <w:rPr>
          <w:rFonts w:ascii="Palatino Linotype" w:hAnsi="Palatino Linotype"/>
          <w:sz w:val="24"/>
        </w:rPr>
        <w:t>’</w:t>
      </w:r>
      <w:r w:rsidRPr="00A66842">
        <w:rPr>
          <w:rFonts w:ascii="Palatino Linotype" w:hAnsi="Palatino Linotype"/>
          <w:sz w:val="24"/>
        </w:rPr>
        <w:t xml:space="preserve">s office. It must be coming from some </w:t>
      </w:r>
      <w:proofErr w:type="spellStart"/>
      <w:r w:rsidRPr="00A66842">
        <w:rPr>
          <w:rFonts w:ascii="Palatino Linotype" w:hAnsi="Palatino Linotype"/>
          <w:sz w:val="24"/>
        </w:rPr>
        <w:t>neighboring</w:t>
      </w:r>
      <w:proofErr w:type="spellEnd"/>
      <w:r w:rsidRPr="00A66842">
        <w:rPr>
          <w:rFonts w:ascii="Palatino Linotype" w:hAnsi="Palatino Linotype"/>
          <w:sz w:val="24"/>
        </w:rPr>
        <w:t xml:space="preserve"> office that is not properly shielding its x-ray machine.]</w:t>
      </w:r>
    </w:p>
    <w:p w:rsidR="0075727C" w:rsidRPr="00A66842" w:rsidRDefault="0075727C" w:rsidP="00AF737A">
      <w:pPr>
        <w:pStyle w:val="Qalpha"/>
        <w:tabs>
          <w:tab w:val="clear" w:pos="1520"/>
          <w:tab w:val="clear" w:pos="3940"/>
          <w:tab w:val="left" w:pos="1080"/>
          <w:tab w:val="left" w:pos="1620"/>
          <w:tab w:val="left" w:pos="2160"/>
        </w:tabs>
        <w:suppressAutoHyphens/>
        <w:spacing w:before="120" w:line="360" w:lineRule="auto"/>
        <w:ind w:left="1080" w:firstLine="0"/>
        <w:rPr>
          <w:rFonts w:ascii="Palatino Linotype" w:hAnsi="Palatino Linotype"/>
          <w:sz w:val="24"/>
        </w:rPr>
      </w:pPr>
      <w:r w:rsidRPr="00A66842">
        <w:rPr>
          <w:rFonts w:ascii="Palatino Linotype" w:hAnsi="Palatino Linotype"/>
          <w:i/>
          <w:sz w:val="24"/>
        </w:rPr>
        <w:t>Answer:</w:t>
      </w:r>
      <w:r w:rsidRPr="00A66842">
        <w:rPr>
          <w:rFonts w:ascii="Palatino Linotype" w:hAnsi="Palatino Linotype"/>
          <w:sz w:val="24"/>
        </w:rPr>
        <w:t xml:space="preserve"> Minimum wavelength from doctor</w:t>
      </w:r>
      <w:r w:rsidR="00D50F65" w:rsidRPr="00A66842">
        <w:rPr>
          <w:rFonts w:ascii="Palatino Linotype" w:hAnsi="Palatino Linotype"/>
          <w:sz w:val="24"/>
        </w:rPr>
        <w:t>’</w:t>
      </w:r>
      <w:r w:rsidRPr="00A66842">
        <w:rPr>
          <w:rFonts w:ascii="Palatino Linotype" w:hAnsi="Palatino Linotype"/>
          <w:sz w:val="24"/>
        </w:rPr>
        <w:t>s office is 35.4 pm. Radiation is coming from elsewhere.</w:t>
      </w:r>
    </w:p>
    <w:p w:rsidR="008164E5" w:rsidRPr="00A66842" w:rsidRDefault="008164E5" w:rsidP="004F5967">
      <w:pPr>
        <w:pStyle w:val="Qalpha"/>
        <w:keepNext/>
        <w:keepLines/>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Style w:val="Q1"/>
          <w:rFonts w:ascii="Palatino Linotype" w:hAnsi="Palatino Linotype"/>
          <w:color w:val="auto"/>
          <w:sz w:val="24"/>
        </w:rPr>
        <w:lastRenderedPageBreak/>
        <w:t>P4</w:t>
      </w:r>
      <w:r w:rsidR="0075727C" w:rsidRPr="00A66842">
        <w:rPr>
          <w:rStyle w:val="Q1"/>
          <w:rFonts w:ascii="Palatino Linotype" w:hAnsi="Palatino Linotype"/>
          <w:color w:val="auto"/>
          <w:sz w:val="24"/>
        </w:rPr>
        <w:t>1.34</w:t>
      </w:r>
      <w:r w:rsidRPr="00A66842">
        <w:rPr>
          <w:rFonts w:ascii="Palatino Linotype" w:hAnsi="Palatino Linotype"/>
          <w:color w:val="auto"/>
          <w:sz w:val="24"/>
        </w:rPr>
        <w:tab/>
        <w:t>(a)</w:t>
      </w:r>
      <w:r w:rsidRPr="00A66842">
        <w:rPr>
          <w:rFonts w:ascii="Palatino Linotype" w:hAnsi="Palatino Linotype"/>
          <w:color w:val="auto"/>
          <w:sz w:val="24"/>
        </w:rPr>
        <w:tab/>
        <w:t xml:space="preserve">All of the kinetic energy of an electron after its acceleration through a potential difference </w:t>
      </w:r>
      <w:r w:rsidR="00670F2E" w:rsidRPr="00A66842">
        <w:rPr>
          <w:rFonts w:ascii="Palatino Linotype" w:hAnsi="Palatino Linotype"/>
          <w:color w:val="auto"/>
          <w:position w:val="3"/>
          <w:sz w:val="24"/>
          <w:szCs w:val="24"/>
        </w:rPr>
        <w:object w:dxaOrig="420" w:dyaOrig="280">
          <v:shape id="_x0000_i1326" type="#_x0000_t75" style="width:21pt;height:14.25pt" o:ole="">
            <v:imagedata r:id="rId614" o:title=""/>
          </v:shape>
          <o:OLEObject Type="Embed" ProgID="Equation.DSMT4" ShapeID="_x0000_i1326" DrawAspect="Content" ObjectID="_1595942795" r:id="rId615"/>
        </w:object>
      </w:r>
      <w:r w:rsidRPr="00A66842">
        <w:rPr>
          <w:rFonts w:ascii="Palatino Linotype" w:hAnsi="Palatino Linotype"/>
          <w:color w:val="auto"/>
          <w:sz w:val="24"/>
        </w:rPr>
        <w:t xml:space="preserve"> goes into producing a single photon: </w:t>
      </w:r>
    </w:p>
    <w:p w:rsidR="008164E5" w:rsidRPr="00A66842" w:rsidRDefault="008164E5"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30"/>
          <w:sz w:val="24"/>
        </w:rPr>
        <w:object w:dxaOrig="6100" w:dyaOrig="740">
          <v:shape id="_x0000_i1327" type="#_x0000_t75" style="width:305.3pt;height:36.75pt" o:ole="">
            <v:imagedata r:id="rId616" o:title=""/>
          </v:shape>
          <o:OLEObject Type="Embed" ProgID="Equation.DSMT4" ShapeID="_x0000_i1327" DrawAspect="Content" ObjectID="_1595942796" r:id="rId617"/>
        </w:object>
      </w:r>
    </w:p>
    <w:p w:rsidR="008164E5" w:rsidRPr="00A66842" w:rsidRDefault="008164E5"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t>(b)</w:t>
      </w:r>
      <w:r w:rsidRPr="00A66842">
        <w:rPr>
          <w:rFonts w:ascii="Palatino Linotype" w:hAnsi="Palatino Linotype"/>
          <w:color w:val="auto"/>
          <w:sz w:val="24"/>
        </w:rPr>
        <w:tab/>
      </w:r>
      <w:r w:rsidRPr="00A66842">
        <w:rPr>
          <w:rFonts w:ascii="Palatino Linotype" w:hAnsi="Palatino Linotype"/>
          <w:color w:val="auto"/>
          <w:sz w:val="24"/>
          <w:bdr w:val="single" w:sz="4" w:space="0" w:color="auto"/>
        </w:rPr>
        <w:t>The potential difference is inversely proportional to the wavelength.</w:t>
      </w:r>
    </w:p>
    <w:p w:rsidR="008164E5" w:rsidRPr="00A66842" w:rsidRDefault="008164E5"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t>(c)</w:t>
      </w:r>
      <w:r w:rsidRPr="00A66842">
        <w:rPr>
          <w:rFonts w:ascii="Palatino Linotype" w:hAnsi="Palatino Linotype"/>
          <w:color w:val="auto"/>
          <w:sz w:val="24"/>
        </w:rPr>
        <w:tab/>
      </w:r>
      <w:r w:rsidR="00670F2E" w:rsidRPr="00A66842">
        <w:rPr>
          <w:rFonts w:ascii="Palatino Linotype" w:hAnsi="Palatino Linotype"/>
          <w:color w:val="auto"/>
          <w:position w:val="-36"/>
          <w:sz w:val="24"/>
        </w:rPr>
        <w:object w:dxaOrig="6700" w:dyaOrig="1160">
          <v:shape id="_x0000_i1328" type="#_x0000_t75" style="width:335.35pt;height:57.75pt" o:ole="">
            <v:imagedata r:id="rId618" o:title=""/>
          </v:shape>
          <o:OLEObject Type="Embed" ProgID="Equation.DSMT4" ShapeID="_x0000_i1328" DrawAspect="Content" ObjectID="_1595942797" r:id="rId619"/>
        </w:object>
      </w:r>
    </w:p>
    <w:p w:rsidR="008164E5" w:rsidRPr="00A66842" w:rsidRDefault="008164E5"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t>(d)</w:t>
      </w:r>
      <w:r w:rsidRPr="00A66842">
        <w:rPr>
          <w:rFonts w:ascii="Palatino Linotype" w:hAnsi="Palatino Linotype"/>
          <w:color w:val="auto"/>
          <w:sz w:val="24"/>
        </w:rPr>
        <w:tab/>
      </w:r>
      <w:r w:rsidR="00670F2E" w:rsidRPr="00A66842">
        <w:rPr>
          <w:rFonts w:ascii="Palatino Linotype" w:hAnsi="Palatino Linotype"/>
          <w:color w:val="auto"/>
          <w:position w:val="-56"/>
          <w:sz w:val="24"/>
        </w:rPr>
        <w:object w:dxaOrig="6880" w:dyaOrig="1520">
          <v:shape id="_x0000_i1329" type="#_x0000_t75" style="width:344.35pt;height:75.75pt" o:ole="">
            <v:imagedata r:id="rId620" o:title=""/>
          </v:shape>
          <o:OLEObject Type="Embed" ProgID="Equation.DSMT4" ShapeID="_x0000_i1329" DrawAspect="Content" ObjectID="_1595942798" r:id="rId621"/>
        </w:object>
      </w:r>
    </w:p>
    <w:p w:rsidR="008164E5" w:rsidRPr="00A66842" w:rsidRDefault="008164E5"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t>(e)</w:t>
      </w:r>
      <w:r w:rsidRPr="00A66842">
        <w:rPr>
          <w:rFonts w:ascii="Palatino Linotype" w:hAnsi="Palatino Linotype"/>
          <w:color w:val="auto"/>
          <w:sz w:val="24"/>
        </w:rPr>
        <w:tab/>
      </w:r>
      <w:r w:rsidR="00670F2E" w:rsidRPr="00A66842">
        <w:rPr>
          <w:rFonts w:ascii="Palatino Linotype" w:hAnsi="Palatino Linotype"/>
          <w:color w:val="auto"/>
          <w:position w:val="-18"/>
          <w:sz w:val="24"/>
          <w:szCs w:val="24"/>
        </w:rPr>
        <w:object w:dxaOrig="6700" w:dyaOrig="800">
          <v:shape id="_x0000_i1330" type="#_x0000_t75" style="width:335.35pt;height:39.75pt" o:ole="">
            <v:imagedata r:id="rId622" o:title=""/>
          </v:shape>
          <o:OLEObject Type="Embed" ProgID="Equation.DSMT4" ShapeID="_x0000_i1330" DrawAspect="Content" ObjectID="_1595942799" r:id="rId623"/>
        </w:object>
      </w:r>
    </w:p>
    <w:p w:rsidR="00EB703F" w:rsidRPr="00A66842" w:rsidRDefault="008164E5" w:rsidP="00EB703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position w:val="-18"/>
          <w:sz w:val="24"/>
          <w:szCs w:val="24"/>
        </w:rPr>
      </w:pPr>
      <w:r w:rsidRPr="00A66842">
        <w:rPr>
          <w:rFonts w:ascii="Palatino Linotype" w:hAnsi="Palatino Linotype"/>
          <w:color w:val="auto"/>
          <w:sz w:val="24"/>
        </w:rPr>
        <w:tab/>
        <w:t>(f)</w:t>
      </w:r>
      <w:r w:rsidRPr="00A66842">
        <w:rPr>
          <w:rFonts w:ascii="Palatino Linotype" w:hAnsi="Palatino Linotype"/>
          <w:color w:val="auto"/>
          <w:sz w:val="24"/>
        </w:rPr>
        <w:tab/>
      </w:r>
      <w:r w:rsidR="00670F2E" w:rsidRPr="00A66842">
        <w:rPr>
          <w:rFonts w:ascii="Palatino Linotype" w:hAnsi="Palatino Linotype"/>
          <w:color w:val="auto"/>
          <w:position w:val="-18"/>
          <w:sz w:val="24"/>
          <w:szCs w:val="24"/>
        </w:rPr>
        <w:object w:dxaOrig="6660" w:dyaOrig="800">
          <v:shape id="_x0000_i1331" type="#_x0000_t75" style="width:333pt;height:39.75pt" o:ole="">
            <v:imagedata r:id="rId624" o:title=""/>
          </v:shape>
          <o:OLEObject Type="Embed" ProgID="Equation.DSMT4" ShapeID="_x0000_i1331" DrawAspect="Content" ObjectID="_1595942800" r:id="rId625"/>
        </w:object>
      </w:r>
      <w:r w:rsidR="00EB703F" w:rsidRPr="00A66842">
        <w:rPr>
          <w:rFonts w:ascii="Palatino Linotype" w:hAnsi="Palatino Linotype"/>
          <w:color w:val="auto"/>
          <w:position w:val="-18"/>
          <w:sz w:val="24"/>
          <w:szCs w:val="24"/>
        </w:rPr>
        <w:t>\</w:t>
      </w:r>
    </w:p>
    <w:p w:rsidR="00381EB8" w:rsidRPr="00A66842" w:rsidRDefault="000B1BB8" w:rsidP="00AF737A">
      <w:pPr>
        <w:pStyle w:val="Qalpha"/>
        <w:tabs>
          <w:tab w:val="clear" w:pos="1520"/>
          <w:tab w:val="clear" w:pos="3940"/>
          <w:tab w:val="left" w:pos="1080"/>
          <w:tab w:val="left" w:pos="1620"/>
          <w:tab w:val="left" w:pos="2160"/>
        </w:tabs>
        <w:spacing w:before="120" w:after="120" w:line="360" w:lineRule="auto"/>
        <w:ind w:left="1627" w:hanging="1627"/>
        <w:jc w:val="center"/>
        <w:rPr>
          <w:rStyle w:val="H21"/>
          <w:rFonts w:ascii="Palatino Linotype" w:hAnsi="Palatino Linotype" w:cs="Times-Roman"/>
          <w:color w:val="auto"/>
          <w:sz w:val="24"/>
        </w:rPr>
      </w:pPr>
      <w:r w:rsidRPr="00A66842">
        <w:rPr>
          <w:rFonts w:ascii="Palatino Linotype" w:hAnsi="Palatino Linotype"/>
          <w:b/>
          <w:noProof/>
          <w:color w:val="auto"/>
          <w:sz w:val="16"/>
          <w:lang w:val="en-US"/>
        </w:rPr>
        <mc:AlternateContent>
          <mc:Choice Requires="wps">
            <w:drawing>
              <wp:inline distT="0" distB="0" distL="0" distR="0">
                <wp:extent cx="1879600" cy="0"/>
                <wp:effectExtent l="24130" t="27940" r="29845" b="29210"/>
                <wp:docPr id="5"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A3075BC" id="Line 26"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" strokeweight="3.75pt">
                <v:fill o:detectmouseclick="t"/>
                <v:stroke linestyle="thinThin"/>
                <v:shadow opacity="22938f" offset="0"/>
                <w10:anchorlock/>
              </v:line>
            </w:pict>
          </mc:Fallback>
        </mc:AlternateContent>
      </w:r>
    </w:p>
    <w:p w:rsidR="008E750E" w:rsidRPr="00A66842" w:rsidRDefault="0075727C" w:rsidP="00AF737A">
      <w:pPr>
        <w:pStyle w:val="Qalpha"/>
        <w:tabs>
          <w:tab w:val="clear" w:pos="1520"/>
          <w:tab w:val="clear" w:pos="3940"/>
          <w:tab w:val="left" w:pos="1080"/>
          <w:tab w:val="left" w:pos="1980"/>
          <w:tab w:val="left" w:pos="2160"/>
        </w:tabs>
        <w:spacing w:before="480" w:line="360" w:lineRule="auto"/>
        <w:ind w:left="0" w:firstLine="0"/>
        <w:rPr>
          <w:rFonts w:ascii="Palatino Linotype" w:hAnsi="Palatino Linotype"/>
          <w:b/>
          <w:color w:val="auto"/>
          <w:sz w:val="28"/>
          <w:szCs w:val="28"/>
        </w:rPr>
      </w:pPr>
      <w:r w:rsidRPr="00A66842">
        <w:rPr>
          <w:rStyle w:val="H21"/>
          <w:rFonts w:ascii="Palatino Linotype" w:hAnsi="Palatino Linotype" w:cs="Times New Roman"/>
          <w:b/>
          <w:bCs/>
          <w:color w:val="auto"/>
          <w:sz w:val="28"/>
          <w:szCs w:val="28"/>
        </w:rPr>
        <w:t>Section 41</w:t>
      </w:r>
      <w:r w:rsidR="00381EB8" w:rsidRPr="00A66842">
        <w:rPr>
          <w:rStyle w:val="H21"/>
          <w:rFonts w:ascii="Palatino Linotype" w:hAnsi="Palatino Linotype" w:cs="Times New Roman"/>
          <w:b/>
          <w:bCs/>
          <w:color w:val="auto"/>
          <w:sz w:val="28"/>
          <w:szCs w:val="28"/>
        </w:rPr>
        <w:t>.10</w:t>
      </w:r>
      <w:r w:rsidR="00381EB8" w:rsidRPr="00A66842">
        <w:rPr>
          <w:rStyle w:val="H21"/>
          <w:rFonts w:ascii="Palatino Linotype" w:hAnsi="Palatino Linotype" w:cs="Times New Roman"/>
          <w:b/>
          <w:bCs/>
          <w:color w:val="auto"/>
          <w:sz w:val="28"/>
          <w:szCs w:val="28"/>
        </w:rPr>
        <w:tab/>
      </w:r>
      <w:r w:rsidR="00381EB8" w:rsidRPr="00A66842">
        <w:rPr>
          <w:rFonts w:ascii="Palatino Linotype" w:eastAsia="Cambria" w:hAnsi="Palatino Linotype" w:cs="AlrightSans-Bold"/>
          <w:b/>
          <w:bCs/>
          <w:color w:val="262626"/>
          <w:sz w:val="28"/>
          <w:szCs w:val="28"/>
        </w:rPr>
        <w:t>Lasers</w:t>
      </w:r>
    </w:p>
    <w:p w:rsidR="008E750E" w:rsidRPr="00A66842" w:rsidRDefault="008E750E"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Style w:val="Q1"/>
          <w:rFonts w:ascii="Palatino Linotype" w:hAnsi="Palatino Linotype"/>
          <w:color w:val="auto"/>
          <w:sz w:val="24"/>
        </w:rPr>
        <w:t>P4</w:t>
      </w:r>
      <w:r w:rsidR="0075727C" w:rsidRPr="00A66842">
        <w:rPr>
          <w:rStyle w:val="Q1"/>
          <w:rFonts w:ascii="Palatino Linotype" w:hAnsi="Palatino Linotype"/>
          <w:color w:val="auto"/>
          <w:sz w:val="24"/>
        </w:rPr>
        <w:t>1.35</w:t>
      </w:r>
      <w:r w:rsidRPr="00A66842">
        <w:rPr>
          <w:rFonts w:ascii="Palatino Linotype" w:hAnsi="Palatino Linotype"/>
          <w:color w:val="auto"/>
          <w:sz w:val="24"/>
        </w:rPr>
        <w:tab/>
        <w:t>(a)</w:t>
      </w:r>
      <w:r w:rsidRPr="00A66842">
        <w:rPr>
          <w:rFonts w:ascii="Palatino Linotype" w:hAnsi="Palatino Linotype"/>
          <w:color w:val="auto"/>
          <w:sz w:val="24"/>
        </w:rPr>
        <w:tab/>
        <w:t xml:space="preserve">The equilibrium ratio is </w:t>
      </w:r>
    </w:p>
    <w:p w:rsidR="008E750E" w:rsidRPr="00A66842" w:rsidRDefault="008E750E"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4000" w:dyaOrig="800">
          <v:shape id="_x0000_i1332" type="#_x0000_t75" style="width:200.2pt;height:39.75pt" o:ole="">
            <v:imagedata r:id="rId626" o:title=""/>
          </v:shape>
          <o:OLEObject Type="Embed" ProgID="Equation.DSMT4" ShapeID="_x0000_i1332" DrawAspect="Content" ObjectID="_1595942801" r:id="rId627"/>
        </w:object>
      </w:r>
    </w:p>
    <w:p w:rsidR="008E750E" w:rsidRPr="00A66842" w:rsidRDefault="008E750E" w:rsidP="004F5967">
      <w:pPr>
        <w:pStyle w:val="Qalpha"/>
        <w:widowControl/>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lastRenderedPageBreak/>
        <w:tab/>
      </w:r>
      <w:r w:rsidRPr="00A66842">
        <w:rPr>
          <w:rFonts w:ascii="Palatino Linotype" w:hAnsi="Palatino Linotype"/>
          <w:color w:val="auto"/>
          <w:sz w:val="24"/>
        </w:rPr>
        <w:tab/>
        <w:t xml:space="preserve">where the temperature </w:t>
      </w:r>
      <w:r w:rsidRPr="00A66842">
        <w:rPr>
          <w:rStyle w:val="Italic"/>
          <w:rFonts w:ascii="Palatino Linotype" w:hAnsi="Palatino Linotype"/>
          <w:color w:val="auto"/>
          <w:sz w:val="24"/>
        </w:rPr>
        <w:t>T</w:t>
      </w:r>
      <w:r w:rsidRPr="00A66842">
        <w:rPr>
          <w:rFonts w:ascii="Palatino Linotype" w:hAnsi="Palatino Linotype"/>
          <w:color w:val="auto"/>
          <w:sz w:val="24"/>
        </w:rPr>
        <w:t xml:space="preserve"> = 27.0 </w:t>
      </w:r>
      <w:r w:rsidR="00D50F65" w:rsidRPr="00A66842">
        <w:rPr>
          <w:rFonts w:ascii="Palatino Linotype" w:hAnsi="Palatino Linotype"/>
          <w:color w:val="auto"/>
          <w:sz w:val="24"/>
        </w:rPr>
        <w:t>°</w:t>
      </w:r>
      <w:r w:rsidRPr="00A66842">
        <w:rPr>
          <w:rFonts w:ascii="Palatino Linotype" w:hAnsi="Palatino Linotype"/>
          <w:color w:val="auto"/>
          <w:sz w:val="24"/>
        </w:rPr>
        <w:t>C + 2</w:t>
      </w:r>
      <w:r w:rsidR="001A4744" w:rsidRPr="00A66842">
        <w:rPr>
          <w:rFonts w:ascii="Palatino Linotype" w:hAnsi="Palatino Linotype"/>
          <w:color w:val="auto"/>
          <w:sz w:val="24"/>
        </w:rPr>
        <w:t>7</w:t>
      </w:r>
      <w:r w:rsidRPr="00A66842">
        <w:rPr>
          <w:rFonts w:ascii="Palatino Linotype" w:hAnsi="Palatino Linotype"/>
          <w:color w:val="auto"/>
          <w:sz w:val="24"/>
        </w:rPr>
        <w:t>3.15 = 3</w:t>
      </w:r>
      <w:r w:rsidR="001A4744" w:rsidRPr="00A66842">
        <w:rPr>
          <w:rFonts w:ascii="Palatino Linotype" w:hAnsi="Palatino Linotype"/>
          <w:color w:val="auto"/>
          <w:sz w:val="24"/>
        </w:rPr>
        <w:t>0</w:t>
      </w:r>
      <w:r w:rsidRPr="00A66842">
        <w:rPr>
          <w:rFonts w:ascii="Palatino Linotype" w:hAnsi="Palatino Linotype"/>
          <w:color w:val="auto"/>
          <w:sz w:val="24"/>
        </w:rPr>
        <w:t xml:space="preserve">0.2 K, and the energy difference (from Figure P42.60) is </w:t>
      </w:r>
    </w:p>
    <w:p w:rsidR="008E750E" w:rsidRPr="00A66842" w:rsidRDefault="008E750E" w:rsidP="00EB703F">
      <w:pPr>
        <w:pStyle w:val="QALPHAII"/>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4720" w:dyaOrig="340">
          <v:shape id="_x0000_i1333" type="#_x0000_t75" style="width:236.25pt;height:17.25pt" o:ole="">
            <v:imagedata r:id="rId628" o:title=""/>
          </v:shape>
          <o:OLEObject Type="Embed" ProgID="Equation.DSMT4" ShapeID="_x0000_i1333" DrawAspect="Content" ObjectID="_1595942802" r:id="rId629"/>
        </w:object>
      </w:r>
    </w:p>
    <w:p w:rsidR="008E750E" w:rsidRPr="00A66842" w:rsidRDefault="008E750E" w:rsidP="00763DD0">
      <w:pPr>
        <w:pStyle w:val="QALPHAII"/>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Substituting numerical values,</w:t>
      </w:r>
    </w:p>
    <w:p w:rsidR="008E750E" w:rsidRPr="00A66842" w:rsidRDefault="008E750E"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50"/>
          <w:sz w:val="24"/>
        </w:rPr>
        <w:object w:dxaOrig="5300" w:dyaOrig="1120">
          <v:shape id="_x0000_i1334" type="#_x0000_t75" style="width:264.75pt;height:56.2pt" o:ole="">
            <v:imagedata r:id="rId630" o:title=""/>
          </v:shape>
          <o:OLEObject Type="Embed" ProgID="Equation.DSMT4" ShapeID="_x0000_i1334" DrawAspect="Content" ObjectID="_1595942803" r:id="rId631"/>
        </w:object>
      </w:r>
    </w:p>
    <w:p w:rsidR="008E750E" w:rsidRPr="00A66842" w:rsidRDefault="008E750E"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t>(b)</w:t>
      </w:r>
      <w:r w:rsidRPr="00A66842">
        <w:rPr>
          <w:rFonts w:ascii="Palatino Linotype" w:hAnsi="Palatino Linotype"/>
          <w:color w:val="auto"/>
          <w:sz w:val="24"/>
        </w:rPr>
        <w:tab/>
        <w:t xml:space="preserve">Now, we require </w:t>
      </w:r>
      <w:r w:rsidR="00670F2E" w:rsidRPr="00A66842">
        <w:rPr>
          <w:rFonts w:ascii="Palatino Linotype" w:hAnsi="Palatino Linotype"/>
          <w:color w:val="auto"/>
          <w:sz w:val="24"/>
        </w:rPr>
        <w:object w:dxaOrig="2160" w:dyaOrig="680">
          <v:shape id="_x0000_i1335" type="#_x0000_t75" style="width:108pt;height:33.75pt" o:ole="">
            <v:imagedata r:id="rId632" o:title=""/>
          </v:shape>
          <o:OLEObject Type="Embed" ProgID="Equation.DSMT4" ShapeID="_x0000_i1335" DrawAspect="Content" ObjectID="_1595942804" r:id="rId633"/>
        </w:object>
      </w:r>
    </w:p>
    <w:p w:rsidR="008E750E" w:rsidRPr="00A66842" w:rsidRDefault="008E750E"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where </w:t>
      </w:r>
      <w:r w:rsidRPr="00A66842">
        <w:rPr>
          <w:rFonts w:ascii="Palatino Linotype" w:hAnsi="Palatino Linotype"/>
          <w:color w:val="auto"/>
          <w:sz w:val="24"/>
        </w:rPr>
        <w:tab/>
      </w:r>
      <w:r w:rsidR="00670F2E" w:rsidRPr="00A66842">
        <w:rPr>
          <w:rFonts w:ascii="Palatino Linotype" w:hAnsi="Palatino Linotype"/>
          <w:color w:val="auto"/>
          <w:sz w:val="24"/>
        </w:rPr>
        <w:object w:dxaOrig="2440" w:dyaOrig="340">
          <v:shape id="_x0000_i1336" type="#_x0000_t75" style="width:122.25pt;height:17.25pt" o:ole="">
            <v:imagedata r:id="rId634" o:title=""/>
          </v:shape>
          <o:OLEObject Type="Embed" ProgID="Equation.DSMT4" ShapeID="_x0000_i1336" DrawAspect="Content" ObjectID="_1595942805" r:id="rId635"/>
        </w:object>
      </w:r>
    </w:p>
    <w:p w:rsidR="008E750E" w:rsidRPr="00A66842" w:rsidRDefault="00EB703F"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8E750E" w:rsidRPr="00A66842">
        <w:rPr>
          <w:rFonts w:ascii="Palatino Linotype" w:hAnsi="Palatino Linotype"/>
          <w:color w:val="auto"/>
          <w:sz w:val="24"/>
        </w:rPr>
        <w:t xml:space="preserve">Thus, </w:t>
      </w:r>
    </w:p>
    <w:p w:rsidR="008E750E" w:rsidRPr="00A66842" w:rsidRDefault="008E750E"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4320" w:dyaOrig="1240">
          <v:shape id="_x0000_i1337" type="#_x0000_t75" style="width:3in;height:62.25pt" o:ole="">
            <v:imagedata r:id="rId636" o:title=""/>
          </v:shape>
          <o:OLEObject Type="Embed" ProgID="Equation.DSMT4" ShapeID="_x0000_i1337" DrawAspect="Content" ObjectID="_1595942806" r:id="rId637"/>
        </w:object>
      </w:r>
    </w:p>
    <w:p w:rsidR="008E750E" w:rsidRPr="00A66842" w:rsidRDefault="008E750E" w:rsidP="00EB703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t>(c)</w:t>
      </w:r>
      <w:r w:rsidRPr="00A66842">
        <w:rPr>
          <w:rFonts w:ascii="Palatino Linotype" w:hAnsi="Palatino Linotype"/>
          <w:color w:val="auto"/>
          <w:sz w:val="24"/>
        </w:rPr>
        <w:tab/>
      </w:r>
      <w:r w:rsidRPr="00A66842">
        <w:rPr>
          <w:rFonts w:ascii="Palatino Linotype" w:hAnsi="Palatino Linotype"/>
          <w:color w:val="auto"/>
          <w:sz w:val="24"/>
          <w:bdr w:val="single" w:sz="4" w:space="0" w:color="auto"/>
        </w:rPr>
        <w:t>The population inversion requires the temperature be negative.</w:t>
      </w:r>
      <w:r w:rsidRPr="00A66842">
        <w:rPr>
          <w:rFonts w:ascii="Palatino Linotype" w:hAnsi="Palatino Linotype"/>
          <w:color w:val="auto"/>
          <w:sz w:val="24"/>
        </w:rPr>
        <w:t xml:space="preserve"> Because </w:t>
      </w:r>
      <w:r w:rsidR="00670F2E" w:rsidRPr="00A66842">
        <w:rPr>
          <w:rFonts w:ascii="Palatino Linotype" w:hAnsi="Palatino Linotype"/>
          <w:color w:val="auto"/>
          <w:sz w:val="24"/>
        </w:rPr>
        <w:object w:dxaOrig="1780" w:dyaOrig="340">
          <v:shape id="_x0000_i1338" type="#_x0000_t75" style="width:89.25pt;height:17.25pt" o:ole="">
            <v:imagedata r:id="rId638" o:title=""/>
          </v:shape>
          <o:OLEObject Type="Embed" ProgID="Equation.DSMT4" ShapeID="_x0000_i1338" DrawAspect="Content" ObjectID="_1595942807" r:id="rId639"/>
        </w:object>
      </w:r>
      <w:r w:rsidRPr="00A66842">
        <w:rPr>
          <w:rFonts w:ascii="Palatino Linotype" w:hAnsi="Palatino Linotype"/>
          <w:color w:val="auto"/>
          <w:sz w:val="24"/>
        </w:rPr>
        <w:t xml:space="preserve">, and in any real equilibrium state </w:t>
      </w:r>
      <w:r w:rsidRPr="00A66842">
        <w:rPr>
          <w:rFonts w:ascii="Palatino Linotype" w:hAnsi="Palatino Linotype"/>
          <w:i/>
          <w:color w:val="auto"/>
          <w:sz w:val="24"/>
        </w:rPr>
        <w:t>T</w:t>
      </w:r>
      <w:r w:rsidRPr="00A66842">
        <w:rPr>
          <w:rFonts w:ascii="Palatino Linotype" w:hAnsi="Palatino Linotype"/>
          <w:color w:val="auto"/>
          <w:sz w:val="24"/>
        </w:rPr>
        <w:t xml:space="preserve"> &gt; 0, the ratio </w:t>
      </w:r>
      <w:r w:rsidR="00670F2E" w:rsidRPr="00A66842">
        <w:rPr>
          <w:rFonts w:ascii="Palatino Linotype" w:hAnsi="Palatino Linotype"/>
          <w:color w:val="auto"/>
          <w:position w:val="2"/>
          <w:sz w:val="24"/>
          <w:szCs w:val="24"/>
        </w:rPr>
        <w:object w:dxaOrig="2200" w:dyaOrig="380">
          <v:shape id="_x0000_i1339" type="#_x0000_t75" style="width:110.2pt;height:18.75pt" o:ole="">
            <v:imagedata r:id="rId640" o:title=""/>
          </v:shape>
          <o:OLEObject Type="Embed" ProgID="Equation.DSMT4" ShapeID="_x0000_i1339" DrawAspect="Content" ObjectID="_1595942808" r:id="rId641"/>
        </w:object>
      </w:r>
      <w:r w:rsidRPr="00A66842">
        <w:rPr>
          <w:rFonts w:ascii="Palatino Linotype" w:hAnsi="Palatino Linotype"/>
          <w:color w:val="auto"/>
          <w:sz w:val="24"/>
        </w:rPr>
        <w:t>. Thus, a population inversion cannot happen in thermal equilibrium.</w:t>
      </w:r>
    </w:p>
    <w:p w:rsidR="001A4744" w:rsidRPr="00A66842" w:rsidRDefault="007964B0" w:rsidP="00763DD0">
      <w:pPr>
        <w:pStyle w:val="1a0"/>
        <w:tabs>
          <w:tab w:val="clear" w:pos="900"/>
          <w:tab w:val="left" w:pos="1080"/>
          <w:tab w:val="left" w:pos="1620"/>
          <w:tab w:val="left" w:pos="2160"/>
        </w:tabs>
        <w:spacing w:before="120" w:after="120" w:line="360" w:lineRule="auto"/>
        <w:ind w:left="1080" w:hanging="1080"/>
        <w:rPr>
          <w:rFonts w:ascii="Palatino Linotype" w:hAnsi="Palatino Linotype"/>
          <w:sz w:val="24"/>
        </w:rPr>
      </w:pPr>
      <w:r w:rsidRPr="00A66842">
        <w:rPr>
          <w:rFonts w:ascii="Palatino Linotype" w:hAnsi="Palatino Linotype"/>
          <w:b/>
          <w:sz w:val="24"/>
        </w:rPr>
        <w:t>P4</w:t>
      </w:r>
      <w:r w:rsidR="0075727C" w:rsidRPr="00A66842">
        <w:rPr>
          <w:rFonts w:ascii="Palatino Linotype" w:hAnsi="Palatino Linotype"/>
          <w:b/>
          <w:sz w:val="24"/>
        </w:rPr>
        <w:t>1.36</w:t>
      </w:r>
      <w:r w:rsidRPr="00A66842">
        <w:rPr>
          <w:rFonts w:ascii="Palatino Linotype" w:hAnsi="Palatino Linotype"/>
          <w:sz w:val="24"/>
        </w:rPr>
        <w:tab/>
        <w:t>(a)</w:t>
      </w:r>
      <w:r w:rsidRPr="00A66842">
        <w:rPr>
          <w:rFonts w:ascii="Palatino Linotype" w:hAnsi="Palatino Linotype"/>
          <w:sz w:val="24"/>
        </w:rPr>
        <w:tab/>
        <w:t xml:space="preserve">The distance between nodes is </w:t>
      </w:r>
      <w:r w:rsidR="00670F2E" w:rsidRPr="00A66842">
        <w:rPr>
          <w:rFonts w:ascii="Palatino Linotype" w:hAnsi="Palatino Linotype"/>
          <w:position w:val="-22"/>
          <w:sz w:val="24"/>
        </w:rPr>
        <w:object w:dxaOrig="340" w:dyaOrig="600">
          <v:shape id="_x0000_i1340" type="#_x0000_t75" style="width:17.25pt;height:30pt" o:ole="">
            <v:imagedata r:id="rId642" o:title=""/>
          </v:shape>
          <o:OLEObject Type="Embed" ProgID="Equation.DSMT4" ShapeID="_x0000_i1340" DrawAspect="Content" ObjectID="_1595942809" r:id="rId643"/>
        </w:object>
      </w:r>
      <w:r w:rsidRPr="00A66842">
        <w:rPr>
          <w:rFonts w:ascii="Palatino Linotype" w:hAnsi="Palatino Linotype"/>
          <w:sz w:val="24"/>
        </w:rPr>
        <w:t xml:space="preserve"> so we require solutions to </w:t>
      </w:r>
      <w:r w:rsidR="00670F2E" w:rsidRPr="00A66842">
        <w:rPr>
          <w:rFonts w:ascii="Palatino Linotype" w:hAnsi="Palatino Linotype"/>
          <w:position w:val="-21"/>
          <w:sz w:val="24"/>
          <w:szCs w:val="24"/>
        </w:rPr>
        <w:object w:dxaOrig="2300" w:dyaOrig="600">
          <v:shape id="_x0000_i1341" type="#_x0000_t75" style="width:114.75pt;height:30pt" o:ole="">
            <v:imagedata r:id="rId644" o:title=""/>
          </v:shape>
          <o:OLEObject Type="Embed" ProgID="Equation.DSMT4" ShapeID="_x0000_i1341" DrawAspect="Content" ObjectID="_1595942810" r:id="rId645"/>
        </w:object>
      </w:r>
      <w:r w:rsidRPr="00A66842">
        <w:rPr>
          <w:rFonts w:ascii="Palatino Linotype" w:hAnsi="Palatino Linotype"/>
          <w:sz w:val="24"/>
        </w:rPr>
        <w:t xml:space="preserve"> where </w:t>
      </w:r>
      <w:r w:rsidRPr="00A66842">
        <w:rPr>
          <w:rFonts w:ascii="Palatino Linotype" w:hAnsi="Palatino Linotype"/>
          <w:i/>
          <w:sz w:val="24"/>
        </w:rPr>
        <w:t>N</w:t>
      </w:r>
      <w:r w:rsidRPr="00A66842">
        <w:rPr>
          <w:rFonts w:ascii="Palatino Linotype" w:hAnsi="Palatino Linotype"/>
          <w:sz w:val="24"/>
        </w:rPr>
        <w:t xml:space="preserve"> is an integer and </w:t>
      </w:r>
      <w:r w:rsidR="00670F2E" w:rsidRPr="00A66842">
        <w:rPr>
          <w:rFonts w:ascii="Palatino Linotype" w:hAnsi="Palatino Linotype"/>
          <w:position w:val="-6"/>
          <w:sz w:val="24"/>
        </w:rPr>
        <w:object w:dxaOrig="220" w:dyaOrig="280">
          <v:shape id="_x0000_i1342" type="#_x0000_t75" style="width:11.25pt;height:14.25pt" o:ole="">
            <v:imagedata r:id="rId646" o:title=""/>
          </v:shape>
          <o:OLEObject Type="Embed" ProgID="Equation.DSMT4" ShapeID="_x0000_i1342" DrawAspect="Content" ObjectID="_1595942811" r:id="rId647"/>
        </w:object>
      </w:r>
      <w:r w:rsidRPr="00A66842">
        <w:rPr>
          <w:rFonts w:ascii="Palatino Linotype" w:hAnsi="Palatino Linotype"/>
          <w:sz w:val="24"/>
        </w:rPr>
        <w:t xml:space="preserve"> is in the required range. The midpoint of the range is 632.809 10 nm, giving </w:t>
      </w:r>
    </w:p>
    <w:p w:rsidR="001A4744" w:rsidRPr="00A66842" w:rsidRDefault="001A4744" w:rsidP="00763DD0">
      <w:pPr>
        <w:pStyle w:val="1a0"/>
        <w:tabs>
          <w:tab w:val="clear" w:pos="900"/>
          <w:tab w:val="left" w:pos="1080"/>
          <w:tab w:val="left" w:pos="1620"/>
          <w:tab w:val="left" w:pos="2160"/>
        </w:tabs>
        <w:spacing w:before="120" w:after="120" w:line="360" w:lineRule="auto"/>
        <w:ind w:hanging="1620"/>
        <w:rPr>
          <w:rFonts w:ascii="Palatino Linotype" w:hAnsi="Palatino Linotype"/>
          <w:sz w:val="24"/>
        </w:rPr>
      </w:pPr>
      <w:r w:rsidRPr="00A66842">
        <w:rPr>
          <w:rFonts w:ascii="Palatino Linotype" w:hAnsi="Palatino Linotype"/>
          <w:b/>
          <w:sz w:val="24"/>
        </w:rPr>
        <w:tab/>
      </w:r>
      <w:r w:rsidRPr="00A66842">
        <w:rPr>
          <w:rFonts w:ascii="Palatino Linotype" w:hAnsi="Palatino Linotype"/>
          <w:b/>
          <w:sz w:val="24"/>
        </w:rPr>
        <w:tab/>
      </w:r>
      <w:r w:rsidRPr="00A66842">
        <w:rPr>
          <w:rFonts w:ascii="Palatino Linotype" w:hAnsi="Palatino Linotype"/>
          <w:b/>
          <w:sz w:val="24"/>
        </w:rPr>
        <w:tab/>
      </w:r>
      <w:r w:rsidR="00670F2E" w:rsidRPr="00A66842">
        <w:rPr>
          <w:rFonts w:ascii="Palatino Linotype" w:hAnsi="Palatino Linotype"/>
          <w:position w:val="-24"/>
          <w:sz w:val="24"/>
        </w:rPr>
        <w:object w:dxaOrig="4680" w:dyaOrig="660">
          <v:shape id="_x0000_i1343" type="#_x0000_t75" style="width:234pt;height:33pt" o:ole="">
            <v:imagedata r:id="rId648" o:title=""/>
          </v:shape>
          <o:OLEObject Type="Embed" ProgID="Equation.DSMT4" ShapeID="_x0000_i1343" DrawAspect="Content" ObjectID="_1595942812" r:id="rId649"/>
        </w:object>
      </w:r>
    </w:p>
    <w:p w:rsidR="007964B0" w:rsidRPr="00A66842" w:rsidRDefault="001A4744" w:rsidP="00763DD0">
      <w:pPr>
        <w:pStyle w:val="1a0"/>
        <w:tabs>
          <w:tab w:val="clear" w:pos="900"/>
          <w:tab w:val="left" w:pos="1080"/>
          <w:tab w:val="left" w:pos="1620"/>
          <w:tab w:val="left" w:pos="2160"/>
        </w:tabs>
        <w:spacing w:before="120" w:after="120" w:line="360" w:lineRule="auto"/>
        <w:ind w:hanging="1620"/>
        <w:rPr>
          <w:rFonts w:ascii="Palatino Linotype" w:hAnsi="Palatino Linotype"/>
          <w:sz w:val="24"/>
        </w:rPr>
      </w:pPr>
      <w:r w:rsidRPr="00A66842">
        <w:rPr>
          <w:rFonts w:ascii="Palatino Linotype" w:hAnsi="Palatino Linotype"/>
          <w:sz w:val="24"/>
        </w:rPr>
        <w:lastRenderedPageBreak/>
        <w:tab/>
      </w:r>
      <w:r w:rsidRPr="00A66842">
        <w:rPr>
          <w:rFonts w:ascii="Palatino Linotype" w:hAnsi="Palatino Linotype"/>
          <w:sz w:val="24"/>
        </w:rPr>
        <w:tab/>
      </w:r>
      <w:r w:rsidR="007964B0" w:rsidRPr="00A66842">
        <w:rPr>
          <w:rFonts w:ascii="Palatino Linotype" w:hAnsi="Palatino Linotype"/>
          <w:sz w:val="24"/>
        </w:rPr>
        <w:t xml:space="preserve">So we try </w:t>
      </w:r>
      <w:r w:rsidR="007964B0" w:rsidRPr="00A66842">
        <w:rPr>
          <w:rFonts w:ascii="Palatino Linotype" w:hAnsi="Palatino Linotype"/>
          <w:i/>
          <w:sz w:val="24"/>
        </w:rPr>
        <w:t>N</w:t>
      </w:r>
      <w:r w:rsidR="007964B0" w:rsidRPr="00A66842">
        <w:rPr>
          <w:rFonts w:ascii="Palatino Linotype" w:hAnsi="Palatino Linotype"/>
          <w:sz w:val="24"/>
        </w:rPr>
        <w:t xml:space="preserve"> = 1 110 101, 1 110 102, 1 110 100, 1 110 103, and so on:</w:t>
      </w:r>
    </w:p>
    <w:p w:rsidR="007964B0" w:rsidRPr="00A66842" w:rsidRDefault="007964B0" w:rsidP="00763DD0">
      <w:pPr>
        <w:pStyle w:val="a0"/>
        <w:tabs>
          <w:tab w:val="left" w:pos="1080"/>
          <w:tab w:val="left" w:pos="1620"/>
          <w:tab w:val="left" w:pos="2160"/>
        </w:tabs>
        <w:spacing w:before="120" w:after="120" w:line="360" w:lineRule="auto"/>
        <w:ind w:hanging="1620"/>
        <w:rPr>
          <w:rFonts w:ascii="Palatino Linotype" w:hAnsi="Palatino Linotype"/>
          <w:sz w:val="24"/>
        </w:rPr>
      </w:pPr>
      <w:r w:rsidRPr="00A66842">
        <w:rPr>
          <w:rFonts w:ascii="Palatino Linotype" w:hAnsi="Palatino Linotype"/>
          <w:sz w:val="24"/>
        </w:rPr>
        <w:tab/>
      </w:r>
      <w:r w:rsidRPr="00A66842">
        <w:rPr>
          <w:rFonts w:ascii="Palatino Linotype" w:hAnsi="Palatino Linotype"/>
          <w:sz w:val="24"/>
        </w:rPr>
        <w:tab/>
      </w:r>
      <w:r w:rsidRPr="00A66842">
        <w:rPr>
          <w:rFonts w:ascii="Palatino Linotype" w:hAnsi="Palatino Linotype"/>
          <w:sz w:val="24"/>
        </w:rPr>
        <w:tab/>
      </w:r>
      <w:r w:rsidR="00670F2E" w:rsidRPr="00A66842">
        <w:rPr>
          <w:rFonts w:ascii="Palatino Linotype" w:hAnsi="Palatino Linotype"/>
          <w:position w:val="-92"/>
          <w:sz w:val="24"/>
        </w:rPr>
        <w:object w:dxaOrig="4960" w:dyaOrig="2040">
          <v:shape id="_x0000_i1344" type="#_x0000_t75" style="width:248.25pt;height:102pt" o:ole="">
            <v:imagedata r:id="rId650" o:title=""/>
          </v:shape>
          <o:OLEObject Type="Embed" ProgID="Equation.DSMT4" ShapeID="_x0000_i1344" DrawAspect="Content" ObjectID="_1595942813" r:id="rId651"/>
        </w:object>
      </w:r>
    </w:p>
    <w:p w:rsidR="007964B0" w:rsidRPr="00A66842" w:rsidRDefault="007964B0" w:rsidP="00763DD0">
      <w:pPr>
        <w:pStyle w:val="a0"/>
        <w:tabs>
          <w:tab w:val="left" w:pos="1080"/>
          <w:tab w:val="left" w:pos="1620"/>
          <w:tab w:val="left" w:pos="2160"/>
        </w:tabs>
        <w:spacing w:before="120" w:after="120" w:line="360" w:lineRule="auto"/>
        <w:ind w:hanging="1620"/>
        <w:rPr>
          <w:rFonts w:ascii="Palatino Linotype" w:hAnsi="Palatino Linotype"/>
          <w:sz w:val="24"/>
        </w:rPr>
      </w:pPr>
      <w:r w:rsidRPr="00A66842">
        <w:rPr>
          <w:rFonts w:ascii="Palatino Linotype" w:hAnsi="Palatino Linotype"/>
          <w:sz w:val="24"/>
        </w:rPr>
        <w:tab/>
      </w:r>
      <w:r w:rsidRPr="00A66842">
        <w:rPr>
          <w:rFonts w:ascii="Palatino Linotype" w:hAnsi="Palatino Linotype"/>
          <w:sz w:val="24"/>
        </w:rPr>
        <w:tab/>
      </w:r>
      <w:r w:rsidRPr="00A66842">
        <w:rPr>
          <w:rFonts w:ascii="Palatino Linotype" w:hAnsi="Palatino Linotype"/>
          <w:sz w:val="24"/>
        </w:rPr>
        <w:tab/>
      </w:r>
      <w:r w:rsidR="00670F2E" w:rsidRPr="00A66842">
        <w:rPr>
          <w:rFonts w:ascii="Palatino Linotype" w:hAnsi="Palatino Linotype"/>
          <w:position w:val="-24"/>
          <w:sz w:val="24"/>
        </w:rPr>
        <w:object w:dxaOrig="4840" w:dyaOrig="660">
          <v:shape id="_x0000_i1345" type="#_x0000_t75" style="width:242.25pt;height:33pt" o:ole="">
            <v:imagedata r:id="rId652" o:title=""/>
          </v:shape>
          <o:OLEObject Type="Embed" ProgID="Equation.DSMT4" ShapeID="_x0000_i1345" DrawAspect="Content" ObjectID="_1595942814" r:id="rId653"/>
        </w:object>
      </w:r>
      <w:r w:rsidRPr="00A66842">
        <w:rPr>
          <w:rFonts w:ascii="Palatino Linotype" w:hAnsi="Palatino Linotype"/>
          <w:sz w:val="24"/>
        </w:rPr>
        <w:t xml:space="preserve"> </w:t>
      </w:r>
    </w:p>
    <w:p w:rsidR="007964B0" w:rsidRPr="00A66842" w:rsidRDefault="007964B0" w:rsidP="00763DD0">
      <w:pPr>
        <w:pStyle w:val="a0"/>
        <w:tabs>
          <w:tab w:val="left" w:pos="1080"/>
          <w:tab w:val="left" w:pos="1620"/>
          <w:tab w:val="left" w:pos="2160"/>
        </w:tabs>
        <w:spacing w:before="120" w:after="120" w:line="360" w:lineRule="auto"/>
        <w:ind w:hanging="1620"/>
        <w:rPr>
          <w:rFonts w:ascii="Palatino Linotype" w:hAnsi="Palatino Linotype"/>
          <w:sz w:val="24"/>
        </w:rPr>
      </w:pPr>
      <w:r w:rsidRPr="00A66842">
        <w:rPr>
          <w:rFonts w:ascii="Palatino Linotype" w:hAnsi="Palatino Linotype"/>
          <w:sz w:val="24"/>
        </w:rPr>
        <w:tab/>
      </w:r>
      <w:r w:rsidRPr="00A66842">
        <w:rPr>
          <w:rFonts w:ascii="Palatino Linotype" w:hAnsi="Palatino Linotype"/>
          <w:sz w:val="24"/>
        </w:rPr>
        <w:tab/>
        <w:t xml:space="preserve">outside the range. Thus the laser light has just </w:t>
      </w:r>
      <w:r w:rsidR="00670F2E" w:rsidRPr="00A66842">
        <w:rPr>
          <w:rFonts w:ascii="Palatino Linotype" w:hAnsi="Palatino Linotype"/>
          <w:position w:val="-12"/>
          <w:sz w:val="24"/>
        </w:rPr>
        <w:object w:dxaOrig="860" w:dyaOrig="420">
          <v:shape id="_x0000_i1346" type="#_x0000_t75" style="width:42.75pt;height:21pt" o:ole="">
            <v:imagedata r:id="rId654" o:title=""/>
          </v:shape>
          <o:OLEObject Type="Embed" ProgID="Equation.DSMT4" ShapeID="_x0000_i1346" DrawAspect="Content" ObjectID="_1595942815" r:id="rId655"/>
        </w:object>
      </w:r>
      <w:r w:rsidRPr="00A66842">
        <w:rPr>
          <w:rFonts w:ascii="Palatino Linotype" w:hAnsi="Palatino Linotype"/>
          <w:sz w:val="24"/>
        </w:rPr>
        <w:t xml:space="preserve"> wavelength components.</w:t>
      </w:r>
    </w:p>
    <w:p w:rsidR="007964B0" w:rsidRPr="00A66842" w:rsidRDefault="007964B0" w:rsidP="00763DD0">
      <w:pPr>
        <w:pStyle w:val="a0"/>
        <w:tabs>
          <w:tab w:val="left" w:pos="1080"/>
          <w:tab w:val="left" w:pos="1620"/>
          <w:tab w:val="left" w:pos="2160"/>
        </w:tabs>
        <w:spacing w:before="120" w:after="120" w:line="360" w:lineRule="auto"/>
        <w:ind w:hanging="1620"/>
        <w:rPr>
          <w:rFonts w:ascii="Palatino Linotype" w:hAnsi="Palatino Linotype"/>
          <w:sz w:val="24"/>
        </w:rPr>
      </w:pPr>
      <w:r w:rsidRPr="00A66842">
        <w:rPr>
          <w:rFonts w:ascii="Palatino Linotype" w:hAnsi="Palatino Linotype"/>
          <w:sz w:val="24"/>
        </w:rPr>
        <w:tab/>
        <w:t>(b)</w:t>
      </w:r>
      <w:r w:rsidRPr="00A66842">
        <w:rPr>
          <w:rFonts w:ascii="Palatino Linotype" w:hAnsi="Palatino Linotype"/>
          <w:sz w:val="24"/>
        </w:rPr>
        <w:tab/>
        <w:t xml:space="preserve">The </w:t>
      </w:r>
      <w:proofErr w:type="spellStart"/>
      <w:r w:rsidRPr="00A66842">
        <w:rPr>
          <w:rFonts w:ascii="Palatino Linotype" w:hAnsi="Palatino Linotype"/>
          <w:sz w:val="24"/>
        </w:rPr>
        <w:t>rms</w:t>
      </w:r>
      <w:proofErr w:type="spellEnd"/>
      <w:r w:rsidRPr="00A66842">
        <w:rPr>
          <w:rFonts w:ascii="Palatino Linotype" w:hAnsi="Palatino Linotype"/>
          <w:sz w:val="24"/>
        </w:rPr>
        <w:t xml:space="preserve"> speed is obtained from </w:t>
      </w:r>
      <w:r w:rsidR="00670F2E" w:rsidRPr="00A66842">
        <w:rPr>
          <w:rFonts w:ascii="Palatino Linotype" w:hAnsi="Palatino Linotype"/>
          <w:position w:val="-22"/>
          <w:sz w:val="24"/>
        </w:rPr>
        <w:object w:dxaOrig="1520" w:dyaOrig="600">
          <v:shape id="_x0000_i1347" type="#_x0000_t75" style="width:75.75pt;height:30pt" o:ole="">
            <v:imagedata r:id="rId656" o:title=""/>
          </v:shape>
          <o:OLEObject Type="Embed" ProgID="Equation.DSMT4" ShapeID="_x0000_i1347" DrawAspect="Content" ObjectID="_1595942816" r:id="rId657"/>
        </w:object>
      </w:r>
      <w:r w:rsidRPr="00A66842">
        <w:rPr>
          <w:rFonts w:ascii="Palatino Linotype" w:hAnsi="Palatino Linotype"/>
          <w:sz w:val="24"/>
        </w:rPr>
        <w:t xml:space="preserve"> We use the periodic table for the mass of a neon atom. Then,</w:t>
      </w:r>
    </w:p>
    <w:p w:rsidR="007964B0" w:rsidRPr="00A66842" w:rsidRDefault="007964B0" w:rsidP="00763DD0">
      <w:pPr>
        <w:pStyle w:val="a0"/>
        <w:tabs>
          <w:tab w:val="left" w:pos="1080"/>
          <w:tab w:val="left" w:pos="1620"/>
          <w:tab w:val="left" w:pos="2160"/>
        </w:tabs>
        <w:spacing w:before="120" w:after="120" w:line="360" w:lineRule="auto"/>
        <w:ind w:hanging="1620"/>
        <w:rPr>
          <w:rFonts w:ascii="Palatino Linotype" w:hAnsi="Palatino Linotype"/>
          <w:sz w:val="24"/>
        </w:rPr>
      </w:pPr>
      <w:r w:rsidRPr="00A66842">
        <w:rPr>
          <w:rFonts w:ascii="Palatino Linotype" w:hAnsi="Palatino Linotype"/>
          <w:sz w:val="24"/>
        </w:rPr>
        <w:tab/>
      </w:r>
      <w:r w:rsidRPr="00A66842">
        <w:rPr>
          <w:rFonts w:ascii="Palatino Linotype" w:hAnsi="Palatino Linotype"/>
          <w:sz w:val="24"/>
        </w:rPr>
        <w:tab/>
      </w:r>
      <w:r w:rsidRPr="00A66842">
        <w:rPr>
          <w:rFonts w:ascii="Palatino Linotype" w:hAnsi="Palatino Linotype"/>
          <w:sz w:val="24"/>
        </w:rPr>
        <w:tab/>
      </w:r>
      <w:r w:rsidR="00670F2E" w:rsidRPr="00A66842">
        <w:rPr>
          <w:rFonts w:ascii="Palatino Linotype" w:hAnsi="Palatino Linotype"/>
          <w:position w:val="-58"/>
          <w:sz w:val="24"/>
        </w:rPr>
        <w:object w:dxaOrig="6060" w:dyaOrig="1280">
          <v:shape id="_x0000_i1348" type="#_x0000_t75" style="width:303pt;height:63.75pt" o:ole="">
            <v:imagedata r:id="rId658" o:title=""/>
          </v:shape>
          <o:OLEObject Type="Embed" ProgID="Equation.DSMT4" ShapeID="_x0000_i1348" DrawAspect="Content" ObjectID="_1595942817" r:id="rId659"/>
        </w:object>
      </w:r>
    </w:p>
    <w:p w:rsidR="007964B0" w:rsidRPr="00A66842" w:rsidRDefault="007964B0" w:rsidP="00763DD0">
      <w:pPr>
        <w:pStyle w:val="a0"/>
        <w:tabs>
          <w:tab w:val="left" w:pos="1080"/>
          <w:tab w:val="left" w:pos="1620"/>
          <w:tab w:val="left" w:pos="2160"/>
        </w:tabs>
        <w:spacing w:before="120" w:after="120" w:line="360" w:lineRule="auto"/>
        <w:ind w:hanging="1620"/>
        <w:rPr>
          <w:rFonts w:ascii="Palatino Linotype" w:hAnsi="Palatino Linotype"/>
          <w:sz w:val="24"/>
        </w:rPr>
      </w:pPr>
      <w:r w:rsidRPr="00A66842">
        <w:rPr>
          <w:rFonts w:ascii="Palatino Linotype" w:hAnsi="Palatino Linotype"/>
          <w:sz w:val="24"/>
        </w:rPr>
        <w:tab/>
        <w:t>(c)</w:t>
      </w:r>
      <w:r w:rsidRPr="00A66842">
        <w:rPr>
          <w:rFonts w:ascii="Palatino Linotype" w:hAnsi="Palatino Linotype"/>
          <w:sz w:val="24"/>
        </w:rPr>
        <w:tab/>
        <w:t xml:space="preserve">For a neon atom moving toward one mirror at the </w:t>
      </w:r>
      <w:proofErr w:type="spellStart"/>
      <w:r w:rsidRPr="00A66842">
        <w:rPr>
          <w:rFonts w:ascii="Palatino Linotype" w:hAnsi="Palatino Linotype"/>
          <w:sz w:val="24"/>
        </w:rPr>
        <w:t>rms</w:t>
      </w:r>
      <w:proofErr w:type="spellEnd"/>
      <w:r w:rsidRPr="00A66842">
        <w:rPr>
          <w:rFonts w:ascii="Palatino Linotype" w:hAnsi="Palatino Linotype"/>
          <w:sz w:val="24"/>
        </w:rPr>
        <w:t xml:space="preserve"> speed as it emits, the Doppler shift is described by</w:t>
      </w:r>
    </w:p>
    <w:p w:rsidR="007964B0" w:rsidRPr="00A66842" w:rsidRDefault="007964B0" w:rsidP="00763DD0">
      <w:pPr>
        <w:pStyle w:val="a0"/>
        <w:tabs>
          <w:tab w:val="left" w:pos="1080"/>
          <w:tab w:val="left" w:pos="1620"/>
          <w:tab w:val="left" w:pos="2160"/>
        </w:tabs>
        <w:spacing w:before="120" w:after="120" w:line="360" w:lineRule="auto"/>
        <w:ind w:hanging="1620"/>
        <w:rPr>
          <w:rFonts w:ascii="Palatino Linotype" w:hAnsi="Palatino Linotype"/>
          <w:sz w:val="24"/>
        </w:rPr>
      </w:pPr>
      <w:r w:rsidRPr="00A66842">
        <w:rPr>
          <w:rFonts w:ascii="Palatino Linotype" w:hAnsi="Palatino Linotype"/>
          <w:sz w:val="24"/>
        </w:rPr>
        <w:tab/>
      </w:r>
      <w:r w:rsidRPr="00A66842">
        <w:rPr>
          <w:rFonts w:ascii="Palatino Linotype" w:hAnsi="Palatino Linotype"/>
          <w:sz w:val="24"/>
        </w:rPr>
        <w:tab/>
      </w:r>
      <w:r w:rsidRPr="00A66842">
        <w:rPr>
          <w:rFonts w:ascii="Palatino Linotype" w:hAnsi="Palatino Linotype"/>
          <w:sz w:val="24"/>
        </w:rPr>
        <w:tab/>
      </w:r>
      <w:r w:rsidR="00670F2E" w:rsidRPr="00A66842">
        <w:rPr>
          <w:rFonts w:ascii="Palatino Linotype" w:hAnsi="Palatino Linotype"/>
          <w:position w:val="-62"/>
          <w:sz w:val="24"/>
        </w:rPr>
        <w:object w:dxaOrig="6460" w:dyaOrig="1380">
          <v:shape id="_x0000_i1349" type="#_x0000_t75" style="width:323.3pt;height:69pt" o:ole="">
            <v:imagedata r:id="rId660" o:title=""/>
          </v:shape>
          <o:OLEObject Type="Embed" ProgID="Equation.DSMT4" ShapeID="_x0000_i1349" DrawAspect="Content" ObjectID="_1595942818" r:id="rId661"/>
        </w:object>
      </w:r>
    </w:p>
    <w:p w:rsidR="007964B0" w:rsidRPr="00A66842" w:rsidRDefault="007964B0" w:rsidP="00763DD0">
      <w:pPr>
        <w:pStyle w:val="a0"/>
        <w:tabs>
          <w:tab w:val="left" w:pos="1080"/>
          <w:tab w:val="left" w:pos="1620"/>
          <w:tab w:val="left" w:pos="2160"/>
        </w:tabs>
        <w:spacing w:before="120" w:after="120" w:line="360" w:lineRule="auto"/>
        <w:ind w:hanging="1620"/>
        <w:rPr>
          <w:rFonts w:ascii="Palatino Linotype" w:hAnsi="Palatino Linotype"/>
          <w:sz w:val="24"/>
        </w:rPr>
      </w:pPr>
      <w:r w:rsidRPr="00A66842">
        <w:rPr>
          <w:rFonts w:ascii="Palatino Linotype" w:hAnsi="Palatino Linotype"/>
          <w:sz w:val="24"/>
        </w:rPr>
        <w:tab/>
      </w:r>
      <w:r w:rsidRPr="00A66842">
        <w:rPr>
          <w:rFonts w:ascii="Palatino Linotype" w:hAnsi="Palatino Linotype"/>
          <w:sz w:val="24"/>
        </w:rPr>
        <w:tab/>
        <w:t xml:space="preserve">This is outside the given range. Many atoms are moving faster than the </w:t>
      </w:r>
      <w:proofErr w:type="spellStart"/>
      <w:r w:rsidRPr="00A66842">
        <w:rPr>
          <w:rFonts w:ascii="Palatino Linotype" w:hAnsi="Palatino Linotype"/>
          <w:sz w:val="24"/>
        </w:rPr>
        <w:t>rms</w:t>
      </w:r>
      <w:proofErr w:type="spellEnd"/>
      <w:r w:rsidRPr="00A66842">
        <w:rPr>
          <w:rFonts w:ascii="Palatino Linotype" w:hAnsi="Palatino Linotype"/>
          <w:sz w:val="24"/>
        </w:rPr>
        <w:t xml:space="preserve"> speed, so we should expect still more Doppler broadening of the resonance amplification peak.</w:t>
      </w:r>
    </w:p>
    <w:p w:rsidR="00D518DE" w:rsidRPr="00A66842" w:rsidRDefault="000B1BB8" w:rsidP="00AF737A">
      <w:pPr>
        <w:pStyle w:val="Q"/>
        <w:tabs>
          <w:tab w:val="clear" w:pos="1280"/>
          <w:tab w:val="clear" w:pos="3940"/>
          <w:tab w:val="left" w:pos="1080"/>
          <w:tab w:val="left" w:pos="1620"/>
          <w:tab w:val="left" w:pos="2160"/>
        </w:tabs>
        <w:spacing w:before="0" w:line="360" w:lineRule="auto"/>
        <w:ind w:left="0" w:firstLine="0"/>
        <w:jc w:val="center"/>
        <w:rPr>
          <w:rFonts w:ascii="Palatino LT Std" w:hAnsi="Palatino LT Std"/>
        </w:rPr>
      </w:pPr>
      <w:r w:rsidRPr="00A66842">
        <w:rPr>
          <w:rFonts w:ascii="Palatino LT Std" w:hAnsi="Palatino LT Std"/>
          <w:b/>
          <w:noProof/>
          <w:color w:val="auto"/>
          <w:sz w:val="16"/>
          <w:lang w:val="en-US"/>
        </w:rPr>
        <mc:AlternateContent>
          <mc:Choice Requires="wps">
            <w:drawing>
              <wp:inline distT="0" distB="0" distL="0" distR="0">
                <wp:extent cx="1879600" cy="0"/>
                <wp:effectExtent l="19050" t="22860" r="25400" b="24765"/>
                <wp:docPr id="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FD72389" id="Line 28"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D7hlbBqAIAAJ8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mc:Fallback>
        </mc:AlternateContent>
      </w:r>
    </w:p>
    <w:p w:rsidR="004361CB" w:rsidRPr="00A66842" w:rsidRDefault="007964B0" w:rsidP="00AF737A">
      <w:pPr>
        <w:pStyle w:val="Q"/>
        <w:tabs>
          <w:tab w:val="clear" w:pos="1280"/>
          <w:tab w:val="left" w:pos="1080"/>
          <w:tab w:val="left" w:pos="1620"/>
          <w:tab w:val="left" w:pos="2160"/>
        </w:tabs>
        <w:spacing w:before="480" w:after="120" w:line="360" w:lineRule="auto"/>
        <w:ind w:left="0" w:firstLine="0"/>
        <w:rPr>
          <w:rFonts w:ascii="Palatino LT Std" w:hAnsi="Palatino LT Std" w:cs="Times New Roman"/>
          <w:b/>
          <w:bCs/>
          <w:color w:val="auto"/>
          <w:sz w:val="28"/>
          <w:szCs w:val="28"/>
          <w:lang w:val="en-US"/>
        </w:rPr>
      </w:pPr>
      <w:r w:rsidRPr="00A66842">
        <w:rPr>
          <w:rFonts w:ascii="Palatino LT Std" w:hAnsi="Palatino LT Std"/>
          <w:b/>
          <w:sz w:val="28"/>
          <w:szCs w:val="28"/>
          <w:lang w:val="en-US"/>
        </w:rPr>
        <w:lastRenderedPageBreak/>
        <w:t>Additional Problems</w:t>
      </w:r>
    </w:p>
    <w:p w:rsidR="004361CB" w:rsidRPr="00A66842" w:rsidRDefault="004361CB"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lang w:val="en-US"/>
        </w:rPr>
      </w:pPr>
      <w:r w:rsidRPr="00A66842">
        <w:rPr>
          <w:rFonts w:ascii="Palatino Linotype" w:hAnsi="Palatino Linotype"/>
          <w:b/>
          <w:color w:val="auto"/>
          <w:sz w:val="24"/>
          <w:lang w:val="en-US"/>
        </w:rPr>
        <w:t>P4</w:t>
      </w:r>
      <w:r w:rsidR="0075727C" w:rsidRPr="00A66842">
        <w:rPr>
          <w:rFonts w:ascii="Palatino Linotype" w:hAnsi="Palatino Linotype"/>
          <w:b/>
          <w:color w:val="auto"/>
          <w:sz w:val="24"/>
          <w:lang w:val="en-US"/>
        </w:rPr>
        <w:t>1.37</w:t>
      </w:r>
      <w:r w:rsidRPr="00A66842">
        <w:rPr>
          <w:rFonts w:ascii="Palatino Linotype" w:hAnsi="Palatino Linotype"/>
          <w:color w:val="auto"/>
          <w:sz w:val="24"/>
          <w:lang w:val="en-US"/>
        </w:rPr>
        <w:tab/>
        <w:t>The wave function for the 2</w:t>
      </w:r>
      <w:r w:rsidRPr="00A66842">
        <w:rPr>
          <w:rFonts w:ascii="Palatino Linotype" w:hAnsi="Palatino Linotype"/>
          <w:i/>
          <w:color w:val="auto"/>
          <w:sz w:val="24"/>
          <w:lang w:val="en-US"/>
        </w:rPr>
        <w:t>s</w:t>
      </w:r>
      <w:r w:rsidRPr="00A66842">
        <w:rPr>
          <w:rFonts w:ascii="Palatino Linotype" w:hAnsi="Palatino Linotype"/>
          <w:color w:val="auto"/>
          <w:sz w:val="24"/>
          <w:lang w:val="en-US"/>
        </w:rPr>
        <w:t xml:space="preserve"> state is given by Equation </w:t>
      </w:r>
      <w:r w:rsidR="0075727C" w:rsidRPr="00A66842">
        <w:rPr>
          <w:rFonts w:ascii="Palatino Linotype" w:hAnsi="Palatino Linotype"/>
          <w:color w:val="auto"/>
          <w:sz w:val="24"/>
          <w:lang w:val="en-US"/>
        </w:rPr>
        <w:t>41.26</w:t>
      </w:r>
      <w:r w:rsidRPr="00A66842">
        <w:rPr>
          <w:rFonts w:ascii="Palatino Linotype" w:hAnsi="Palatino Linotype"/>
          <w:color w:val="auto"/>
          <w:sz w:val="24"/>
          <w:lang w:val="en-US"/>
        </w:rPr>
        <w:t>:</w:t>
      </w:r>
    </w:p>
    <w:p w:rsidR="004361CB" w:rsidRPr="00A66842" w:rsidRDefault="004361CB"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3740" w:dyaOrig="800">
          <v:shape id="_x0000_i1350" type="#_x0000_t75" style="width:186.8pt;height:39.75pt" o:ole="">
            <v:imagedata r:id="rId662" o:title=""/>
          </v:shape>
          <o:OLEObject Type="Embed" ProgID="Equation.DSMT4" ShapeID="_x0000_i1350" DrawAspect="Content" ObjectID="_1595942819" r:id="rId663"/>
        </w:object>
      </w:r>
    </w:p>
    <w:p w:rsidR="004361CB" w:rsidRPr="00A66842" w:rsidRDefault="00EB703F" w:rsidP="00EB703F">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rPr>
      </w:pPr>
      <w:r w:rsidRPr="00A66842">
        <w:rPr>
          <w:rFonts w:ascii="Palatino Linotype" w:hAnsi="Palatino Linotype"/>
          <w:color w:val="auto"/>
          <w:sz w:val="24"/>
          <w:lang w:val="en-US"/>
        </w:rPr>
        <w:tab/>
      </w:r>
      <w:r w:rsidR="004361CB" w:rsidRPr="00A66842">
        <w:rPr>
          <w:rFonts w:ascii="Palatino Linotype" w:hAnsi="Palatino Linotype"/>
          <w:color w:val="auto"/>
          <w:sz w:val="24"/>
          <w:lang w:val="en-US"/>
        </w:rPr>
        <w:t>(a)</w:t>
      </w:r>
      <w:r w:rsidR="004361CB" w:rsidRPr="00A66842">
        <w:rPr>
          <w:rFonts w:ascii="Palatino Linotype" w:hAnsi="Palatino Linotype"/>
          <w:color w:val="auto"/>
          <w:sz w:val="24"/>
          <w:lang w:val="en-US"/>
        </w:rPr>
        <w:tab/>
        <w:t xml:space="preserve">Taking </w:t>
      </w:r>
      <w:r w:rsidR="00670F2E" w:rsidRPr="00A66842">
        <w:rPr>
          <w:rFonts w:ascii="Palatino Linotype" w:hAnsi="Palatino Linotype"/>
          <w:color w:val="auto"/>
          <w:position w:val="2"/>
          <w:sz w:val="24"/>
          <w:szCs w:val="24"/>
          <w:lang w:val="en-US"/>
        </w:rPr>
        <w:object w:dxaOrig="2480" w:dyaOrig="380">
          <v:shape id="_x0000_i1351" type="#_x0000_t75" style="width:123.75pt;height:18.75pt" o:ole="">
            <v:imagedata r:id="rId664" o:title=""/>
          </v:shape>
          <o:OLEObject Type="Embed" ProgID="Equation.DSMT4" ShapeID="_x0000_i1351" DrawAspect="Content" ObjectID="_1595942820" r:id="rId665"/>
        </w:object>
      </w:r>
      <w:r w:rsidR="004361CB" w:rsidRPr="00A66842">
        <w:rPr>
          <w:rFonts w:ascii="Palatino Linotype" w:hAnsi="Palatino Linotype"/>
          <w:color w:val="auto"/>
          <w:sz w:val="24"/>
        </w:rPr>
        <w:t xml:space="preserve"> we find</w:t>
      </w:r>
    </w:p>
    <w:p w:rsidR="004361CB" w:rsidRPr="00A66842" w:rsidRDefault="004361CB"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52"/>
          <w:sz w:val="24"/>
        </w:rPr>
        <w:object w:dxaOrig="4800" w:dyaOrig="1180">
          <v:shape id="_x0000_i1352" type="#_x0000_t75" style="width:240pt;height:59.25pt" o:ole="">
            <v:imagedata r:id="rId666" o:title=""/>
          </v:shape>
          <o:OLEObject Type="Embed" ProgID="Equation.DSMT4" ShapeID="_x0000_i1352" DrawAspect="Content" ObjectID="_1595942821" r:id="rId667"/>
        </w:object>
      </w:r>
    </w:p>
    <w:p w:rsidR="004361CB" w:rsidRPr="00A66842" w:rsidRDefault="004361CB"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lang w:val="en-US"/>
        </w:rPr>
      </w:pPr>
      <w:r w:rsidRPr="00A66842">
        <w:rPr>
          <w:rFonts w:ascii="Palatino Linotype" w:hAnsi="Palatino Linotype"/>
          <w:color w:val="auto"/>
          <w:sz w:val="24"/>
          <w:lang w:val="en-US"/>
        </w:rPr>
        <w:tab/>
        <w:t>(b)</w:t>
      </w:r>
      <w:r w:rsidRPr="00A66842">
        <w:rPr>
          <w:rFonts w:ascii="Palatino Linotype" w:hAnsi="Palatino Linotype"/>
          <w:color w:val="auto"/>
          <w:sz w:val="24"/>
          <w:lang w:val="en-US"/>
        </w:rPr>
        <w:tab/>
      </w:r>
      <w:r w:rsidR="00670F2E" w:rsidRPr="00A66842">
        <w:rPr>
          <w:rFonts w:ascii="Palatino Linotype" w:hAnsi="Palatino Linotype"/>
          <w:color w:val="auto"/>
          <w:position w:val="4"/>
          <w:sz w:val="24"/>
          <w:lang w:val="en-US"/>
        </w:rPr>
        <w:object w:dxaOrig="5060" w:dyaOrig="460">
          <v:shape id="_x0000_i1353" type="#_x0000_t75" style="width:252.75pt;height:23.25pt" o:ole="">
            <v:imagedata r:id="rId668" o:title=""/>
          </v:shape>
          <o:OLEObject Type="Embed" ProgID="Equation.DSMT4" ShapeID="_x0000_i1353" DrawAspect="Content" ObjectID="_1595942822" r:id="rId669"/>
        </w:object>
      </w:r>
    </w:p>
    <w:p w:rsidR="004361CB" w:rsidRPr="00A66842" w:rsidRDefault="004361CB"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lang w:val="en-US"/>
        </w:rPr>
      </w:pPr>
      <w:r w:rsidRPr="00A66842">
        <w:rPr>
          <w:rFonts w:ascii="Palatino Linotype" w:hAnsi="Palatino Linotype"/>
          <w:color w:val="auto"/>
          <w:sz w:val="24"/>
          <w:lang w:val="en-US"/>
        </w:rPr>
        <w:tab/>
        <w:t>(c)</w:t>
      </w:r>
      <w:r w:rsidRPr="00A66842">
        <w:rPr>
          <w:rFonts w:ascii="Palatino Linotype" w:hAnsi="Palatino Linotype"/>
          <w:color w:val="auto"/>
          <w:sz w:val="24"/>
          <w:lang w:val="en-US"/>
        </w:rPr>
        <w:tab/>
        <w:t>Using Equation 4</w:t>
      </w:r>
      <w:r w:rsidR="0075727C" w:rsidRPr="00A66842">
        <w:rPr>
          <w:rFonts w:ascii="Palatino Linotype" w:hAnsi="Palatino Linotype"/>
          <w:color w:val="auto"/>
          <w:sz w:val="24"/>
          <w:lang w:val="en-US"/>
        </w:rPr>
        <w:t>1</w:t>
      </w:r>
      <w:r w:rsidRPr="00A66842">
        <w:rPr>
          <w:rFonts w:ascii="Palatino Linotype" w:hAnsi="Palatino Linotype"/>
          <w:color w:val="auto"/>
          <w:sz w:val="24"/>
          <w:lang w:val="en-US"/>
        </w:rPr>
        <w:t>.24 and the result of part (b) gives</w:t>
      </w:r>
    </w:p>
    <w:p w:rsidR="008826C4" w:rsidRPr="00A66842" w:rsidRDefault="004361CB"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lang w:val="en-US"/>
        </w:rPr>
      </w:pP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00670F2E" w:rsidRPr="00A66842">
        <w:rPr>
          <w:rFonts w:ascii="Palatino Linotype" w:hAnsi="Palatino Linotype"/>
          <w:color w:val="auto"/>
          <w:sz w:val="24"/>
          <w:lang w:val="en-US"/>
        </w:rPr>
        <w:object w:dxaOrig="4280" w:dyaOrig="460">
          <v:shape id="_x0000_i1354" type="#_x0000_t75" style="width:213.8pt;height:23.25pt" o:ole="">
            <v:imagedata r:id="rId670" o:title=""/>
          </v:shape>
          <o:OLEObject Type="Embed" ProgID="Equation.DSMT4" ShapeID="_x0000_i1354" DrawAspect="Content" ObjectID="_1595942823" r:id="rId671"/>
        </w:object>
      </w:r>
    </w:p>
    <w:p w:rsidR="00C46330" w:rsidRPr="00A66842" w:rsidRDefault="00C46330" w:rsidP="00763DD0">
      <w:pPr>
        <w:pStyle w:val="a0"/>
        <w:tabs>
          <w:tab w:val="left" w:pos="1080"/>
          <w:tab w:val="left" w:pos="1620"/>
          <w:tab w:val="left" w:pos="2160"/>
        </w:tabs>
        <w:spacing w:before="120" w:after="120" w:line="360" w:lineRule="auto"/>
        <w:ind w:left="0" w:firstLine="0"/>
        <w:rPr>
          <w:rFonts w:ascii="Palatino Linotype" w:hAnsi="Palatino Linotype"/>
          <w:sz w:val="24"/>
        </w:rPr>
      </w:pPr>
      <w:r w:rsidRPr="00A66842">
        <w:rPr>
          <w:rFonts w:ascii="Palatino Linotype" w:hAnsi="Palatino Linotype"/>
          <w:b/>
          <w:sz w:val="24"/>
        </w:rPr>
        <w:t>P4</w:t>
      </w:r>
      <w:r w:rsidR="0075727C" w:rsidRPr="00A66842">
        <w:rPr>
          <w:rFonts w:ascii="Palatino Linotype" w:hAnsi="Palatino Linotype"/>
          <w:b/>
          <w:sz w:val="24"/>
        </w:rPr>
        <w:t>1.38</w:t>
      </w:r>
      <w:r w:rsidRPr="00A66842">
        <w:rPr>
          <w:rFonts w:ascii="Palatino Linotype" w:hAnsi="Palatino Linotype"/>
          <w:sz w:val="24"/>
        </w:rPr>
        <w:tab/>
        <w:t>From Equation 4</w:t>
      </w:r>
      <w:r w:rsidR="006851B5" w:rsidRPr="00A66842">
        <w:rPr>
          <w:rFonts w:ascii="Palatino Linotype" w:hAnsi="Palatino Linotype"/>
          <w:sz w:val="24"/>
        </w:rPr>
        <w:t>1</w:t>
      </w:r>
      <w:r w:rsidRPr="00A66842">
        <w:rPr>
          <w:rFonts w:ascii="Palatino Linotype" w:hAnsi="Palatino Linotype"/>
          <w:sz w:val="24"/>
        </w:rPr>
        <w:t xml:space="preserve">.26, </w:t>
      </w:r>
    </w:p>
    <w:p w:rsidR="00C46330" w:rsidRPr="00A66842" w:rsidRDefault="00C46330" w:rsidP="00763DD0">
      <w:pPr>
        <w:pStyle w:val="a0"/>
        <w:tabs>
          <w:tab w:val="left" w:pos="1080"/>
          <w:tab w:val="left" w:pos="1620"/>
          <w:tab w:val="left" w:pos="2160"/>
        </w:tabs>
        <w:spacing w:before="120" w:after="120" w:line="360" w:lineRule="auto"/>
        <w:ind w:left="1080" w:hanging="1080"/>
        <w:rPr>
          <w:rFonts w:ascii="Palatino Linotype" w:hAnsi="Palatino Linotype"/>
          <w:sz w:val="24"/>
        </w:rPr>
      </w:pPr>
      <w:r w:rsidRPr="00A66842">
        <w:rPr>
          <w:rFonts w:ascii="Palatino Linotype" w:hAnsi="Palatino Linotype"/>
          <w:b/>
          <w:sz w:val="24"/>
        </w:rPr>
        <w:tab/>
      </w:r>
      <w:r w:rsidRPr="00A66842">
        <w:rPr>
          <w:rFonts w:ascii="Palatino Linotype" w:hAnsi="Palatino Linotype"/>
          <w:b/>
          <w:sz w:val="24"/>
        </w:rPr>
        <w:tab/>
      </w:r>
      <w:r w:rsidRPr="00A66842">
        <w:rPr>
          <w:rFonts w:ascii="Palatino Linotype" w:hAnsi="Palatino Linotype"/>
          <w:b/>
          <w:sz w:val="24"/>
        </w:rPr>
        <w:tab/>
      </w:r>
      <w:r w:rsidR="00670F2E" w:rsidRPr="00A66842">
        <w:rPr>
          <w:rFonts w:ascii="Palatino Linotype" w:hAnsi="Palatino Linotype"/>
          <w:position w:val="-30"/>
          <w:sz w:val="24"/>
        </w:rPr>
        <w:object w:dxaOrig="5680" w:dyaOrig="760">
          <v:shape id="_x0000_i1355" type="#_x0000_t75" style="width:284.3pt;height:38.25pt" o:ole="">
            <v:imagedata r:id="rId672" o:title=""/>
          </v:shape>
          <o:OLEObject Type="Embed" ProgID="Equation.DSMT4" ShapeID="_x0000_i1355" DrawAspect="Content" ObjectID="_1595942824" r:id="rId673"/>
        </w:object>
      </w:r>
    </w:p>
    <w:p w:rsidR="00C46330" w:rsidRPr="00A66842" w:rsidRDefault="00C46330" w:rsidP="00763DD0">
      <w:pPr>
        <w:pStyle w:val="a0"/>
        <w:tabs>
          <w:tab w:val="left" w:pos="1080"/>
          <w:tab w:val="left" w:pos="1620"/>
          <w:tab w:val="left" w:pos="2160"/>
        </w:tabs>
        <w:spacing w:before="120" w:after="120" w:line="360" w:lineRule="auto"/>
        <w:ind w:left="1080" w:hanging="1080"/>
        <w:rPr>
          <w:rFonts w:ascii="Palatino Linotype" w:hAnsi="Palatino Linotype"/>
          <w:sz w:val="24"/>
        </w:rPr>
      </w:pPr>
      <w:r w:rsidRPr="00A66842">
        <w:rPr>
          <w:rFonts w:ascii="Palatino Linotype" w:hAnsi="Palatino Linotype"/>
          <w:sz w:val="24"/>
        </w:rPr>
        <w:tab/>
        <w:t>Differentiating gives</w:t>
      </w:r>
      <w:r w:rsidRPr="00A66842">
        <w:rPr>
          <w:rFonts w:ascii="Palatino Linotype" w:hAnsi="Palatino Linotype"/>
          <w:sz w:val="24"/>
        </w:rPr>
        <w:tab/>
      </w:r>
    </w:p>
    <w:p w:rsidR="00C46330" w:rsidRPr="00A66842" w:rsidRDefault="00C46330" w:rsidP="00763DD0">
      <w:pPr>
        <w:pStyle w:val="a0"/>
        <w:tabs>
          <w:tab w:val="left" w:pos="1080"/>
          <w:tab w:val="left" w:pos="1620"/>
          <w:tab w:val="left" w:pos="2160"/>
        </w:tabs>
        <w:spacing w:before="120" w:after="120" w:line="360" w:lineRule="auto"/>
        <w:ind w:left="1080" w:hanging="1080"/>
        <w:rPr>
          <w:rFonts w:ascii="Palatino Linotype" w:hAnsi="Palatino Linotype"/>
          <w:sz w:val="24"/>
        </w:rPr>
      </w:pPr>
      <w:r w:rsidRPr="00A66842">
        <w:rPr>
          <w:rFonts w:ascii="Palatino Linotype" w:hAnsi="Palatino Linotype"/>
          <w:sz w:val="24"/>
        </w:rPr>
        <w:tab/>
      </w:r>
      <w:r w:rsidRPr="00A66842">
        <w:rPr>
          <w:rFonts w:ascii="Palatino Linotype" w:hAnsi="Palatino Linotype"/>
          <w:sz w:val="24"/>
        </w:rPr>
        <w:tab/>
      </w:r>
      <w:r w:rsidRPr="00A66842">
        <w:rPr>
          <w:rFonts w:ascii="Palatino Linotype" w:hAnsi="Palatino Linotype"/>
          <w:sz w:val="24"/>
        </w:rPr>
        <w:tab/>
      </w:r>
      <w:r w:rsidR="00670F2E" w:rsidRPr="00A66842">
        <w:rPr>
          <w:rFonts w:ascii="Palatino Linotype" w:hAnsi="Palatino Linotype"/>
          <w:position w:val="-30"/>
          <w:sz w:val="24"/>
        </w:rPr>
        <w:object w:dxaOrig="2700" w:dyaOrig="720">
          <v:shape id="_x0000_i1356" type="#_x0000_t75" style="width:135pt;height:36pt" o:ole="">
            <v:imagedata r:id="rId674" o:title=""/>
          </v:shape>
          <o:OLEObject Type="Embed" ProgID="Equation.DSMT4" ShapeID="_x0000_i1356" DrawAspect="Content" ObjectID="_1595942825" r:id="rId675"/>
        </w:object>
      </w:r>
    </w:p>
    <w:p w:rsidR="00C46330" w:rsidRPr="00A66842" w:rsidRDefault="00C46330" w:rsidP="00763DD0">
      <w:pPr>
        <w:pStyle w:val="a0"/>
        <w:tabs>
          <w:tab w:val="left" w:pos="1080"/>
          <w:tab w:val="left" w:pos="1620"/>
          <w:tab w:val="left" w:pos="2160"/>
        </w:tabs>
        <w:spacing w:before="120" w:after="120" w:line="360" w:lineRule="auto"/>
        <w:ind w:left="1080" w:hanging="1080"/>
        <w:rPr>
          <w:rFonts w:ascii="Palatino Linotype" w:hAnsi="Palatino Linotype"/>
          <w:sz w:val="24"/>
        </w:rPr>
      </w:pPr>
      <w:r w:rsidRPr="00A66842">
        <w:rPr>
          <w:rFonts w:ascii="Palatino Linotype" w:hAnsi="Palatino Linotype"/>
          <w:sz w:val="24"/>
        </w:rPr>
        <w:tab/>
        <w:t>Differentiating a second time gives,</w:t>
      </w:r>
      <w:r w:rsidRPr="00A66842">
        <w:rPr>
          <w:rFonts w:ascii="Palatino Linotype" w:hAnsi="Palatino Linotype"/>
          <w:sz w:val="24"/>
        </w:rPr>
        <w:tab/>
      </w:r>
    </w:p>
    <w:p w:rsidR="00C46330" w:rsidRPr="00A66842" w:rsidRDefault="00C46330" w:rsidP="00763DD0">
      <w:pPr>
        <w:pStyle w:val="a0"/>
        <w:tabs>
          <w:tab w:val="left" w:pos="1080"/>
          <w:tab w:val="left" w:pos="1620"/>
          <w:tab w:val="left" w:pos="2160"/>
        </w:tabs>
        <w:spacing w:before="120" w:after="120" w:line="360" w:lineRule="auto"/>
        <w:ind w:left="1080" w:hanging="1080"/>
        <w:rPr>
          <w:rFonts w:ascii="Palatino Linotype" w:hAnsi="Palatino Linotype"/>
          <w:sz w:val="24"/>
        </w:rPr>
      </w:pPr>
      <w:r w:rsidRPr="00A66842">
        <w:rPr>
          <w:rFonts w:ascii="Palatino Linotype" w:hAnsi="Palatino Linotype"/>
          <w:sz w:val="24"/>
        </w:rPr>
        <w:tab/>
      </w:r>
      <w:r w:rsidRPr="00A66842">
        <w:rPr>
          <w:rFonts w:ascii="Palatino Linotype" w:hAnsi="Palatino Linotype"/>
          <w:sz w:val="24"/>
        </w:rPr>
        <w:tab/>
      </w:r>
      <w:r w:rsidRPr="00A66842">
        <w:rPr>
          <w:rFonts w:ascii="Palatino Linotype" w:hAnsi="Palatino Linotype"/>
          <w:sz w:val="24"/>
        </w:rPr>
        <w:tab/>
      </w:r>
      <w:r w:rsidR="00670F2E" w:rsidRPr="00A66842">
        <w:rPr>
          <w:rFonts w:ascii="Palatino Linotype" w:hAnsi="Palatino Linotype"/>
          <w:position w:val="-30"/>
          <w:sz w:val="24"/>
        </w:rPr>
        <w:object w:dxaOrig="2820" w:dyaOrig="720">
          <v:shape id="_x0000_i1357" type="#_x0000_t75" style="width:141pt;height:36pt" o:ole="">
            <v:imagedata r:id="rId676" o:title=""/>
          </v:shape>
          <o:OLEObject Type="Embed" ProgID="Equation.DSMT4" ShapeID="_x0000_i1357" DrawAspect="Content" ObjectID="_1595942826" r:id="rId677"/>
        </w:object>
      </w:r>
    </w:p>
    <w:p w:rsidR="00C46330" w:rsidRPr="00A66842" w:rsidRDefault="00C46330" w:rsidP="00763DD0">
      <w:pPr>
        <w:pStyle w:val="a0"/>
        <w:tabs>
          <w:tab w:val="left" w:pos="1080"/>
          <w:tab w:val="left" w:pos="1620"/>
          <w:tab w:val="left" w:pos="2160"/>
        </w:tabs>
        <w:spacing w:before="120" w:after="120" w:line="360" w:lineRule="auto"/>
        <w:ind w:left="1080" w:hanging="1080"/>
        <w:rPr>
          <w:rFonts w:ascii="Palatino Linotype" w:hAnsi="Palatino Linotype"/>
          <w:sz w:val="24"/>
        </w:rPr>
      </w:pPr>
      <w:r w:rsidRPr="00A66842">
        <w:rPr>
          <w:rFonts w:ascii="Palatino Linotype" w:hAnsi="Palatino Linotype"/>
          <w:sz w:val="24"/>
        </w:rPr>
        <w:tab/>
        <w:t>Substituting into Schr</w:t>
      </w:r>
      <w:r w:rsidR="00D50F65" w:rsidRPr="00A66842">
        <w:rPr>
          <w:rFonts w:ascii="Palatino Linotype" w:hAnsi="Palatino Linotype"/>
          <w:sz w:val="24"/>
        </w:rPr>
        <w:t>ö</w:t>
      </w:r>
      <w:r w:rsidRPr="00A66842">
        <w:rPr>
          <w:rFonts w:ascii="Palatino Linotype" w:hAnsi="Palatino Linotype"/>
          <w:sz w:val="24"/>
        </w:rPr>
        <w:t>dinger</w:t>
      </w:r>
      <w:r w:rsidR="00D50F65" w:rsidRPr="00A66842">
        <w:rPr>
          <w:rFonts w:ascii="Palatino Linotype" w:hAnsi="Palatino Linotype"/>
          <w:sz w:val="24"/>
        </w:rPr>
        <w:t>’</w:t>
      </w:r>
      <w:r w:rsidRPr="00A66842">
        <w:rPr>
          <w:rFonts w:ascii="Palatino Linotype" w:hAnsi="Palatino Linotype"/>
          <w:sz w:val="24"/>
        </w:rPr>
        <w:t xml:space="preserve">s equation and dividing by </w:t>
      </w:r>
      <w:r w:rsidR="00670F2E" w:rsidRPr="00A66842">
        <w:rPr>
          <w:rFonts w:ascii="Palatino Linotype" w:hAnsi="Palatino Linotype"/>
          <w:position w:val="-8"/>
          <w:sz w:val="24"/>
        </w:rPr>
        <w:object w:dxaOrig="880" w:dyaOrig="340">
          <v:shape id="_x0000_i1358" type="#_x0000_t75" style="width:44.25pt;height:17.25pt" o:ole="">
            <v:imagedata r:id="rId678" o:title=""/>
          </v:shape>
          <o:OLEObject Type="Embed" ProgID="Equation.DSMT4" ShapeID="_x0000_i1358" DrawAspect="Content" ObjectID="_1595942827" r:id="rId679"/>
        </w:object>
      </w:r>
      <w:r w:rsidRPr="00A66842">
        <w:rPr>
          <w:rFonts w:ascii="Palatino Linotype" w:hAnsi="Palatino Linotype"/>
          <w:sz w:val="24"/>
        </w:rPr>
        <w:t xml:space="preserve"> we will have a solution if</w:t>
      </w:r>
    </w:p>
    <w:p w:rsidR="00C46330" w:rsidRPr="00A66842" w:rsidRDefault="00C46330" w:rsidP="00763DD0">
      <w:pPr>
        <w:pStyle w:val="a0"/>
        <w:tabs>
          <w:tab w:val="left" w:pos="1080"/>
          <w:tab w:val="left" w:pos="1620"/>
          <w:tab w:val="left" w:pos="2160"/>
        </w:tabs>
        <w:spacing w:before="120" w:after="120" w:line="360" w:lineRule="auto"/>
        <w:ind w:left="1080" w:hanging="1080"/>
        <w:rPr>
          <w:rFonts w:ascii="Palatino Linotype" w:hAnsi="Palatino Linotype"/>
          <w:sz w:val="24"/>
        </w:rPr>
      </w:pPr>
      <w:r w:rsidRPr="00A66842">
        <w:rPr>
          <w:rFonts w:ascii="Palatino Linotype" w:hAnsi="Palatino Linotype"/>
          <w:sz w:val="24"/>
        </w:rPr>
        <w:lastRenderedPageBreak/>
        <w:tab/>
      </w:r>
      <w:r w:rsidRPr="00A66842">
        <w:rPr>
          <w:rFonts w:ascii="Palatino Linotype" w:hAnsi="Palatino Linotype"/>
          <w:sz w:val="24"/>
        </w:rPr>
        <w:tab/>
      </w:r>
      <w:r w:rsidRPr="00A66842">
        <w:rPr>
          <w:rFonts w:ascii="Palatino Linotype" w:hAnsi="Palatino Linotype"/>
          <w:sz w:val="24"/>
        </w:rPr>
        <w:tab/>
      </w:r>
      <w:r w:rsidR="00670F2E" w:rsidRPr="00A66842">
        <w:rPr>
          <w:rFonts w:ascii="Palatino Linotype" w:hAnsi="Palatino Linotype"/>
          <w:position w:val="-30"/>
          <w:sz w:val="24"/>
        </w:rPr>
        <w:object w:dxaOrig="5100" w:dyaOrig="720">
          <v:shape id="_x0000_i1359" type="#_x0000_t75" style="width:255pt;height:36pt" o:ole="">
            <v:imagedata r:id="rId680" o:title=""/>
          </v:shape>
          <o:OLEObject Type="Embed" ProgID="Equation.DSMT4" ShapeID="_x0000_i1359" DrawAspect="Content" ObjectID="_1595942828" r:id="rId681"/>
        </w:object>
      </w:r>
    </w:p>
    <w:p w:rsidR="00C46330" w:rsidRPr="00A66842" w:rsidRDefault="00C46330" w:rsidP="00763DD0">
      <w:pPr>
        <w:pStyle w:val="a0"/>
        <w:tabs>
          <w:tab w:val="left" w:pos="1080"/>
          <w:tab w:val="left" w:pos="1620"/>
          <w:tab w:val="left" w:pos="2160"/>
        </w:tabs>
        <w:spacing w:before="120" w:after="120" w:line="360" w:lineRule="auto"/>
        <w:ind w:left="1080" w:hanging="1080"/>
        <w:rPr>
          <w:rFonts w:ascii="Palatino Linotype" w:hAnsi="Palatino Linotype"/>
          <w:sz w:val="24"/>
        </w:rPr>
      </w:pPr>
      <w:r w:rsidRPr="00A66842">
        <w:rPr>
          <w:rFonts w:ascii="Palatino Linotype" w:hAnsi="Palatino Linotype"/>
          <w:sz w:val="24"/>
        </w:rPr>
        <w:tab/>
        <w:t xml:space="preserve">Now with </w:t>
      </w:r>
      <w:r w:rsidR="00670F2E" w:rsidRPr="00A66842">
        <w:rPr>
          <w:rFonts w:ascii="Palatino Linotype" w:hAnsi="Palatino Linotype"/>
          <w:position w:val="-29"/>
          <w:sz w:val="24"/>
        </w:rPr>
        <w:object w:dxaOrig="1300" w:dyaOrig="720">
          <v:shape id="_x0000_i1360" type="#_x0000_t75" style="width:65.25pt;height:36pt" o:ole="">
            <v:imagedata r:id="rId682" o:title=""/>
          </v:shape>
          <o:OLEObject Type="Embed" ProgID="Equation.DSMT4" ShapeID="_x0000_i1360" DrawAspect="Content" ObjectID="_1595942829" r:id="rId683"/>
        </w:object>
      </w:r>
      <w:r w:rsidRPr="00A66842">
        <w:rPr>
          <w:rFonts w:ascii="Palatino Linotype" w:hAnsi="Palatino Linotype"/>
          <w:sz w:val="24"/>
        </w:rPr>
        <w:t xml:space="preserve"> this reduces to</w:t>
      </w:r>
    </w:p>
    <w:p w:rsidR="00C46330" w:rsidRPr="00A66842" w:rsidRDefault="00C46330" w:rsidP="00763DD0">
      <w:pPr>
        <w:pStyle w:val="a0"/>
        <w:tabs>
          <w:tab w:val="left" w:pos="1080"/>
          <w:tab w:val="left" w:pos="1620"/>
          <w:tab w:val="left" w:pos="2160"/>
        </w:tabs>
        <w:spacing w:before="120" w:after="120" w:line="360" w:lineRule="auto"/>
        <w:ind w:left="1080" w:hanging="1080"/>
        <w:rPr>
          <w:rFonts w:ascii="Palatino Linotype" w:hAnsi="Palatino Linotype"/>
          <w:sz w:val="24"/>
        </w:rPr>
      </w:pPr>
      <w:r w:rsidRPr="00A66842">
        <w:rPr>
          <w:rFonts w:ascii="Palatino Linotype" w:hAnsi="Palatino Linotype"/>
          <w:sz w:val="24"/>
        </w:rPr>
        <w:tab/>
      </w:r>
      <w:r w:rsidRPr="00A66842">
        <w:rPr>
          <w:rFonts w:ascii="Palatino Linotype" w:hAnsi="Palatino Linotype"/>
          <w:sz w:val="24"/>
        </w:rPr>
        <w:tab/>
      </w:r>
      <w:r w:rsidRPr="00A66842">
        <w:rPr>
          <w:rFonts w:ascii="Palatino Linotype" w:hAnsi="Palatino Linotype"/>
          <w:sz w:val="24"/>
        </w:rPr>
        <w:tab/>
      </w:r>
      <w:r w:rsidR="00670F2E" w:rsidRPr="00A66842">
        <w:rPr>
          <w:rFonts w:ascii="Palatino Linotype" w:hAnsi="Palatino Linotype"/>
          <w:position w:val="-30"/>
          <w:sz w:val="24"/>
        </w:rPr>
        <w:object w:dxaOrig="3080" w:dyaOrig="720">
          <v:shape id="_x0000_i1361" type="#_x0000_t75" style="width:153.7pt;height:36pt" o:ole="">
            <v:imagedata r:id="rId684" o:title=""/>
          </v:shape>
          <o:OLEObject Type="Embed" ProgID="Equation.DSMT4" ShapeID="_x0000_i1361" DrawAspect="Content" ObjectID="_1595942830" r:id="rId685"/>
        </w:object>
      </w:r>
    </w:p>
    <w:p w:rsidR="00C46330" w:rsidRPr="00A66842" w:rsidRDefault="00C46330" w:rsidP="00763DD0">
      <w:pPr>
        <w:pStyle w:val="a0"/>
        <w:tabs>
          <w:tab w:val="left" w:pos="1080"/>
          <w:tab w:val="left" w:pos="1620"/>
          <w:tab w:val="left" w:pos="2160"/>
        </w:tabs>
        <w:spacing w:before="120" w:after="120" w:line="360" w:lineRule="auto"/>
        <w:ind w:left="1080" w:hanging="1080"/>
        <w:rPr>
          <w:rFonts w:ascii="Palatino Linotype" w:hAnsi="Palatino Linotype"/>
          <w:sz w:val="24"/>
        </w:rPr>
      </w:pPr>
      <w:r w:rsidRPr="00A66842">
        <w:rPr>
          <w:rFonts w:ascii="Palatino Linotype" w:hAnsi="Palatino Linotype"/>
          <w:sz w:val="24"/>
        </w:rPr>
        <w:tab/>
        <w:t xml:space="preserve">This is true, so </w:t>
      </w:r>
      <w:r w:rsidR="00670F2E" w:rsidRPr="00A66842">
        <w:rPr>
          <w:rFonts w:ascii="Palatino Linotype" w:hAnsi="Palatino Linotype"/>
          <w:position w:val="-12"/>
          <w:sz w:val="24"/>
        </w:rPr>
        <w:object w:dxaOrig="400" w:dyaOrig="340">
          <v:shape id="_x0000_i1362" type="#_x0000_t75" style="width:20.25pt;height:17.25pt" o:ole="">
            <v:imagedata r:id="rId686" o:title=""/>
          </v:shape>
          <o:OLEObject Type="Embed" ProgID="Equation.DSMT4" ShapeID="_x0000_i1362" DrawAspect="Content" ObjectID="_1595942831" r:id="rId687"/>
        </w:object>
      </w:r>
      <w:r w:rsidRPr="00A66842">
        <w:rPr>
          <w:rFonts w:ascii="Palatino Linotype" w:hAnsi="Palatino Linotype"/>
          <w:sz w:val="24"/>
        </w:rPr>
        <w:t xml:space="preserve"> is a solution to the Schr</w:t>
      </w:r>
      <w:r w:rsidR="00D50F65" w:rsidRPr="00A66842">
        <w:rPr>
          <w:rFonts w:ascii="Palatino Linotype" w:hAnsi="Palatino Linotype"/>
          <w:sz w:val="24"/>
        </w:rPr>
        <w:t>ö</w:t>
      </w:r>
      <w:r w:rsidRPr="00A66842">
        <w:rPr>
          <w:rFonts w:ascii="Palatino Linotype" w:hAnsi="Palatino Linotype"/>
          <w:sz w:val="24"/>
        </w:rPr>
        <w:t xml:space="preserve">dinger equation, provided </w:t>
      </w:r>
      <w:r w:rsidR="00670F2E" w:rsidRPr="00A66842">
        <w:rPr>
          <w:rFonts w:ascii="Palatino Linotype" w:hAnsi="Palatino Linotype"/>
          <w:position w:val="-22"/>
          <w:sz w:val="24"/>
        </w:rPr>
        <w:object w:dxaOrig="2080" w:dyaOrig="600">
          <v:shape id="_x0000_i1363" type="#_x0000_t75" style="width:104.2pt;height:30pt" o:ole="">
            <v:imagedata r:id="rId688" o:title=""/>
          </v:shape>
          <o:OLEObject Type="Embed" ProgID="Equation.DSMT4" ShapeID="_x0000_i1363" DrawAspect="Content" ObjectID="_1595942832" r:id="rId689"/>
        </w:object>
      </w:r>
    </w:p>
    <w:p w:rsidR="00731F5E" w:rsidRPr="00A66842" w:rsidRDefault="00731F5E" w:rsidP="00763DD0">
      <w:pPr>
        <w:tabs>
          <w:tab w:val="left" w:pos="1080"/>
          <w:tab w:val="left" w:pos="2160"/>
        </w:tabs>
        <w:spacing w:before="120" w:after="120" w:line="360" w:lineRule="auto"/>
        <w:ind w:left="1080" w:hanging="1080"/>
        <w:rPr>
          <w:rFonts w:ascii="Palatino Linotype" w:hAnsi="Palatino Linotype"/>
        </w:rPr>
      </w:pPr>
      <w:r w:rsidRPr="00A66842">
        <w:rPr>
          <w:rFonts w:ascii="Palatino Linotype" w:hAnsi="Palatino Linotype"/>
          <w:b/>
        </w:rPr>
        <w:t>P41.39</w:t>
      </w:r>
      <w:r w:rsidRPr="00A66842">
        <w:rPr>
          <w:rFonts w:ascii="Palatino Linotype" w:hAnsi="Palatino Linotype"/>
        </w:rPr>
        <w:tab/>
        <w:t>From Figure 41.20, a typical ionization energy is 8 eV. For internal energy to ionize most of the atoms we require</w:t>
      </w:r>
    </w:p>
    <w:p w:rsidR="00731F5E" w:rsidRPr="00A66842" w:rsidRDefault="00731F5E" w:rsidP="00763DD0">
      <w:pPr>
        <w:tabs>
          <w:tab w:val="left" w:pos="1080"/>
          <w:tab w:val="left" w:pos="2160"/>
        </w:tabs>
        <w:spacing w:before="120" w:after="120" w:line="360" w:lineRule="auto"/>
        <w:ind w:left="1080" w:hanging="1080"/>
        <w:rPr>
          <w:rFonts w:ascii="Palatino Linotype" w:hAnsi="Palatino Linotype"/>
        </w:rPr>
      </w:pPr>
      <w:r w:rsidRPr="00A66842">
        <w:rPr>
          <w:rFonts w:ascii="Palatino Linotype" w:hAnsi="Palatino Linotype"/>
        </w:rPr>
        <w:tab/>
      </w:r>
      <w:r w:rsidRPr="00A66842">
        <w:rPr>
          <w:rFonts w:ascii="Palatino Linotype" w:hAnsi="Palatino Linotype"/>
        </w:rPr>
        <w:tab/>
      </w:r>
      <w:r w:rsidRPr="00A66842">
        <w:rPr>
          <w:rFonts w:ascii="Palatino Linotype" w:hAnsi="Palatino Linotype"/>
        </w:rPr>
        <w:tab/>
      </w:r>
      <w:r w:rsidR="00670F2E" w:rsidRPr="00A66842">
        <w:rPr>
          <w:rFonts w:ascii="Palatino Linotype" w:hAnsi="Palatino Linotype"/>
          <w:position w:val="-62"/>
        </w:rPr>
        <w:object w:dxaOrig="6240" w:dyaOrig="1360">
          <v:shape id="_x0000_i1364" type="#_x0000_t75" style="width:312pt;height:68.25pt" o:ole="">
            <v:imagedata r:id="rId690" o:title=""/>
          </v:shape>
          <o:OLEObject Type="Embed" ProgID="Equation.DSMT4" ShapeID="_x0000_i1364" DrawAspect="Content" ObjectID="_1595942833" r:id="rId691"/>
        </w:object>
      </w:r>
    </w:p>
    <w:p w:rsidR="005D0F74" w:rsidRPr="00A66842" w:rsidRDefault="005D0F74"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Style w:val="Q1"/>
          <w:rFonts w:ascii="Palatino Linotype" w:hAnsi="Palatino Linotype"/>
          <w:color w:val="auto"/>
          <w:sz w:val="24"/>
        </w:rPr>
        <w:t>P4</w:t>
      </w:r>
      <w:r w:rsidR="00731F5E" w:rsidRPr="00A66842">
        <w:rPr>
          <w:rStyle w:val="Q1"/>
          <w:rFonts w:ascii="Palatino Linotype" w:hAnsi="Palatino Linotype"/>
          <w:color w:val="auto"/>
          <w:sz w:val="24"/>
        </w:rPr>
        <w:t>1.40</w:t>
      </w:r>
      <w:r w:rsidRPr="00A66842">
        <w:rPr>
          <w:rFonts w:ascii="Palatino Linotype" w:hAnsi="Palatino Linotype"/>
          <w:color w:val="auto"/>
          <w:sz w:val="24"/>
        </w:rPr>
        <w:tab/>
        <w:t xml:space="preserve">The fact that there are five values of the </w:t>
      </w:r>
      <w:r w:rsidRPr="00A66842">
        <w:rPr>
          <w:rFonts w:ascii="Palatino Linotype" w:hAnsi="Palatino Linotype"/>
          <w:i/>
          <w:color w:val="auto"/>
          <w:sz w:val="24"/>
        </w:rPr>
        <w:t>z</w:t>
      </w:r>
      <w:r w:rsidRPr="00A66842">
        <w:rPr>
          <w:rFonts w:ascii="Palatino Linotype" w:hAnsi="Palatino Linotype"/>
          <w:color w:val="auto"/>
          <w:sz w:val="24"/>
        </w:rPr>
        <w:t xml:space="preserve"> component of orbital angular momentum tells us that there are five values of </w:t>
      </w:r>
      <w:r w:rsidR="00670F2E" w:rsidRPr="00A66842">
        <w:rPr>
          <w:rFonts w:ascii="Palatino Linotype" w:hAnsi="Palatino Linotype"/>
          <w:color w:val="auto"/>
          <w:position w:val="2"/>
          <w:sz w:val="24"/>
        </w:rPr>
        <w:object w:dxaOrig="420" w:dyaOrig="320">
          <v:shape id="_x0000_i1365" type="#_x0000_t75" style="width:21pt;height:15.75pt" o:ole="">
            <v:imagedata r:id="rId692" o:title=""/>
          </v:shape>
          <o:OLEObject Type="Embed" ProgID="Equation.DSMT4" ShapeID="_x0000_i1365" DrawAspect="Content" ObjectID="_1595942834" r:id="rId693"/>
        </w:object>
      </w:r>
      <w:r w:rsidRPr="00A66842">
        <w:rPr>
          <w:rFonts w:ascii="Palatino Linotype" w:hAnsi="Palatino Linotype"/>
          <w:color w:val="auto"/>
          <w:sz w:val="24"/>
        </w:rPr>
        <w:t xml:space="preserve"> which, in turn, tells us that </w:t>
      </w:r>
      <w:r w:rsidR="00670F2E" w:rsidRPr="00A66842">
        <w:rPr>
          <w:rFonts w:ascii="Palatino Linotype" w:hAnsi="Palatino Linotype"/>
          <w:color w:val="auto"/>
          <w:position w:val="3"/>
          <w:sz w:val="24"/>
        </w:rPr>
        <w:object w:dxaOrig="600" w:dyaOrig="260">
          <v:shape id="_x0000_i1366" type="#_x0000_t75" style="width:30pt;height:12.75pt" o:ole="">
            <v:imagedata r:id="rId694" o:title=""/>
          </v:shape>
          <o:OLEObject Type="Embed" ProgID="Equation.DSMT4" ShapeID="_x0000_i1366" DrawAspect="Content" ObjectID="_1595942835" r:id="rId695"/>
        </w:object>
      </w:r>
      <w:r w:rsidRPr="00A66842">
        <w:rPr>
          <w:rFonts w:ascii="Palatino Linotype" w:hAnsi="Palatino Linotype"/>
          <w:color w:val="auto"/>
          <w:sz w:val="24"/>
        </w:rPr>
        <w:t xml:space="preserve"> From Equation </w:t>
      </w:r>
      <w:r w:rsidR="00C13D97" w:rsidRPr="00A66842">
        <w:rPr>
          <w:rFonts w:ascii="Palatino Linotype" w:hAnsi="Palatino Linotype"/>
          <w:color w:val="auto"/>
          <w:sz w:val="24"/>
        </w:rPr>
        <w:t>41.28</w:t>
      </w:r>
      <w:r w:rsidRPr="00A66842">
        <w:rPr>
          <w:rFonts w:ascii="Palatino Linotype" w:hAnsi="Palatino Linotype"/>
          <w:color w:val="auto"/>
          <w:sz w:val="24"/>
        </w:rPr>
        <w:t xml:space="preserve">, we can find the maximum value of </w:t>
      </w:r>
      <w:r w:rsidR="00670F2E" w:rsidRPr="00A66842">
        <w:rPr>
          <w:rFonts w:ascii="Palatino Linotype" w:hAnsi="Palatino Linotype"/>
          <w:color w:val="auto"/>
          <w:position w:val="2"/>
          <w:sz w:val="24"/>
        </w:rPr>
        <w:object w:dxaOrig="320" w:dyaOrig="320">
          <v:shape id="_x0000_i1367" type="#_x0000_t75" style="width:15.75pt;height:15.75pt" o:ole="">
            <v:imagedata r:id="rId696" o:title=""/>
          </v:shape>
          <o:OLEObject Type="Embed" ProgID="Equation.DSMT4" ShapeID="_x0000_i1367" DrawAspect="Content" ObjectID="_1595942836" r:id="rId697"/>
        </w:object>
      </w:r>
      <w:r w:rsidRPr="00A66842">
        <w:rPr>
          <w:rFonts w:ascii="Palatino Linotype" w:hAnsi="Palatino Linotype"/>
          <w:color w:val="auto"/>
          <w:sz w:val="24"/>
        </w:rPr>
        <w:t>:</w:t>
      </w:r>
    </w:p>
    <w:p w:rsidR="005D0F74" w:rsidRPr="00A66842" w:rsidRDefault="005D0F74"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5060" w:dyaOrig="660">
          <v:shape id="_x0000_i1368" type="#_x0000_t75" style="width:252.75pt;height:33pt" o:ole="">
            <v:imagedata r:id="rId698" o:title=""/>
          </v:shape>
          <o:OLEObject Type="Embed" ProgID="Equation.DSMT4" ShapeID="_x0000_i1368" DrawAspect="Content" ObjectID="_1595942837" r:id="rId699"/>
        </w:object>
      </w:r>
    </w:p>
    <w:p w:rsidR="005D0F74" w:rsidRPr="00A66842" w:rsidRDefault="005D0F74"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t xml:space="preserve">In order to have a maximum value of </w:t>
      </w:r>
      <w:r w:rsidR="00670F2E" w:rsidRPr="00A66842">
        <w:rPr>
          <w:rFonts w:ascii="Palatino Linotype" w:hAnsi="Palatino Linotype"/>
          <w:color w:val="auto"/>
          <w:position w:val="2"/>
          <w:sz w:val="24"/>
        </w:rPr>
        <w:object w:dxaOrig="320" w:dyaOrig="320">
          <v:shape id="_x0000_i1369" type="#_x0000_t75" style="width:15.75pt;height:15.75pt" o:ole="">
            <v:imagedata r:id="rId700" o:title=""/>
          </v:shape>
          <o:OLEObject Type="Embed" ProgID="Equation.DSMT4" ShapeID="_x0000_i1369" DrawAspect="Content" ObjectID="_1595942838" r:id="rId701"/>
        </w:object>
      </w:r>
      <w:r w:rsidRPr="00A66842">
        <w:rPr>
          <w:rFonts w:ascii="Palatino Linotype" w:hAnsi="Palatino Linotype"/>
          <w:color w:val="auto"/>
          <w:sz w:val="24"/>
        </w:rPr>
        <w:t xml:space="preserve"> equal to 3, we need to have </w:t>
      </w:r>
      <w:r w:rsidR="00670F2E" w:rsidRPr="00A66842">
        <w:rPr>
          <w:rFonts w:ascii="Palatino Linotype" w:hAnsi="Palatino Linotype"/>
          <w:color w:val="auto"/>
          <w:position w:val="2"/>
          <w:sz w:val="24"/>
        </w:rPr>
        <w:object w:dxaOrig="540" w:dyaOrig="280">
          <v:shape id="_x0000_i1370" type="#_x0000_t75" style="width:27pt;height:14.25pt" o:ole="">
            <v:imagedata r:id="rId702" o:title=""/>
          </v:shape>
          <o:OLEObject Type="Embed" ProgID="Equation.DSMT4" ShapeID="_x0000_i1370" DrawAspect="Content" ObjectID="_1595942839" r:id="rId703"/>
        </w:object>
      </w:r>
      <w:r w:rsidRPr="00A66842">
        <w:rPr>
          <w:rFonts w:ascii="Palatino Linotype" w:hAnsi="Palatino Linotype"/>
          <w:color w:val="auto"/>
          <w:sz w:val="24"/>
        </w:rPr>
        <w:t>, which is inconsistent with the first result.</w:t>
      </w:r>
    </w:p>
    <w:p w:rsidR="00C13D97" w:rsidRPr="00A66842" w:rsidRDefault="00C13D97" w:rsidP="00763DD0">
      <w:pPr>
        <w:pStyle w:val="a"/>
        <w:tabs>
          <w:tab w:val="left" w:pos="1080"/>
          <w:tab w:val="left" w:pos="2160"/>
        </w:tabs>
        <w:spacing w:before="120" w:after="120" w:line="360" w:lineRule="auto"/>
        <w:ind w:left="1080" w:hanging="1080"/>
        <w:rPr>
          <w:rFonts w:ascii="Palatino Linotype" w:hAnsi="Palatino Linotype"/>
          <w:sz w:val="24"/>
        </w:rPr>
      </w:pPr>
      <w:r w:rsidRPr="00A66842">
        <w:rPr>
          <w:rFonts w:ascii="Palatino Linotype" w:hAnsi="Palatino Linotype"/>
          <w:b/>
          <w:sz w:val="24"/>
        </w:rPr>
        <w:t>P41.41</w:t>
      </w:r>
      <w:r w:rsidRPr="00A66842">
        <w:rPr>
          <w:rFonts w:ascii="Palatino Linotype" w:hAnsi="Palatino Linotype"/>
          <w:sz w:val="24"/>
        </w:rPr>
        <w:tab/>
        <w:t>The expectation value of 1/</w:t>
      </w:r>
      <w:r w:rsidRPr="00A66842">
        <w:rPr>
          <w:rFonts w:ascii="Palatino Linotype" w:hAnsi="Palatino Linotype"/>
          <w:i/>
          <w:sz w:val="24"/>
        </w:rPr>
        <w:t>r</w:t>
      </w:r>
      <w:r w:rsidRPr="00A66842">
        <w:rPr>
          <w:rFonts w:ascii="Palatino Linotype" w:hAnsi="Palatino Linotype"/>
          <w:sz w:val="24"/>
        </w:rPr>
        <w:t xml:space="preserve"> is found from</w:t>
      </w:r>
    </w:p>
    <w:p w:rsidR="00C13D97" w:rsidRPr="00A66842" w:rsidRDefault="00C13D97" w:rsidP="00763DD0">
      <w:pPr>
        <w:pStyle w:val="a"/>
        <w:tabs>
          <w:tab w:val="left" w:pos="1080"/>
          <w:tab w:val="left" w:pos="2160"/>
        </w:tabs>
        <w:spacing w:before="120" w:after="120" w:line="360" w:lineRule="auto"/>
        <w:ind w:left="1080" w:hanging="1080"/>
        <w:rPr>
          <w:rFonts w:ascii="Palatino Linotype" w:hAnsi="Palatino Linotype"/>
          <w:sz w:val="24"/>
        </w:rPr>
      </w:pPr>
      <w:r w:rsidRPr="00A66842">
        <w:rPr>
          <w:rFonts w:ascii="Palatino Linotype" w:hAnsi="Palatino Linotype"/>
          <w:b/>
          <w:sz w:val="24"/>
        </w:rPr>
        <w:tab/>
      </w:r>
      <w:r w:rsidRPr="00A66842">
        <w:rPr>
          <w:rFonts w:ascii="Palatino Linotype" w:hAnsi="Palatino Linotype"/>
          <w:b/>
          <w:sz w:val="24"/>
        </w:rPr>
        <w:tab/>
      </w:r>
      <w:r w:rsidR="00670F2E" w:rsidRPr="00A66842">
        <w:rPr>
          <w:rFonts w:ascii="Palatino Linotype" w:hAnsi="Palatino Linotype"/>
          <w:position w:val="-38"/>
          <w:sz w:val="24"/>
        </w:rPr>
        <w:object w:dxaOrig="5620" w:dyaOrig="840">
          <v:shape id="_x0000_i1371" type="#_x0000_t75" style="width:281.3pt;height:42pt" o:ole="">
            <v:imagedata r:id="rId704" o:title=""/>
          </v:shape>
          <o:OLEObject Type="Embed" ProgID="Equation.DSMT4" ShapeID="_x0000_i1371" DrawAspect="Content" ObjectID="_1595942840" r:id="rId705"/>
        </w:object>
      </w:r>
    </w:p>
    <w:p w:rsidR="00C13D97" w:rsidRPr="00A66842" w:rsidRDefault="00C13D97" w:rsidP="00763DD0">
      <w:pPr>
        <w:tabs>
          <w:tab w:val="left" w:pos="1080"/>
          <w:tab w:val="left" w:pos="2160"/>
        </w:tabs>
        <w:spacing w:before="120" w:after="120" w:line="360" w:lineRule="auto"/>
        <w:ind w:left="1080" w:hanging="1080"/>
        <w:rPr>
          <w:rFonts w:ascii="Palatino Linotype" w:hAnsi="Palatino Linotype"/>
        </w:rPr>
      </w:pPr>
      <w:r w:rsidRPr="00A66842">
        <w:rPr>
          <w:rFonts w:ascii="Palatino Linotype" w:hAnsi="Palatino Linotype"/>
        </w:rPr>
        <w:lastRenderedPageBreak/>
        <w:tab/>
        <w:t xml:space="preserve">We compare this to </w:t>
      </w:r>
      <w:r w:rsidR="00670F2E" w:rsidRPr="00A66842">
        <w:rPr>
          <w:rFonts w:ascii="Palatino Linotype" w:hAnsi="Palatino Linotype"/>
        </w:rPr>
        <w:object w:dxaOrig="1720" w:dyaOrig="680">
          <v:shape id="_x0000_i1372" type="#_x0000_t75" style="width:86.25pt;height:33.75pt" o:ole="">
            <v:imagedata r:id="rId706" o:title=""/>
          </v:shape>
          <o:OLEObject Type="Embed" ProgID="Equation.DSMT4" ShapeID="_x0000_i1372" DrawAspect="Content" ObjectID="_1595942841" r:id="rId707"/>
        </w:object>
      </w:r>
      <w:r w:rsidRPr="00A66842">
        <w:rPr>
          <w:rFonts w:ascii="Palatino Linotype" w:hAnsi="Palatino Linotype"/>
        </w:rPr>
        <w:t xml:space="preserve"> and find that the average reciprocal value is </w:t>
      </w:r>
      <w:r w:rsidR="00670F2E" w:rsidRPr="00A66842">
        <w:rPr>
          <w:rFonts w:ascii="Palatino Linotype" w:hAnsi="Palatino Linotype"/>
          <w:position w:val="3"/>
        </w:rPr>
        <w:object w:dxaOrig="860" w:dyaOrig="420">
          <v:shape id="_x0000_i1373" type="#_x0000_t75" style="width:42.75pt;height:21pt" o:ole="">
            <v:imagedata r:id="rId708" o:title=""/>
          </v:shape>
          <o:OLEObject Type="Embed" ProgID="Equation.DSMT4" ShapeID="_x0000_i1373" DrawAspect="Content" ObjectID="_1595942842" r:id="rId709"/>
        </w:object>
      </w:r>
      <w:r w:rsidRPr="00A66842">
        <w:rPr>
          <w:rFonts w:ascii="Palatino Linotype" w:hAnsi="Palatino Linotype"/>
        </w:rPr>
        <w:t xml:space="preserve"> the reciprocal of the average value.</w:t>
      </w:r>
    </w:p>
    <w:p w:rsidR="006D39FF" w:rsidRPr="00A66842" w:rsidRDefault="00FC4AC7" w:rsidP="00763DD0">
      <w:pPr>
        <w:pStyle w:val="Qalpha"/>
        <w:tabs>
          <w:tab w:val="clear" w:pos="1520"/>
          <w:tab w:val="clear" w:pos="3940"/>
          <w:tab w:val="left" w:pos="1080"/>
          <w:tab w:val="left" w:pos="1620"/>
          <w:tab w:val="left" w:pos="2160"/>
          <w:tab w:val="right" w:pos="8640"/>
        </w:tabs>
        <w:spacing w:before="120" w:after="120" w:line="360" w:lineRule="auto"/>
        <w:ind w:left="1627" w:hanging="1627"/>
        <w:rPr>
          <w:rFonts w:ascii="Palatino Linotype" w:hAnsi="Palatino Linotype"/>
          <w:color w:val="auto"/>
          <w:sz w:val="24"/>
        </w:rPr>
      </w:pPr>
      <w:r w:rsidRPr="00A66842">
        <w:rPr>
          <w:rStyle w:val="Q1"/>
          <w:rFonts w:ascii="Palatino Linotype" w:hAnsi="Palatino Linotype"/>
          <w:color w:val="auto"/>
          <w:sz w:val="24"/>
        </w:rPr>
        <w:t>P4</w:t>
      </w:r>
      <w:r w:rsidR="00C13D97" w:rsidRPr="00A66842">
        <w:rPr>
          <w:rStyle w:val="Q1"/>
          <w:rFonts w:ascii="Palatino Linotype" w:hAnsi="Palatino Linotype"/>
          <w:color w:val="auto"/>
          <w:sz w:val="24"/>
        </w:rPr>
        <w:t>1.42</w:t>
      </w:r>
      <w:r w:rsidR="006D39FF" w:rsidRPr="00A66842">
        <w:rPr>
          <w:rFonts w:ascii="Palatino Linotype" w:hAnsi="Palatino Linotype"/>
          <w:color w:val="auto"/>
          <w:sz w:val="24"/>
        </w:rPr>
        <w:tab/>
        <w:t>(a)</w:t>
      </w:r>
      <w:r w:rsidR="006D39FF" w:rsidRPr="00A66842">
        <w:rPr>
          <w:rFonts w:ascii="Palatino Linotype" w:hAnsi="Palatino Linotype"/>
          <w:color w:val="auto"/>
          <w:sz w:val="24"/>
        </w:rPr>
        <w:tab/>
        <w:t>Using the same procedure that was used in the Bohr model of the hydrogen atom, we apply Newton</w:t>
      </w:r>
      <w:r w:rsidR="00D50F65" w:rsidRPr="00A66842">
        <w:rPr>
          <w:rFonts w:ascii="Palatino Linotype" w:hAnsi="Palatino Linotype"/>
          <w:color w:val="auto"/>
          <w:sz w:val="24"/>
        </w:rPr>
        <w:t>’</w:t>
      </w:r>
      <w:r w:rsidR="006D39FF" w:rsidRPr="00A66842">
        <w:rPr>
          <w:rFonts w:ascii="Palatino Linotype" w:hAnsi="Palatino Linotype"/>
          <w:color w:val="auto"/>
          <w:sz w:val="24"/>
        </w:rPr>
        <w:t>s second law to the Earth. We simply replace the Coulomb force by the gravitational force exerted by the Sun on the Earth and find</w:t>
      </w:r>
    </w:p>
    <w:p w:rsidR="006D39FF" w:rsidRPr="00A66842" w:rsidRDefault="006D39FF" w:rsidP="00763DD0">
      <w:pPr>
        <w:pStyle w:val="Q"/>
        <w:tabs>
          <w:tab w:val="clear" w:pos="1280"/>
          <w:tab w:val="clear" w:pos="3940"/>
          <w:tab w:val="left" w:pos="1080"/>
          <w:tab w:val="left" w:pos="1620"/>
          <w:tab w:val="left" w:pos="2160"/>
          <w:tab w:val="left" w:pos="3600"/>
          <w:tab w:val="right" w:pos="8640"/>
        </w:tabs>
        <w:spacing w:before="120" w:after="120" w:line="360" w:lineRule="auto"/>
        <w:ind w:left="1627" w:hanging="1627"/>
        <w:rPr>
          <w:rFonts w:ascii="Palatino Linotype" w:hAnsi="Palatino Linotype"/>
          <w:color w:val="auto"/>
          <w:sz w:val="24"/>
          <w:lang w:val="en-US"/>
        </w:rPr>
      </w:pP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00FC4AC7" w:rsidRPr="00A66842">
        <w:rPr>
          <w:rFonts w:ascii="Palatino Linotype" w:hAnsi="Palatino Linotype"/>
          <w:color w:val="auto"/>
          <w:sz w:val="24"/>
          <w:lang w:val="en-US"/>
        </w:rPr>
        <w:tab/>
      </w:r>
      <w:r w:rsidRPr="00A66842">
        <w:rPr>
          <w:rFonts w:ascii="Palatino Linotype" w:hAnsi="Palatino Linotype"/>
          <w:color w:val="auto"/>
          <w:sz w:val="24"/>
          <w:lang w:val="en-US"/>
        </w:rPr>
        <w:tab/>
      </w:r>
      <w:r w:rsidR="00670F2E" w:rsidRPr="00A66842">
        <w:rPr>
          <w:rFonts w:ascii="Palatino Linotype" w:hAnsi="Palatino Linotype"/>
          <w:color w:val="auto"/>
          <w:position w:val="2"/>
          <w:sz w:val="24"/>
          <w:szCs w:val="24"/>
          <w:lang w:val="en-US"/>
        </w:rPr>
        <w:object w:dxaOrig="1860" w:dyaOrig="660">
          <v:shape id="_x0000_i1374" type="#_x0000_t75" style="width:93pt;height:33pt" o:ole="">
            <v:imagedata r:id="rId710" o:title=""/>
          </v:shape>
          <o:OLEObject Type="Embed" ProgID="Equation.DSMT4" ShapeID="_x0000_i1374" DrawAspect="Content" ObjectID="_1595942843" r:id="rId711"/>
        </w:object>
      </w:r>
      <w:r w:rsidR="00FC4AC7" w:rsidRPr="00A66842">
        <w:rPr>
          <w:rFonts w:ascii="Palatino Linotype" w:hAnsi="Palatino Linotype"/>
          <w:color w:val="auto"/>
          <w:sz w:val="24"/>
          <w:lang w:val="en-US"/>
        </w:rPr>
        <w:tab/>
      </w:r>
      <w:r w:rsidR="00FC4AC7" w:rsidRPr="00A66842">
        <w:rPr>
          <w:rFonts w:ascii="Palatino Linotype" w:hAnsi="Palatino Linotype"/>
          <w:b/>
          <w:color w:val="auto"/>
          <w:sz w:val="24"/>
          <w:lang w:val="en-US"/>
        </w:rPr>
        <w:t>[1]</w:t>
      </w:r>
    </w:p>
    <w:p w:rsidR="006D39FF" w:rsidRPr="00A66842" w:rsidRDefault="006D39FF" w:rsidP="00763DD0">
      <w:pPr>
        <w:pStyle w:val="Qalpha"/>
        <w:tabs>
          <w:tab w:val="clear" w:pos="1520"/>
          <w:tab w:val="clear" w:pos="3940"/>
          <w:tab w:val="left" w:pos="1080"/>
          <w:tab w:val="left" w:pos="1620"/>
          <w:tab w:val="left" w:pos="2160"/>
          <w:tab w:val="right" w:pos="864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where </w:t>
      </w:r>
      <w:r w:rsidRPr="00A66842">
        <w:rPr>
          <w:rFonts w:ascii="Palatino Linotype" w:hAnsi="Palatino Linotype"/>
          <w:i/>
          <w:color w:val="auto"/>
          <w:sz w:val="24"/>
        </w:rPr>
        <w:t>v</w:t>
      </w:r>
      <w:r w:rsidRPr="00A66842">
        <w:rPr>
          <w:rFonts w:ascii="Palatino Linotype" w:hAnsi="Palatino Linotype"/>
          <w:color w:val="auto"/>
          <w:sz w:val="24"/>
        </w:rPr>
        <w:t xml:space="preserve"> is the orbital speed of the Earth. Next, we apply the postulate that angular momentum of the Earth is quantized in multiples of </w:t>
      </w:r>
      <w:r w:rsidR="00670F2E" w:rsidRPr="00A66842">
        <w:rPr>
          <w:rFonts w:ascii="Palatino Linotype" w:hAnsi="Palatino Linotype"/>
          <w:color w:val="auto"/>
          <w:sz w:val="24"/>
          <w:szCs w:val="24"/>
        </w:rPr>
        <w:object w:dxaOrig="240" w:dyaOrig="260">
          <v:shape id="_x0000_i1375" type="#_x0000_t75" style="width:12pt;height:12.75pt" o:ole="">
            <v:imagedata r:id="rId712" o:title=""/>
          </v:shape>
          <o:OLEObject Type="Embed" ProgID="Equation.DSMT4" ShapeID="_x0000_i1375" DrawAspect="Content" ObjectID="_1595942844" r:id="rId713"/>
        </w:object>
      </w:r>
      <w:r w:rsidRPr="00A66842">
        <w:rPr>
          <w:rFonts w:ascii="Palatino Linotype" w:hAnsi="Palatino Linotype"/>
          <w:color w:val="auto"/>
          <w:sz w:val="24"/>
        </w:rPr>
        <w:t>:</w:t>
      </w:r>
    </w:p>
    <w:p w:rsidR="006D39FF" w:rsidRPr="00A66842" w:rsidRDefault="00FC4AC7" w:rsidP="00763DD0">
      <w:pPr>
        <w:pStyle w:val="Q"/>
        <w:tabs>
          <w:tab w:val="clear" w:pos="1280"/>
          <w:tab w:val="clear" w:pos="3940"/>
          <w:tab w:val="left" w:pos="1080"/>
          <w:tab w:val="left" w:pos="1620"/>
          <w:tab w:val="left" w:pos="2160"/>
          <w:tab w:val="right" w:pos="864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3120" w:dyaOrig="400">
          <v:shape id="_x0000_i1376" type="#_x0000_t75" style="width:156pt;height:20.25pt" o:ole="">
            <v:imagedata r:id="rId714" o:title=""/>
          </v:shape>
          <o:OLEObject Type="Embed" ProgID="Equation.DSMT4" ShapeID="_x0000_i1376" DrawAspect="Content" ObjectID="_1595942845" r:id="rId715"/>
        </w:object>
      </w:r>
    </w:p>
    <w:p w:rsidR="006D39FF" w:rsidRPr="00A66842" w:rsidRDefault="006D39FF" w:rsidP="00763DD0">
      <w:pPr>
        <w:pStyle w:val="Qalpha"/>
        <w:tabs>
          <w:tab w:val="clear" w:pos="1520"/>
          <w:tab w:val="clear" w:pos="3940"/>
          <w:tab w:val="left" w:pos="1080"/>
          <w:tab w:val="left" w:pos="1620"/>
          <w:tab w:val="left" w:pos="2160"/>
          <w:tab w:val="right" w:pos="864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Solving for </w:t>
      </w:r>
      <w:r w:rsidRPr="00A66842">
        <w:rPr>
          <w:rFonts w:ascii="Palatino Linotype" w:hAnsi="Palatino Linotype"/>
          <w:i/>
          <w:color w:val="auto"/>
          <w:sz w:val="24"/>
        </w:rPr>
        <w:t>v</w:t>
      </w:r>
      <w:r w:rsidRPr="00A66842">
        <w:rPr>
          <w:rFonts w:ascii="Palatino Linotype" w:hAnsi="Palatino Linotype"/>
          <w:color w:val="auto"/>
          <w:sz w:val="24"/>
        </w:rPr>
        <w:t xml:space="preserve"> gives</w:t>
      </w:r>
    </w:p>
    <w:p w:rsidR="006D39FF" w:rsidRPr="00A66842" w:rsidRDefault="006D39FF" w:rsidP="00763DD0">
      <w:pPr>
        <w:pStyle w:val="Qalpha"/>
        <w:tabs>
          <w:tab w:val="clear" w:pos="1520"/>
          <w:tab w:val="clear" w:pos="3940"/>
          <w:tab w:val="left" w:pos="1080"/>
          <w:tab w:val="left" w:pos="1620"/>
          <w:tab w:val="left" w:pos="2160"/>
          <w:tab w:val="left" w:pos="3600"/>
          <w:tab w:val="right" w:pos="864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FC4AC7" w:rsidRPr="00A66842">
        <w:rPr>
          <w:rFonts w:ascii="Palatino Linotype" w:hAnsi="Palatino Linotype"/>
          <w:color w:val="auto"/>
          <w:sz w:val="24"/>
        </w:rPr>
        <w:tab/>
      </w:r>
      <w:r w:rsidR="00670F2E" w:rsidRPr="00A66842">
        <w:rPr>
          <w:rFonts w:ascii="Palatino Linotype" w:hAnsi="Palatino Linotype"/>
          <w:color w:val="auto"/>
          <w:sz w:val="24"/>
        </w:rPr>
        <w:object w:dxaOrig="920" w:dyaOrig="680">
          <v:shape id="_x0000_i1377" type="#_x0000_t75" style="width:45.75pt;height:33.75pt" o:ole="">
            <v:imagedata r:id="rId716" o:title=""/>
          </v:shape>
          <o:OLEObject Type="Embed" ProgID="Equation.DSMT4" ShapeID="_x0000_i1377" DrawAspect="Content" ObjectID="_1595942846" r:id="rId717"/>
        </w:object>
      </w:r>
      <w:r w:rsidRPr="00A66842">
        <w:rPr>
          <w:rFonts w:ascii="Palatino Linotype" w:hAnsi="Palatino Linotype"/>
          <w:color w:val="auto"/>
          <w:sz w:val="24"/>
        </w:rPr>
        <w:tab/>
      </w:r>
      <w:r w:rsidR="00FC4AC7" w:rsidRPr="00A66842">
        <w:rPr>
          <w:rFonts w:ascii="Palatino Linotype" w:hAnsi="Palatino Linotype"/>
          <w:color w:val="auto"/>
          <w:sz w:val="24"/>
        </w:rPr>
        <w:tab/>
      </w:r>
      <w:r w:rsidR="00FC4AC7" w:rsidRPr="00A66842">
        <w:rPr>
          <w:rFonts w:ascii="Palatino Linotype" w:hAnsi="Palatino Linotype"/>
          <w:b/>
          <w:color w:val="auto"/>
          <w:sz w:val="24"/>
        </w:rPr>
        <w:t>[2]</w:t>
      </w:r>
    </w:p>
    <w:p w:rsidR="006D39FF" w:rsidRPr="00A66842" w:rsidRDefault="00FC4AC7" w:rsidP="00763DD0">
      <w:pPr>
        <w:pStyle w:val="Qalpha"/>
        <w:tabs>
          <w:tab w:val="clear" w:pos="1520"/>
          <w:tab w:val="clear" w:pos="3940"/>
          <w:tab w:val="left" w:pos="1080"/>
          <w:tab w:val="left" w:pos="1620"/>
          <w:tab w:val="left" w:pos="2160"/>
          <w:tab w:val="right" w:pos="864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Substituting [2] into [1]</w:t>
      </w:r>
      <w:r w:rsidR="006D39FF" w:rsidRPr="00A66842">
        <w:rPr>
          <w:rFonts w:ascii="Palatino Linotype" w:hAnsi="Palatino Linotype"/>
          <w:color w:val="auto"/>
          <w:sz w:val="24"/>
        </w:rPr>
        <w:t>, we find</w:t>
      </w:r>
    </w:p>
    <w:p w:rsidR="006D39FF" w:rsidRPr="00A66842" w:rsidRDefault="006D39FF" w:rsidP="004F5967">
      <w:pPr>
        <w:pStyle w:val="Q"/>
        <w:tabs>
          <w:tab w:val="clear" w:pos="1280"/>
          <w:tab w:val="clear" w:pos="3940"/>
          <w:tab w:val="left" w:pos="1080"/>
          <w:tab w:val="left" w:pos="1620"/>
          <w:tab w:val="left" w:pos="2160"/>
          <w:tab w:val="left" w:pos="3600"/>
          <w:tab w:val="right" w:pos="8640"/>
        </w:tabs>
        <w:spacing w:before="120" w:after="120" w:line="24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00FC4AC7"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1280" w:dyaOrig="720">
          <v:shape id="_x0000_i1378" type="#_x0000_t75" style="width:63.75pt;height:36pt" o:ole="">
            <v:imagedata r:id="rId718" o:title=""/>
          </v:shape>
          <o:OLEObject Type="Embed" ProgID="Equation.DSMT4" ShapeID="_x0000_i1378" DrawAspect="Content" ObjectID="_1595942847" r:id="rId719"/>
        </w:object>
      </w:r>
      <w:r w:rsidRPr="00A66842">
        <w:rPr>
          <w:rFonts w:ascii="Palatino Linotype" w:hAnsi="Palatino Linotype"/>
          <w:color w:val="auto"/>
          <w:sz w:val="24"/>
        </w:rPr>
        <w:tab/>
      </w:r>
      <w:r w:rsidR="00FC4AC7" w:rsidRPr="00A66842">
        <w:rPr>
          <w:rFonts w:ascii="Palatino Linotype" w:hAnsi="Palatino Linotype"/>
          <w:color w:val="auto"/>
          <w:sz w:val="24"/>
        </w:rPr>
        <w:tab/>
      </w:r>
      <w:r w:rsidR="00FC4AC7" w:rsidRPr="00A66842">
        <w:rPr>
          <w:rFonts w:ascii="Palatino Linotype" w:hAnsi="Palatino Linotype"/>
          <w:b/>
          <w:color w:val="auto"/>
          <w:sz w:val="24"/>
        </w:rPr>
        <w:t>[3]</w:t>
      </w:r>
    </w:p>
    <w:p w:rsidR="006D39FF" w:rsidRPr="00A66842" w:rsidRDefault="00FC4AC7" w:rsidP="00763DD0">
      <w:pPr>
        <w:pStyle w:val="Qalpha"/>
        <w:tabs>
          <w:tab w:val="clear" w:pos="1520"/>
          <w:tab w:val="clear" w:pos="3940"/>
          <w:tab w:val="left" w:pos="1080"/>
          <w:tab w:val="left" w:pos="1620"/>
          <w:tab w:val="left" w:pos="2160"/>
          <w:tab w:val="right" w:pos="864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t>(b)</w:t>
      </w:r>
      <w:r w:rsidRPr="00A66842">
        <w:rPr>
          <w:rFonts w:ascii="Palatino Linotype" w:hAnsi="Palatino Linotype"/>
          <w:color w:val="auto"/>
          <w:sz w:val="24"/>
        </w:rPr>
        <w:tab/>
        <w:t>Solving equation [3]</w:t>
      </w:r>
      <w:r w:rsidR="006D39FF" w:rsidRPr="00A66842">
        <w:rPr>
          <w:rFonts w:ascii="Palatino Linotype" w:hAnsi="Palatino Linotype"/>
          <w:color w:val="auto"/>
          <w:sz w:val="24"/>
        </w:rPr>
        <w:t xml:space="preserve"> for </w:t>
      </w:r>
      <w:r w:rsidR="006D39FF" w:rsidRPr="00A66842">
        <w:rPr>
          <w:rStyle w:val="Italic"/>
          <w:rFonts w:ascii="Palatino Linotype" w:hAnsi="Palatino Linotype"/>
          <w:color w:val="auto"/>
          <w:sz w:val="24"/>
        </w:rPr>
        <w:t>n</w:t>
      </w:r>
      <w:r w:rsidR="006D39FF" w:rsidRPr="00A66842">
        <w:rPr>
          <w:rFonts w:ascii="Palatino Linotype" w:hAnsi="Palatino Linotype"/>
          <w:color w:val="auto"/>
          <w:sz w:val="24"/>
        </w:rPr>
        <w:t xml:space="preserve"> gives</w:t>
      </w:r>
    </w:p>
    <w:p w:rsidR="006D39FF" w:rsidRPr="00A66842" w:rsidRDefault="006D39FF" w:rsidP="004F5967">
      <w:pPr>
        <w:pStyle w:val="Q"/>
        <w:tabs>
          <w:tab w:val="clear" w:pos="1280"/>
          <w:tab w:val="clear" w:pos="3940"/>
          <w:tab w:val="left" w:pos="1080"/>
          <w:tab w:val="left" w:pos="1620"/>
          <w:tab w:val="left" w:pos="2160"/>
          <w:tab w:val="left" w:pos="3600"/>
          <w:tab w:val="right" w:pos="8640"/>
        </w:tabs>
        <w:spacing w:before="120" w:after="120" w:line="240" w:lineRule="auto"/>
        <w:ind w:left="1627" w:hanging="1627"/>
        <w:rPr>
          <w:rFonts w:ascii="Palatino Linotype" w:hAnsi="Palatino Linotype"/>
          <w:color w:val="auto"/>
          <w:sz w:val="24"/>
          <w:lang w:val="en-US"/>
        </w:rPr>
      </w:pP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00FC4AC7" w:rsidRPr="00A66842">
        <w:rPr>
          <w:rFonts w:ascii="Palatino Linotype" w:hAnsi="Palatino Linotype"/>
          <w:color w:val="auto"/>
          <w:sz w:val="24"/>
          <w:lang w:val="en-US"/>
        </w:rPr>
        <w:tab/>
      </w:r>
      <w:r w:rsidR="00670F2E" w:rsidRPr="00A66842">
        <w:rPr>
          <w:rFonts w:ascii="Palatino Linotype" w:hAnsi="Palatino Linotype"/>
          <w:color w:val="auto"/>
          <w:sz w:val="24"/>
          <w:lang w:val="en-US"/>
        </w:rPr>
        <w:object w:dxaOrig="1620" w:dyaOrig="620">
          <v:shape id="_x0000_i1379" type="#_x0000_t75" style="width:81pt;height:30.75pt" o:ole="">
            <v:imagedata r:id="rId720" o:title=""/>
          </v:shape>
          <o:OLEObject Type="Embed" ProgID="Equation.DSMT4" ShapeID="_x0000_i1379" DrawAspect="Content" ObjectID="_1595942848" r:id="rId721"/>
        </w:object>
      </w:r>
      <w:r w:rsidR="00FC4AC7" w:rsidRPr="00A66842">
        <w:rPr>
          <w:rFonts w:ascii="Palatino Linotype" w:hAnsi="Palatino Linotype"/>
          <w:color w:val="auto"/>
          <w:sz w:val="24"/>
          <w:lang w:val="en-US"/>
        </w:rPr>
        <w:tab/>
      </w:r>
      <w:r w:rsidR="00FC4AC7" w:rsidRPr="00A66842">
        <w:rPr>
          <w:rFonts w:ascii="Palatino Linotype" w:hAnsi="Palatino Linotype"/>
          <w:b/>
          <w:color w:val="auto"/>
          <w:sz w:val="24"/>
          <w:lang w:val="en-US"/>
        </w:rPr>
        <w:t>[4]</w:t>
      </w:r>
    </w:p>
    <w:p w:rsidR="006D39FF" w:rsidRPr="00A66842" w:rsidRDefault="006D39FF" w:rsidP="00763DD0">
      <w:pPr>
        <w:pStyle w:val="Qalpha"/>
        <w:tabs>
          <w:tab w:val="clear" w:pos="1520"/>
          <w:tab w:val="clear" w:pos="3940"/>
          <w:tab w:val="left" w:pos="1080"/>
          <w:tab w:val="left" w:pos="1620"/>
          <w:tab w:val="left" w:pos="2160"/>
          <w:tab w:val="right" w:pos="864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Taking </w:t>
      </w:r>
      <w:r w:rsidRPr="00A66842">
        <w:rPr>
          <w:rFonts w:ascii="Palatino Linotype" w:hAnsi="Palatino Linotype"/>
          <w:i/>
          <w:color w:val="auto"/>
          <w:sz w:val="24"/>
        </w:rPr>
        <w:t>M</w:t>
      </w:r>
      <w:r w:rsidRPr="00A66842">
        <w:rPr>
          <w:rFonts w:ascii="Palatino Linotype" w:hAnsi="Palatino Linotype"/>
          <w:i/>
          <w:color w:val="auto"/>
          <w:position w:val="-4"/>
          <w:sz w:val="24"/>
          <w:vertAlign w:val="subscript"/>
        </w:rPr>
        <w:t>S</w:t>
      </w:r>
      <w:r w:rsidRPr="00A66842">
        <w:rPr>
          <w:rFonts w:ascii="Palatino Linotype" w:hAnsi="Palatino Linotype"/>
          <w:color w:val="auto"/>
          <w:sz w:val="24"/>
        </w:rPr>
        <w:t xml:space="preserve"> = </w:t>
      </w:r>
      <w:r w:rsidRPr="00A66842">
        <w:rPr>
          <w:rFonts w:ascii="Palatino Linotype" w:hAnsi="Palatino Linotype"/>
          <w:color w:val="auto"/>
          <w:sz w:val="24"/>
          <w:szCs w:val="24"/>
        </w:rPr>
        <w:t xml:space="preserve">1.99 </w:t>
      </w:r>
      <w:r w:rsidR="00D50F65" w:rsidRPr="00A66842">
        <w:rPr>
          <w:rFonts w:ascii="Palatino Linotype" w:hAnsi="Palatino Linotype"/>
          <w:color w:val="auto"/>
          <w:sz w:val="24"/>
          <w:szCs w:val="24"/>
        </w:rPr>
        <w:t>×</w:t>
      </w:r>
      <w:r w:rsidRPr="00A66842">
        <w:rPr>
          <w:rFonts w:ascii="Palatino Linotype" w:hAnsi="Palatino Linotype"/>
          <w:color w:val="auto"/>
          <w:sz w:val="24"/>
          <w:szCs w:val="24"/>
        </w:rPr>
        <w:t xml:space="preserve"> 10</w:t>
      </w:r>
      <w:r w:rsidRPr="00A66842">
        <w:rPr>
          <w:rFonts w:ascii="Palatino Linotype" w:hAnsi="Palatino Linotype"/>
          <w:color w:val="auto"/>
          <w:position w:val="4"/>
          <w:sz w:val="24"/>
          <w:szCs w:val="24"/>
          <w:vertAlign w:val="superscript"/>
        </w:rPr>
        <w:t>30</w:t>
      </w:r>
      <w:r w:rsidRPr="00A66842">
        <w:rPr>
          <w:rFonts w:ascii="Palatino Linotype" w:hAnsi="Palatino Linotype"/>
          <w:color w:val="auto"/>
          <w:sz w:val="24"/>
          <w:szCs w:val="24"/>
        </w:rPr>
        <w:t xml:space="preserve"> kg</w:t>
      </w:r>
      <w:r w:rsidRPr="00A66842">
        <w:rPr>
          <w:rFonts w:ascii="Palatino Linotype" w:hAnsi="Palatino Linotype"/>
          <w:color w:val="auto"/>
          <w:sz w:val="24"/>
        </w:rPr>
        <w:t xml:space="preserve">, </w:t>
      </w:r>
      <w:r w:rsidRPr="00A66842">
        <w:rPr>
          <w:rFonts w:ascii="Palatino Linotype" w:hAnsi="Palatino Linotype"/>
          <w:i/>
          <w:color w:val="auto"/>
          <w:sz w:val="24"/>
        </w:rPr>
        <w:t>M</w:t>
      </w:r>
      <w:r w:rsidRPr="00A66842">
        <w:rPr>
          <w:rFonts w:ascii="Palatino Linotype" w:hAnsi="Palatino Linotype"/>
          <w:i/>
          <w:color w:val="auto"/>
          <w:position w:val="-4"/>
          <w:sz w:val="24"/>
          <w:vertAlign w:val="subscript"/>
        </w:rPr>
        <w:t>E</w:t>
      </w:r>
      <w:r w:rsidRPr="00A66842">
        <w:rPr>
          <w:rFonts w:ascii="Palatino Linotype" w:hAnsi="Palatino Linotype"/>
          <w:color w:val="auto"/>
          <w:sz w:val="24"/>
        </w:rPr>
        <w:t xml:space="preserve"> = 5</w:t>
      </w:r>
      <w:r w:rsidRPr="00A66842">
        <w:rPr>
          <w:rFonts w:ascii="Palatino Linotype" w:hAnsi="Palatino Linotype"/>
          <w:color w:val="auto"/>
          <w:sz w:val="24"/>
          <w:szCs w:val="24"/>
        </w:rPr>
        <w:t xml:space="preserve">.98 </w:t>
      </w:r>
      <w:r w:rsidR="00D50F65" w:rsidRPr="00A66842">
        <w:rPr>
          <w:rFonts w:ascii="Palatino Linotype" w:hAnsi="Palatino Linotype"/>
          <w:color w:val="auto"/>
          <w:sz w:val="24"/>
          <w:szCs w:val="24"/>
        </w:rPr>
        <w:t>×</w:t>
      </w:r>
      <w:r w:rsidRPr="00A66842">
        <w:rPr>
          <w:rFonts w:ascii="Palatino Linotype" w:hAnsi="Palatino Linotype"/>
          <w:color w:val="auto"/>
          <w:sz w:val="24"/>
          <w:szCs w:val="24"/>
        </w:rPr>
        <w:t xml:space="preserve"> 10</w:t>
      </w:r>
      <w:r w:rsidRPr="00A66842">
        <w:rPr>
          <w:rFonts w:ascii="Palatino Linotype" w:hAnsi="Palatino Linotype"/>
          <w:color w:val="auto"/>
          <w:position w:val="4"/>
          <w:sz w:val="24"/>
          <w:szCs w:val="24"/>
          <w:vertAlign w:val="superscript"/>
        </w:rPr>
        <w:t>24</w:t>
      </w:r>
      <w:r w:rsidRPr="00A66842">
        <w:rPr>
          <w:rFonts w:ascii="Palatino Linotype" w:hAnsi="Palatino Linotype"/>
          <w:color w:val="auto"/>
          <w:sz w:val="24"/>
          <w:szCs w:val="24"/>
        </w:rPr>
        <w:t xml:space="preserve"> kg</w:t>
      </w:r>
      <w:r w:rsidRPr="00A66842">
        <w:rPr>
          <w:rFonts w:ascii="Palatino Linotype" w:hAnsi="Palatino Linotype"/>
          <w:color w:val="auto"/>
          <w:sz w:val="24"/>
        </w:rPr>
        <w:t xml:space="preserve">, </w:t>
      </w:r>
      <w:r w:rsidRPr="00A66842">
        <w:rPr>
          <w:rFonts w:ascii="Palatino Linotype" w:hAnsi="Palatino Linotype"/>
          <w:i/>
          <w:color w:val="auto"/>
          <w:sz w:val="24"/>
        </w:rPr>
        <w:t>r</w:t>
      </w:r>
      <w:r w:rsidRPr="00A66842">
        <w:rPr>
          <w:rFonts w:ascii="Palatino Linotype" w:hAnsi="Palatino Linotype"/>
          <w:color w:val="auto"/>
          <w:sz w:val="24"/>
        </w:rPr>
        <w:t xml:space="preserve"> = </w:t>
      </w:r>
      <w:r w:rsidRPr="00A66842">
        <w:rPr>
          <w:rFonts w:ascii="Palatino Linotype" w:hAnsi="Palatino Linotype"/>
          <w:color w:val="auto"/>
          <w:sz w:val="24"/>
          <w:szCs w:val="24"/>
        </w:rPr>
        <w:t xml:space="preserve">1.496 </w:t>
      </w:r>
      <w:r w:rsidR="00D50F65" w:rsidRPr="00A66842">
        <w:rPr>
          <w:rFonts w:ascii="Palatino Linotype" w:hAnsi="Palatino Linotype"/>
          <w:color w:val="auto"/>
          <w:sz w:val="24"/>
          <w:szCs w:val="24"/>
        </w:rPr>
        <w:t>×</w:t>
      </w:r>
      <w:r w:rsidRPr="00A66842">
        <w:rPr>
          <w:rFonts w:ascii="Palatino Linotype" w:hAnsi="Palatino Linotype"/>
          <w:color w:val="auto"/>
          <w:sz w:val="24"/>
          <w:szCs w:val="24"/>
        </w:rPr>
        <w:t xml:space="preserve"> 10</w:t>
      </w:r>
      <w:r w:rsidRPr="00A66842">
        <w:rPr>
          <w:rFonts w:ascii="Palatino Linotype" w:hAnsi="Palatino Linotype"/>
          <w:color w:val="auto"/>
          <w:position w:val="4"/>
          <w:sz w:val="24"/>
          <w:szCs w:val="24"/>
          <w:vertAlign w:val="superscript"/>
        </w:rPr>
        <w:t>11</w:t>
      </w:r>
      <w:r w:rsidRPr="00A66842">
        <w:rPr>
          <w:rFonts w:ascii="Palatino Linotype" w:hAnsi="Palatino Linotype"/>
          <w:color w:val="auto"/>
          <w:sz w:val="24"/>
          <w:szCs w:val="24"/>
        </w:rPr>
        <w:t xml:space="preserve"> m</w:t>
      </w:r>
      <w:r w:rsidRPr="00A66842">
        <w:rPr>
          <w:rFonts w:ascii="Palatino Linotype" w:hAnsi="Palatino Linotype"/>
          <w:color w:val="auto"/>
          <w:sz w:val="24"/>
        </w:rPr>
        <w:t>,</w:t>
      </w:r>
    </w:p>
    <w:p w:rsidR="006D39FF" w:rsidRPr="00A66842" w:rsidRDefault="006D39FF" w:rsidP="00763DD0">
      <w:pPr>
        <w:pStyle w:val="Qalpha"/>
        <w:tabs>
          <w:tab w:val="clear" w:pos="1520"/>
          <w:tab w:val="clear" w:pos="3940"/>
          <w:tab w:val="left" w:pos="1080"/>
          <w:tab w:val="left" w:pos="1620"/>
          <w:tab w:val="left" w:pos="2160"/>
          <w:tab w:val="right" w:pos="864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2860" w:dyaOrig="380">
          <v:shape id="_x0000_i1380" type="#_x0000_t75" style="width:143.3pt;height:18.75pt" o:ole="">
            <v:imagedata r:id="rId722" o:title=""/>
          </v:shape>
          <o:OLEObject Type="Embed" ProgID="Equation.DSMT4" ShapeID="_x0000_i1380" DrawAspect="Content" ObjectID="_1595942849" r:id="rId723"/>
        </w:object>
      </w:r>
      <w:r w:rsidRPr="00A66842">
        <w:rPr>
          <w:rFonts w:ascii="Palatino Linotype" w:hAnsi="Palatino Linotype"/>
          <w:color w:val="auto"/>
          <w:sz w:val="24"/>
        </w:rPr>
        <w:t xml:space="preserve">, and </w:t>
      </w:r>
      <w:r w:rsidR="00670F2E" w:rsidRPr="00A66842">
        <w:rPr>
          <w:rFonts w:ascii="Palatino Linotype" w:hAnsi="Palatino Linotype"/>
          <w:color w:val="auto"/>
          <w:position w:val="2"/>
          <w:sz w:val="24"/>
          <w:szCs w:val="24"/>
        </w:rPr>
        <w:object w:dxaOrig="2080" w:dyaOrig="360">
          <v:shape id="_x0000_i1381" type="#_x0000_t75" style="width:104.2pt;height:18pt" o:ole="">
            <v:imagedata r:id="rId724" o:title=""/>
          </v:shape>
          <o:OLEObject Type="Embed" ProgID="Equation.DSMT4" ShapeID="_x0000_i1381" DrawAspect="Content" ObjectID="_1595942850" r:id="rId725"/>
        </w:object>
      </w:r>
      <w:r w:rsidRPr="00A66842">
        <w:rPr>
          <w:rFonts w:ascii="Palatino Linotype" w:hAnsi="Palatino Linotype"/>
          <w:color w:val="auto"/>
          <w:sz w:val="24"/>
        </w:rPr>
        <w:t>, we find</w:t>
      </w:r>
    </w:p>
    <w:p w:rsidR="006D39FF" w:rsidRPr="00A66842" w:rsidRDefault="00FC4AC7" w:rsidP="00763DD0">
      <w:pPr>
        <w:pStyle w:val="Qalpha"/>
        <w:tabs>
          <w:tab w:val="clear" w:pos="1520"/>
          <w:tab w:val="clear" w:pos="3940"/>
          <w:tab w:val="left" w:pos="1080"/>
          <w:tab w:val="left" w:pos="1620"/>
          <w:tab w:val="left" w:pos="2160"/>
          <w:tab w:val="right" w:pos="864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1620" w:dyaOrig="420">
          <v:shape id="_x0000_i1382" type="#_x0000_t75" style="width:81pt;height:21pt" o:ole="">
            <v:imagedata r:id="rId726" o:title=""/>
          </v:shape>
          <o:OLEObject Type="Embed" ProgID="Equation.DSMT4" ShapeID="_x0000_i1382" DrawAspect="Content" ObjectID="_1595942851" r:id="rId727"/>
        </w:object>
      </w:r>
    </w:p>
    <w:p w:rsidR="006D39FF" w:rsidRPr="00A66842" w:rsidRDefault="00FC4AC7" w:rsidP="00763DD0">
      <w:pPr>
        <w:pStyle w:val="Qalpha"/>
        <w:tabs>
          <w:tab w:val="clear" w:pos="1520"/>
          <w:tab w:val="clear" w:pos="3940"/>
          <w:tab w:val="left" w:pos="1080"/>
          <w:tab w:val="left" w:pos="1620"/>
          <w:tab w:val="left" w:pos="2160"/>
          <w:tab w:val="right" w:pos="864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lastRenderedPageBreak/>
        <w:tab/>
        <w:t>(c)</w:t>
      </w:r>
      <w:r w:rsidRPr="00A66842">
        <w:rPr>
          <w:rFonts w:ascii="Palatino Linotype" w:hAnsi="Palatino Linotype"/>
          <w:color w:val="auto"/>
          <w:sz w:val="24"/>
        </w:rPr>
        <w:tab/>
        <w:t>We can use equation [3]</w:t>
      </w:r>
      <w:r w:rsidR="006D39FF" w:rsidRPr="00A66842">
        <w:rPr>
          <w:rFonts w:ascii="Palatino Linotype" w:hAnsi="Palatino Linotype"/>
          <w:color w:val="auto"/>
          <w:sz w:val="24"/>
        </w:rPr>
        <w:t xml:space="preserve"> to determine the radii for the orbits corresponding to the quantum numbers </w:t>
      </w:r>
      <w:r w:rsidR="006D39FF" w:rsidRPr="00A66842">
        <w:rPr>
          <w:rStyle w:val="Italic"/>
          <w:rFonts w:ascii="Palatino Linotype" w:hAnsi="Palatino Linotype"/>
          <w:color w:val="auto"/>
          <w:sz w:val="24"/>
        </w:rPr>
        <w:t>n</w:t>
      </w:r>
      <w:r w:rsidR="006D39FF" w:rsidRPr="00A66842">
        <w:rPr>
          <w:rFonts w:ascii="Palatino Linotype" w:hAnsi="Palatino Linotype"/>
          <w:color w:val="auto"/>
          <w:sz w:val="24"/>
        </w:rPr>
        <w:t xml:space="preserve"> and </w:t>
      </w:r>
      <w:r w:rsidR="006D39FF" w:rsidRPr="00A66842">
        <w:rPr>
          <w:rFonts w:ascii="Palatino Linotype" w:hAnsi="Palatino Linotype"/>
          <w:i/>
          <w:color w:val="auto"/>
          <w:sz w:val="24"/>
        </w:rPr>
        <w:t>n</w:t>
      </w:r>
      <w:r w:rsidR="006D39FF" w:rsidRPr="00A66842">
        <w:rPr>
          <w:rFonts w:ascii="Palatino Linotype" w:hAnsi="Palatino Linotype"/>
          <w:color w:val="auto"/>
          <w:sz w:val="24"/>
        </w:rPr>
        <w:t xml:space="preserve"> + 1:</w:t>
      </w:r>
    </w:p>
    <w:p w:rsidR="006D39FF" w:rsidRPr="00A66842" w:rsidRDefault="00FC4AC7" w:rsidP="00763DD0">
      <w:pPr>
        <w:pStyle w:val="Qalpha"/>
        <w:tabs>
          <w:tab w:val="clear" w:pos="1520"/>
          <w:tab w:val="clear" w:pos="3940"/>
          <w:tab w:val="left" w:pos="1080"/>
          <w:tab w:val="left" w:pos="1620"/>
          <w:tab w:val="left" w:pos="2160"/>
          <w:tab w:val="right" w:pos="864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1360" w:dyaOrig="720">
          <v:shape id="_x0000_i1383" type="#_x0000_t75" style="width:68.25pt;height:36pt" o:ole="">
            <v:imagedata r:id="rId728" o:title=""/>
          </v:shape>
          <o:OLEObject Type="Embed" ProgID="Equation.DSMT4" ShapeID="_x0000_i1383" DrawAspect="Content" ObjectID="_1595942852" r:id="rId729"/>
        </w:object>
      </w:r>
      <w:r w:rsidR="006D39FF" w:rsidRPr="00A66842">
        <w:rPr>
          <w:rFonts w:ascii="Palatino Linotype" w:hAnsi="Palatino Linotype"/>
          <w:color w:val="auto"/>
          <w:sz w:val="24"/>
        </w:rPr>
        <w:t xml:space="preserve">    and    </w:t>
      </w:r>
      <w:r w:rsidR="00670F2E" w:rsidRPr="00A66842">
        <w:rPr>
          <w:rFonts w:ascii="Palatino Linotype" w:hAnsi="Palatino Linotype"/>
          <w:color w:val="auto"/>
          <w:sz w:val="24"/>
        </w:rPr>
        <w:object w:dxaOrig="1680" w:dyaOrig="740">
          <v:shape id="_x0000_i1384" type="#_x0000_t75" style="width:84pt;height:36.75pt" o:ole="">
            <v:imagedata r:id="rId730" o:title=""/>
          </v:shape>
          <o:OLEObject Type="Embed" ProgID="Equation.DSMT4" ShapeID="_x0000_i1384" DrawAspect="Content" ObjectID="_1595942853" r:id="rId731"/>
        </w:object>
      </w:r>
    </w:p>
    <w:p w:rsidR="006D39FF" w:rsidRPr="00A66842" w:rsidRDefault="006D39FF" w:rsidP="00763DD0">
      <w:pPr>
        <w:pStyle w:val="Qalpha"/>
        <w:tabs>
          <w:tab w:val="clear" w:pos="1520"/>
          <w:tab w:val="clear" w:pos="3940"/>
          <w:tab w:val="left" w:pos="1080"/>
          <w:tab w:val="left" w:pos="1620"/>
          <w:tab w:val="left" w:pos="2160"/>
          <w:tab w:val="right" w:pos="864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Hence, the separation between these two orbits is</w:t>
      </w:r>
    </w:p>
    <w:p w:rsidR="006D39FF" w:rsidRPr="00A66842" w:rsidRDefault="00FC4AC7" w:rsidP="00763DD0">
      <w:pPr>
        <w:pStyle w:val="Qalpha"/>
        <w:tabs>
          <w:tab w:val="clear" w:pos="1520"/>
          <w:tab w:val="clear" w:pos="3940"/>
          <w:tab w:val="left" w:pos="1080"/>
          <w:tab w:val="left" w:pos="1620"/>
          <w:tab w:val="left" w:pos="2160"/>
          <w:tab w:val="right" w:pos="864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4760" w:dyaOrig="720">
          <v:shape id="_x0000_i1385" type="#_x0000_t75" style="width:237.75pt;height:36pt" o:ole="">
            <v:imagedata r:id="rId732" o:title=""/>
          </v:shape>
          <o:OLEObject Type="Embed" ProgID="Equation.DSMT4" ShapeID="_x0000_i1385" DrawAspect="Content" ObjectID="_1595942854" r:id="rId733"/>
        </w:object>
      </w:r>
    </w:p>
    <w:p w:rsidR="006D39FF" w:rsidRPr="00A66842" w:rsidRDefault="006D39FF" w:rsidP="00763DD0">
      <w:pPr>
        <w:pStyle w:val="Qalpha"/>
        <w:tabs>
          <w:tab w:val="clear" w:pos="1520"/>
          <w:tab w:val="clear" w:pos="3940"/>
          <w:tab w:val="left" w:pos="1080"/>
          <w:tab w:val="left" w:pos="1620"/>
          <w:tab w:val="left" w:pos="2160"/>
          <w:tab w:val="right" w:pos="864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Since </w:t>
      </w:r>
      <w:r w:rsidRPr="00A66842">
        <w:rPr>
          <w:rFonts w:ascii="Palatino Linotype" w:hAnsi="Palatino Linotype"/>
          <w:i/>
          <w:color w:val="auto"/>
          <w:sz w:val="24"/>
        </w:rPr>
        <w:t>n</w:t>
      </w:r>
      <w:r w:rsidRPr="00A66842">
        <w:rPr>
          <w:rFonts w:ascii="Palatino Linotype" w:hAnsi="Palatino Linotype"/>
          <w:color w:val="auto"/>
          <w:sz w:val="24"/>
        </w:rPr>
        <w:t xml:space="preserve"> is very large, we can neglect the number 1 in the parentheses and express the separation as</w:t>
      </w:r>
    </w:p>
    <w:p w:rsidR="006D39FF" w:rsidRPr="00A66842" w:rsidRDefault="00FC4AC7" w:rsidP="00763DD0">
      <w:pPr>
        <w:pStyle w:val="Qalpha"/>
        <w:tabs>
          <w:tab w:val="clear" w:pos="1520"/>
          <w:tab w:val="clear" w:pos="3940"/>
          <w:tab w:val="left" w:pos="1080"/>
          <w:tab w:val="left" w:pos="1620"/>
          <w:tab w:val="left" w:pos="2160"/>
          <w:tab w:val="right" w:pos="864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122"/>
          <w:sz w:val="24"/>
        </w:rPr>
        <w:object w:dxaOrig="6380" w:dyaOrig="2560">
          <v:shape id="_x0000_i1386" type="#_x0000_t75" style="width:318.7pt;height:128.25pt" o:ole="">
            <v:imagedata r:id="rId734" o:title=""/>
          </v:shape>
          <o:OLEObject Type="Embed" ProgID="Equation.DSMT4" ShapeID="_x0000_i1386" DrawAspect="Content" ObjectID="_1595942855" r:id="rId735"/>
        </w:object>
      </w:r>
    </w:p>
    <w:p w:rsidR="006D39FF" w:rsidRPr="00A66842" w:rsidRDefault="006D39FF" w:rsidP="00763DD0">
      <w:pPr>
        <w:pStyle w:val="Qalpha"/>
        <w:tabs>
          <w:tab w:val="clear" w:pos="1520"/>
          <w:tab w:val="clear" w:pos="3940"/>
          <w:tab w:val="left" w:pos="1080"/>
          <w:tab w:val="left" w:pos="1620"/>
          <w:tab w:val="left" w:pos="2160"/>
          <w:tab w:val="right" w:pos="8640"/>
        </w:tabs>
        <w:spacing w:before="120" w:after="120" w:line="360" w:lineRule="auto"/>
        <w:ind w:left="1627" w:hanging="1627"/>
        <w:rPr>
          <w:rFonts w:ascii="Palatino Linotype" w:hAnsi="Palatino Linotype"/>
          <w:color w:val="auto"/>
          <w:sz w:val="24"/>
        </w:rPr>
      </w:pPr>
      <w:r w:rsidRPr="00A66842">
        <w:rPr>
          <w:rFonts w:ascii="Palatino Linotype" w:hAnsi="Palatino Linotype"/>
          <w:color w:val="auto"/>
          <w:sz w:val="24"/>
        </w:rPr>
        <w:tab/>
        <w:t>(d)</w:t>
      </w:r>
      <w:r w:rsidRPr="00A66842">
        <w:rPr>
          <w:rFonts w:ascii="Palatino Linotype" w:hAnsi="Palatino Linotype"/>
          <w:color w:val="auto"/>
          <w:sz w:val="24"/>
        </w:rPr>
        <w:tab/>
        <w:t xml:space="preserve">This number is </w:t>
      </w:r>
      <w:r w:rsidRPr="00A66842">
        <w:rPr>
          <w:rStyle w:val="Italic"/>
          <w:rFonts w:ascii="Palatino Linotype" w:hAnsi="Palatino Linotype"/>
          <w:color w:val="auto"/>
          <w:sz w:val="24"/>
        </w:rPr>
        <w:t xml:space="preserve">much smaller </w:t>
      </w:r>
      <w:r w:rsidRPr="00A66842">
        <w:rPr>
          <w:rFonts w:ascii="Palatino Linotype" w:hAnsi="Palatino Linotype"/>
          <w:color w:val="auto"/>
          <w:sz w:val="24"/>
        </w:rPr>
        <w:t>than the radius of an atomic nucleus (~ 10</w:t>
      </w:r>
      <w:r w:rsidR="00D50F65" w:rsidRPr="00A66842">
        <w:rPr>
          <w:rFonts w:ascii="Palatino Linotype" w:hAnsi="Palatino Linotype"/>
          <w:color w:val="auto"/>
          <w:position w:val="4"/>
          <w:sz w:val="24"/>
          <w:szCs w:val="24"/>
          <w:vertAlign w:val="superscript"/>
        </w:rPr>
        <w:t>–</w:t>
      </w:r>
      <w:r w:rsidRPr="00A66842">
        <w:rPr>
          <w:rFonts w:ascii="Palatino Linotype" w:hAnsi="Palatino Linotype"/>
          <w:color w:val="auto"/>
          <w:position w:val="4"/>
          <w:sz w:val="24"/>
          <w:szCs w:val="24"/>
          <w:vertAlign w:val="superscript"/>
        </w:rPr>
        <w:t>15</w:t>
      </w:r>
      <w:r w:rsidRPr="00A66842">
        <w:rPr>
          <w:rFonts w:ascii="Palatino Linotype" w:hAnsi="Palatino Linotype"/>
          <w:color w:val="auto"/>
          <w:sz w:val="24"/>
        </w:rPr>
        <w:t xml:space="preserve"> m), so the distance between quantized orbits of the Earth is too small to observe.</w:t>
      </w:r>
    </w:p>
    <w:p w:rsidR="00C13D97" w:rsidRPr="00A66842" w:rsidRDefault="00C13D97" w:rsidP="00763DD0">
      <w:pPr>
        <w:pStyle w:val="TX"/>
        <w:tabs>
          <w:tab w:val="clear" w:pos="360"/>
          <w:tab w:val="left" w:pos="1080"/>
          <w:tab w:val="left" w:pos="2160"/>
          <w:tab w:val="right" w:pos="8640"/>
        </w:tabs>
        <w:spacing w:before="100" w:after="100" w:line="360" w:lineRule="auto"/>
        <w:rPr>
          <w:rFonts w:ascii="Palatino Linotype" w:hAnsi="Palatino Linotype" w:cs="Palatino LT Std"/>
          <w:sz w:val="24"/>
          <w:szCs w:val="24"/>
        </w:rPr>
      </w:pPr>
      <w:r w:rsidRPr="00A66842">
        <w:rPr>
          <w:rFonts w:ascii="Palatino Linotype" w:hAnsi="Palatino Linotype"/>
          <w:b/>
          <w:color w:val="auto"/>
          <w:sz w:val="24"/>
          <w:szCs w:val="24"/>
          <w:lang w:val="en-US"/>
        </w:rPr>
        <w:t>P41.43</w:t>
      </w:r>
      <w:r w:rsidRPr="00A66842">
        <w:rPr>
          <w:rFonts w:ascii="Palatino Linotype" w:hAnsi="Palatino Linotype"/>
          <w:color w:val="auto"/>
          <w:sz w:val="24"/>
          <w:szCs w:val="24"/>
          <w:lang w:val="en-US"/>
        </w:rPr>
        <w:tab/>
      </w:r>
      <w:r w:rsidRPr="00A66842">
        <w:rPr>
          <w:rFonts w:ascii="Palatino Linotype" w:hAnsi="Palatino Linotype" w:cs="Palatino LT Std"/>
          <w:sz w:val="24"/>
          <w:szCs w:val="24"/>
        </w:rPr>
        <w:t>We use Equation 41.26:</w:t>
      </w:r>
    </w:p>
    <w:p w:rsidR="00C13D97" w:rsidRPr="00A66842" w:rsidRDefault="00C13D97" w:rsidP="00763DD0">
      <w:pPr>
        <w:pStyle w:val="TX"/>
        <w:tabs>
          <w:tab w:val="clear" w:pos="360"/>
          <w:tab w:val="left" w:pos="1080"/>
          <w:tab w:val="left" w:pos="2160"/>
          <w:tab w:val="right" w:pos="8640"/>
        </w:tabs>
        <w:spacing w:before="100" w:after="100" w:line="360" w:lineRule="auto"/>
        <w:jc w:val="left"/>
        <w:rPr>
          <w:rFonts w:ascii="Palatino Linotype" w:hAnsi="Palatino Linotype" w:cs="Palatino LT Std"/>
        </w:rPr>
      </w:pPr>
      <w:r w:rsidRPr="00A66842">
        <w:rPr>
          <w:rFonts w:ascii="Palatino Linotype" w:hAnsi="Palatino Linotype"/>
        </w:rPr>
        <w:tab/>
      </w:r>
      <w:r w:rsidRPr="00A66842">
        <w:rPr>
          <w:rFonts w:ascii="Palatino Linotype" w:hAnsi="Palatino Linotype"/>
        </w:rPr>
        <w:tab/>
      </w:r>
      <w:r w:rsidR="00670F2E" w:rsidRPr="00A66842">
        <w:rPr>
          <w:rFonts w:ascii="Palatino Linotype" w:hAnsi="Palatino Linotype"/>
        </w:rPr>
        <w:object w:dxaOrig="3900" w:dyaOrig="800">
          <v:shape id="_x0000_i1387" type="#_x0000_t75" style="width:195pt;height:39.75pt" o:ole="">
            <v:imagedata r:id="rId736" o:title=""/>
          </v:shape>
          <o:OLEObject Type="Embed" ProgID="Equation.DSMT4" ShapeID="_x0000_i1387" DrawAspect="Content" ObjectID="_1595942856" r:id="rId737"/>
        </w:object>
      </w:r>
    </w:p>
    <w:p w:rsidR="00C13D97" w:rsidRPr="00A66842" w:rsidRDefault="00C13D97" w:rsidP="00763DD0">
      <w:pPr>
        <w:pStyle w:val="Qalpha"/>
        <w:tabs>
          <w:tab w:val="clear" w:pos="1520"/>
          <w:tab w:val="clear" w:pos="3940"/>
          <w:tab w:val="left" w:pos="1080"/>
          <w:tab w:val="left" w:pos="2160"/>
        </w:tabs>
        <w:spacing w:before="120" w:after="120" w:line="360" w:lineRule="auto"/>
        <w:ind w:left="1620" w:hanging="540"/>
        <w:rPr>
          <w:rFonts w:ascii="Palatino Linotype" w:hAnsi="Palatino Linotype"/>
          <w:color w:val="auto"/>
          <w:sz w:val="24"/>
        </w:rPr>
      </w:pPr>
      <w:r w:rsidRPr="00A66842">
        <w:rPr>
          <w:rFonts w:ascii="Palatino Linotype" w:hAnsi="Palatino Linotype"/>
          <w:color w:val="auto"/>
          <w:sz w:val="24"/>
        </w:rPr>
        <w:t xml:space="preserve">(a) </w:t>
      </w:r>
      <w:r w:rsidRPr="00A66842">
        <w:rPr>
          <w:rFonts w:ascii="Palatino Linotype" w:hAnsi="Palatino Linotype"/>
          <w:color w:val="auto"/>
          <w:sz w:val="24"/>
        </w:rPr>
        <w:tab/>
        <w:t>By Equation 41.24,</w:t>
      </w:r>
      <w:r w:rsidRPr="00A66842">
        <w:rPr>
          <w:rFonts w:ascii="Palatino Linotype" w:hAnsi="Palatino Linotype"/>
          <w:color w:val="auto"/>
          <w:sz w:val="24"/>
        </w:rPr>
        <w:tab/>
      </w:r>
    </w:p>
    <w:p w:rsidR="00C13D97" w:rsidRPr="00A66842" w:rsidRDefault="00C13D97" w:rsidP="00763DD0">
      <w:pPr>
        <w:pStyle w:val="Qalpha"/>
        <w:tabs>
          <w:tab w:val="clear" w:pos="1520"/>
          <w:tab w:val="clear" w:pos="3940"/>
          <w:tab w:val="left" w:pos="1080"/>
          <w:tab w:val="left" w:pos="2160"/>
        </w:tabs>
        <w:spacing w:before="120" w:after="120" w:line="360" w:lineRule="auto"/>
        <w:ind w:left="1620" w:firstLine="0"/>
        <w:rPr>
          <w:rFonts w:ascii="Palatino Linotype" w:hAnsi="Palatino Linotype"/>
          <w:color w:val="auto"/>
          <w:sz w:val="24"/>
        </w:rPr>
      </w:pPr>
      <w:r w:rsidRPr="00A66842">
        <w:rPr>
          <w:rFonts w:ascii="Palatino Linotype" w:hAnsi="Palatino Linotype"/>
          <w:color w:val="auto"/>
          <w:sz w:val="24"/>
        </w:rPr>
        <w:tab/>
      </w:r>
      <w:r w:rsidR="00670F2E" w:rsidRPr="00A66842">
        <w:rPr>
          <w:rFonts w:ascii="Palatino Linotype" w:hAnsi="Palatino Linotype"/>
          <w:color w:val="auto"/>
          <w:position w:val="-38"/>
          <w:sz w:val="24"/>
        </w:rPr>
        <w:object w:dxaOrig="3820" w:dyaOrig="920">
          <v:shape id="_x0000_i1388" type="#_x0000_t75" style="width:191.2pt;height:45.75pt" o:ole="">
            <v:imagedata r:id="rId738" o:title=""/>
          </v:shape>
          <o:OLEObject Type="Embed" ProgID="Equation.DSMT4" ShapeID="_x0000_i1388" DrawAspect="Content" ObjectID="_1595942857" r:id="rId739"/>
        </w:object>
      </w:r>
    </w:p>
    <w:p w:rsidR="00C13D97" w:rsidRPr="00A66842" w:rsidRDefault="00C13D97"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s="Palatino LT Std"/>
          <w:sz w:val="24"/>
          <w:szCs w:val="24"/>
          <w:lang w:val="en-US"/>
        </w:rPr>
      </w:pPr>
      <w:r w:rsidRPr="00A66842">
        <w:rPr>
          <w:rFonts w:ascii="Palatino Linotype" w:hAnsi="Palatino Linotype"/>
          <w:color w:val="auto"/>
          <w:sz w:val="24"/>
          <w:szCs w:val="24"/>
        </w:rPr>
        <w:lastRenderedPageBreak/>
        <w:tab/>
        <w:t>(b)</w:t>
      </w:r>
      <w:r w:rsidRPr="00A66842">
        <w:rPr>
          <w:rFonts w:ascii="Palatino Linotype" w:hAnsi="Palatino Linotype"/>
          <w:color w:val="auto"/>
          <w:sz w:val="24"/>
          <w:szCs w:val="24"/>
        </w:rPr>
        <w:tab/>
      </w:r>
      <w:r w:rsidRPr="00A66842">
        <w:rPr>
          <w:rFonts w:ascii="Palatino Linotype" w:eastAsia="Cambria" w:hAnsi="Palatino Linotype" w:cs="Lucida Grande"/>
          <w:sz w:val="24"/>
          <w:szCs w:val="24"/>
        </w:rPr>
        <w:t>The derivative of the radial probability is</w:t>
      </w:r>
      <w:r w:rsidRPr="00A66842">
        <w:rPr>
          <w:rFonts w:ascii="Palatino Linotype" w:eastAsia="Cambria" w:hAnsi="Palatino Linotype" w:cs="Lucida Grande"/>
        </w:rPr>
        <w:t xml:space="preserve"> </w:t>
      </w:r>
    </w:p>
    <w:p w:rsidR="00EB703F" w:rsidRPr="00A66842" w:rsidRDefault="00C13D97" w:rsidP="00D518D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s="Palatino LT Std"/>
          <w:lang w:val="en-US"/>
        </w:rPr>
        <w:tab/>
      </w:r>
      <w:r w:rsidRPr="00A66842">
        <w:rPr>
          <w:rFonts w:ascii="Palatino Linotype" w:hAnsi="Palatino Linotype" w:cs="Palatino LT Std"/>
          <w:lang w:val="en-US"/>
        </w:rPr>
        <w:tab/>
      </w:r>
      <w:r w:rsidRPr="00A66842">
        <w:rPr>
          <w:rFonts w:ascii="Palatino Linotype" w:hAnsi="Palatino Linotype" w:cs="Palatino LT Std"/>
          <w:lang w:val="en-US"/>
        </w:rPr>
        <w:tab/>
      </w:r>
      <w:r w:rsidR="00670F2E" w:rsidRPr="00A66842">
        <w:rPr>
          <w:rFonts w:ascii="Palatino Linotype" w:hAnsi="Palatino Linotype"/>
          <w:color w:val="auto"/>
          <w:position w:val="-82"/>
          <w:sz w:val="24"/>
        </w:rPr>
        <w:object w:dxaOrig="5800" w:dyaOrig="1760">
          <v:shape id="_x0000_i1389" type="#_x0000_t75" style="width:290.3pt;height:87.75pt" o:ole="">
            <v:imagedata r:id="rId740" o:title=""/>
          </v:shape>
          <o:OLEObject Type="Embed" ProgID="Equation.DSMT4" ShapeID="_x0000_i1389" DrawAspect="Content" ObjectID="_1595942858" r:id="rId741"/>
        </w:object>
      </w:r>
    </w:p>
    <w:p w:rsidR="00C13D97" w:rsidRPr="00A66842" w:rsidRDefault="00EB703F" w:rsidP="00EB703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00C13D97" w:rsidRPr="00A66842">
        <w:rPr>
          <w:rFonts w:ascii="Palatino Linotype" w:hAnsi="Palatino Linotype"/>
          <w:color w:val="auto"/>
          <w:sz w:val="24"/>
        </w:rPr>
        <w:t>Simplifying the expression,</w:t>
      </w:r>
    </w:p>
    <w:p w:rsidR="00C13D97" w:rsidRPr="00A66842" w:rsidRDefault="00C13D97" w:rsidP="00763DD0">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122"/>
          <w:sz w:val="24"/>
          <w:szCs w:val="24"/>
        </w:rPr>
        <w:object w:dxaOrig="5580" w:dyaOrig="2480">
          <v:shape id="_x0000_i1390" type="#_x0000_t75" style="width:279pt;height:123.75pt" o:ole="">
            <v:imagedata r:id="rId742" o:title=""/>
          </v:shape>
          <o:OLEObject Type="Embed" ProgID="Equation.DSMT4" ShapeID="_x0000_i1390" DrawAspect="Content" ObjectID="_1595942859" r:id="rId743"/>
        </w:object>
      </w:r>
    </w:p>
    <w:p w:rsidR="00C13D97" w:rsidRPr="00A66842" w:rsidRDefault="00C13D97" w:rsidP="00763DD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lang w:val="en-US"/>
        </w:rPr>
      </w:pPr>
      <w:r w:rsidRPr="00A66842">
        <w:rPr>
          <w:rFonts w:ascii="Palatino Linotype" w:hAnsi="Palatino Linotype"/>
          <w:color w:val="auto"/>
          <w:sz w:val="24"/>
          <w:lang w:val="en-US"/>
        </w:rPr>
        <w:tab/>
        <w:t>(c)</w:t>
      </w:r>
      <w:r w:rsidRPr="00A66842">
        <w:rPr>
          <w:rFonts w:ascii="Palatino Linotype" w:hAnsi="Palatino Linotype"/>
          <w:color w:val="auto"/>
          <w:sz w:val="24"/>
          <w:lang w:val="en-US"/>
        </w:rPr>
        <w:tab/>
        <w:t>Its extremes are given by</w:t>
      </w:r>
    </w:p>
    <w:p w:rsidR="00C13D97" w:rsidRPr="00A66842" w:rsidRDefault="00C13D97" w:rsidP="00763DD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lang w:val="en-US"/>
        </w:rPr>
      </w:pP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00670F2E" w:rsidRPr="00A66842">
        <w:rPr>
          <w:rFonts w:ascii="Palatino Linotype" w:hAnsi="Palatino Linotype"/>
          <w:color w:val="auto"/>
          <w:sz w:val="24"/>
          <w:lang w:val="en-US"/>
        </w:rPr>
        <w:object w:dxaOrig="4420" w:dyaOrig="760">
          <v:shape id="_x0000_i1391" type="#_x0000_t75" style="width:221.2pt;height:38.25pt" o:ole="">
            <v:imagedata r:id="rId744" o:title=""/>
          </v:shape>
          <o:OLEObject Type="Embed" ProgID="Equation.DSMT4" ShapeID="_x0000_i1391" DrawAspect="Content" ObjectID="_1595942860" r:id="rId745"/>
        </w:object>
      </w:r>
    </w:p>
    <w:p w:rsidR="00C13D97" w:rsidRPr="00A66842" w:rsidRDefault="00C13D97" w:rsidP="00763DD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The roots of </w:t>
      </w:r>
      <w:r w:rsidR="00670F2E" w:rsidRPr="00A66842">
        <w:rPr>
          <w:rFonts w:ascii="Palatino Linotype" w:hAnsi="Palatino Linotype"/>
          <w:color w:val="auto"/>
          <w:sz w:val="24"/>
        </w:rPr>
        <w:object w:dxaOrig="760" w:dyaOrig="620">
          <v:shape id="_x0000_i1392" type="#_x0000_t75" style="width:38.25pt;height:30.75pt" o:ole="">
            <v:imagedata r:id="rId746" o:title=""/>
          </v:shape>
          <o:OLEObject Type="Embed" ProgID="Equation.DSMT4" ShapeID="_x0000_i1392" DrawAspect="Content" ObjectID="_1595942861" r:id="rId747"/>
        </w:object>
      </w:r>
      <w:r w:rsidRPr="00A66842">
        <w:rPr>
          <w:rFonts w:ascii="Palatino Linotype" w:hAnsi="Palatino Linotype"/>
          <w:color w:val="auto"/>
          <w:sz w:val="24"/>
        </w:rPr>
        <w:t xml:space="preserve"> at </w:t>
      </w:r>
      <w:r w:rsidRPr="00A66842">
        <w:rPr>
          <w:rFonts w:ascii="Palatino Linotype" w:hAnsi="Palatino Linotype"/>
          <w:i/>
          <w:color w:val="auto"/>
          <w:sz w:val="24"/>
          <w:bdr w:val="single" w:sz="4" w:space="0" w:color="auto"/>
        </w:rPr>
        <w:t>r</w:t>
      </w:r>
      <w:r w:rsidRPr="00A66842">
        <w:rPr>
          <w:rFonts w:ascii="Palatino Linotype" w:hAnsi="Palatino Linotype"/>
          <w:color w:val="auto"/>
          <w:sz w:val="24"/>
          <w:bdr w:val="single" w:sz="4" w:space="0" w:color="auto"/>
        </w:rPr>
        <w:t xml:space="preserve"> = 0, </w:t>
      </w:r>
      <w:r w:rsidRPr="00A66842">
        <w:rPr>
          <w:rFonts w:ascii="Palatino Linotype" w:hAnsi="Palatino Linotype"/>
          <w:i/>
          <w:color w:val="auto"/>
          <w:sz w:val="24"/>
          <w:bdr w:val="single" w:sz="4" w:space="0" w:color="auto"/>
        </w:rPr>
        <w:t>r</w:t>
      </w:r>
      <w:r w:rsidRPr="00A66842">
        <w:rPr>
          <w:rFonts w:ascii="Palatino Linotype" w:hAnsi="Palatino Linotype"/>
          <w:color w:val="auto"/>
          <w:sz w:val="24"/>
          <w:bdr w:val="single" w:sz="4" w:space="0" w:color="auto"/>
        </w:rPr>
        <w:t xml:space="preserve"> = 2</w:t>
      </w:r>
      <w:r w:rsidRPr="00A66842">
        <w:rPr>
          <w:rFonts w:ascii="Palatino Linotype" w:hAnsi="Palatino Linotype"/>
          <w:i/>
          <w:color w:val="auto"/>
          <w:sz w:val="24"/>
          <w:bdr w:val="single" w:sz="4" w:space="0" w:color="auto"/>
        </w:rPr>
        <w:t>a</w:t>
      </w:r>
      <w:r w:rsidRPr="00A66842">
        <w:rPr>
          <w:rFonts w:ascii="Palatino Linotype" w:hAnsi="Palatino Linotype"/>
          <w:color w:val="auto"/>
          <w:position w:val="-4"/>
          <w:sz w:val="24"/>
          <w:bdr w:val="single" w:sz="4" w:space="0" w:color="auto"/>
          <w:vertAlign w:val="subscript"/>
        </w:rPr>
        <w:t>0</w:t>
      </w:r>
      <w:r w:rsidRPr="00A66842">
        <w:rPr>
          <w:rFonts w:ascii="Palatino Linotype" w:hAnsi="Palatino Linotype"/>
          <w:color w:val="auto"/>
          <w:sz w:val="24"/>
          <w:bdr w:val="single" w:sz="4" w:space="0" w:color="auto"/>
        </w:rPr>
        <w:t xml:space="preserve">, and </w:t>
      </w:r>
      <w:r w:rsidRPr="00A66842">
        <w:rPr>
          <w:rFonts w:ascii="Palatino Linotype" w:hAnsi="Palatino Linotype"/>
          <w:i/>
          <w:color w:val="auto"/>
          <w:sz w:val="24"/>
          <w:bdr w:val="single" w:sz="4" w:space="0" w:color="auto"/>
        </w:rPr>
        <w:t>r</w:t>
      </w:r>
      <w:r w:rsidRPr="00A66842">
        <w:rPr>
          <w:rFonts w:ascii="Palatino Linotype" w:hAnsi="Palatino Linotype"/>
          <w:color w:val="auto"/>
          <w:sz w:val="24"/>
          <w:bdr w:val="single" w:sz="4" w:space="0" w:color="auto"/>
        </w:rPr>
        <w:t xml:space="preserve"> = </w:t>
      </w:r>
      <w:r w:rsidR="00D50F65" w:rsidRPr="00A66842">
        <w:rPr>
          <w:rFonts w:ascii="Palatino Linotype" w:hAnsi="Palatino Linotype"/>
          <w:color w:val="auto"/>
          <w:position w:val="2"/>
          <w:sz w:val="24"/>
          <w:bdr w:val="single" w:sz="4" w:space="0" w:color="auto"/>
        </w:rPr>
        <w:sym w:font="Symbol" w:char="F0A5"/>
      </w:r>
      <w:r w:rsidRPr="00A66842">
        <w:rPr>
          <w:rFonts w:ascii="Palatino Linotype" w:hAnsi="Palatino Linotype"/>
          <w:color w:val="auto"/>
          <w:sz w:val="24"/>
        </w:rPr>
        <w:t xml:space="preserve"> are minima with </w:t>
      </w:r>
      <w:r w:rsidRPr="00A66842">
        <w:rPr>
          <w:rFonts w:ascii="Palatino Linotype" w:hAnsi="Palatino Linotype"/>
          <w:i/>
          <w:color w:val="auto"/>
          <w:sz w:val="24"/>
        </w:rPr>
        <w:t>P</w:t>
      </w:r>
      <w:r w:rsidRPr="00A66842">
        <w:rPr>
          <w:rFonts w:ascii="Palatino Linotype" w:hAnsi="Palatino Linotype"/>
          <w:color w:val="auto"/>
          <w:sz w:val="24"/>
        </w:rPr>
        <w:t>(</w:t>
      </w:r>
      <w:r w:rsidRPr="00A66842">
        <w:rPr>
          <w:rFonts w:ascii="Palatino Linotype" w:hAnsi="Palatino Linotype"/>
          <w:i/>
          <w:color w:val="auto"/>
          <w:sz w:val="24"/>
        </w:rPr>
        <w:t>r</w:t>
      </w:r>
      <w:r w:rsidRPr="00A66842">
        <w:rPr>
          <w:rFonts w:ascii="Palatino Linotype" w:hAnsi="Palatino Linotype"/>
          <w:color w:val="auto"/>
          <w:sz w:val="24"/>
        </w:rPr>
        <w:t>) = 0 (as shown in Figure 41.12).</w:t>
      </w:r>
    </w:p>
    <w:p w:rsidR="00C13D97" w:rsidRPr="00A66842" w:rsidRDefault="00C13D97" w:rsidP="00763DD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lang w:val="en-US"/>
        </w:rPr>
      </w:pPr>
      <w:r w:rsidRPr="00A66842">
        <w:rPr>
          <w:rFonts w:ascii="Palatino Linotype" w:hAnsi="Palatino Linotype"/>
          <w:color w:val="auto"/>
          <w:sz w:val="24"/>
          <w:lang w:val="en-US"/>
        </w:rPr>
        <w:tab/>
        <w:t>(d)</w:t>
      </w:r>
      <w:r w:rsidRPr="00A66842">
        <w:rPr>
          <w:rFonts w:ascii="Palatino Linotype" w:hAnsi="Palatino Linotype"/>
          <w:color w:val="auto"/>
          <w:sz w:val="24"/>
          <w:lang w:val="en-US"/>
        </w:rPr>
        <w:tab/>
        <w:t xml:space="preserve">We require </w:t>
      </w:r>
      <w:r w:rsidR="00670F2E" w:rsidRPr="00A66842">
        <w:rPr>
          <w:rFonts w:ascii="Palatino Linotype" w:hAnsi="Palatino Linotype"/>
          <w:color w:val="auto"/>
          <w:position w:val="2"/>
          <w:sz w:val="24"/>
          <w:szCs w:val="24"/>
          <w:lang w:val="en-US"/>
        </w:rPr>
        <w:object w:dxaOrig="1920" w:dyaOrig="380">
          <v:shape id="_x0000_i1393" type="#_x0000_t75" style="width:96pt;height:18.75pt" o:ole="">
            <v:imagedata r:id="rId748" o:title=""/>
          </v:shape>
          <o:OLEObject Type="Embed" ProgID="Equation.DSMT4" ShapeID="_x0000_i1393" DrawAspect="Content" ObjectID="_1595942862" r:id="rId749"/>
        </w:object>
      </w:r>
      <w:r w:rsidRPr="00A66842">
        <w:rPr>
          <w:rFonts w:ascii="Palatino Linotype" w:hAnsi="Palatino Linotype"/>
          <w:color w:val="auto"/>
          <w:sz w:val="24"/>
          <w:lang w:val="en-US"/>
        </w:rPr>
        <w:t xml:space="preserve"> The solutions are </w:t>
      </w:r>
    </w:p>
    <w:p w:rsidR="00C13D97" w:rsidRPr="00A66842" w:rsidRDefault="00C13D97" w:rsidP="00763DD0">
      <w:pPr>
        <w:pStyle w:val="Q"/>
        <w:tabs>
          <w:tab w:val="clear" w:pos="1280"/>
          <w:tab w:val="clear" w:pos="3940"/>
          <w:tab w:val="left" w:pos="1080"/>
          <w:tab w:val="left" w:pos="1620"/>
          <w:tab w:val="left" w:pos="2160"/>
        </w:tabs>
        <w:spacing w:before="100" w:after="100" w:line="360" w:lineRule="auto"/>
        <w:ind w:left="1620" w:hanging="1620"/>
        <w:rPr>
          <w:rFonts w:ascii="Palatino Linotype" w:hAnsi="Palatino Linotype"/>
          <w:color w:val="auto"/>
          <w:sz w:val="24"/>
          <w:lang w:val="en-US"/>
        </w:rPr>
      </w:pP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00670F2E" w:rsidRPr="00A66842">
        <w:rPr>
          <w:rFonts w:ascii="Palatino Linotype" w:hAnsi="Palatino Linotype"/>
          <w:color w:val="auto"/>
          <w:position w:val="-24"/>
          <w:sz w:val="24"/>
          <w:lang w:val="en-US"/>
        </w:rPr>
        <w:object w:dxaOrig="6400" w:dyaOrig="800">
          <v:shape id="_x0000_i1394" type="#_x0000_t75" style="width:320.3pt;height:39.75pt" o:ole="">
            <v:imagedata r:id="rId750" o:title=""/>
          </v:shape>
          <o:OLEObject Type="Embed" ProgID="Equation.DSMT4" ShapeID="_x0000_i1394" DrawAspect="Content" ObjectID="_1595942863" r:id="rId751"/>
        </w:object>
      </w:r>
    </w:p>
    <w:p w:rsidR="00C13D97" w:rsidRPr="00A66842" w:rsidRDefault="00D518DE"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lang w:val="en-US"/>
        </w:rPr>
      </w:pPr>
      <w:r w:rsidRPr="00A66842">
        <w:rPr>
          <w:rFonts w:ascii="Palatino Linotype" w:hAnsi="Palatino Linotype"/>
          <w:color w:val="auto"/>
          <w:sz w:val="24"/>
          <w:lang w:val="en-US"/>
        </w:rPr>
        <w:tab/>
      </w:r>
      <w:r w:rsidR="00C13D97" w:rsidRPr="00A66842">
        <w:rPr>
          <w:rFonts w:ascii="Palatino Linotype" w:hAnsi="Palatino Linotype"/>
          <w:color w:val="auto"/>
          <w:sz w:val="24"/>
          <w:lang w:val="en-US"/>
        </w:rPr>
        <w:t>(e)</w:t>
      </w:r>
      <w:r w:rsidR="00C13D97" w:rsidRPr="00A66842">
        <w:rPr>
          <w:rFonts w:ascii="Palatino Linotype" w:hAnsi="Palatino Linotype"/>
          <w:color w:val="auto"/>
          <w:sz w:val="24"/>
          <w:lang w:val="en-US"/>
        </w:rPr>
        <w:tab/>
        <w:t xml:space="preserve">We substitute the last two roots into </w:t>
      </w:r>
      <w:r w:rsidR="00C13D97" w:rsidRPr="00A66842">
        <w:rPr>
          <w:rFonts w:ascii="Palatino Linotype" w:hAnsi="Palatino Linotype"/>
          <w:i/>
          <w:color w:val="auto"/>
          <w:sz w:val="24"/>
          <w:lang w:val="en-US"/>
        </w:rPr>
        <w:t>P</w:t>
      </w:r>
      <w:r w:rsidR="00C13D97" w:rsidRPr="00A66842">
        <w:rPr>
          <w:rFonts w:ascii="Palatino Linotype" w:hAnsi="Palatino Linotype"/>
          <w:color w:val="auto"/>
          <w:sz w:val="24"/>
          <w:lang w:val="en-US"/>
        </w:rPr>
        <w:t>(</w:t>
      </w:r>
      <w:r w:rsidR="00C13D97" w:rsidRPr="00A66842">
        <w:rPr>
          <w:rFonts w:ascii="Palatino Linotype" w:hAnsi="Palatino Linotype"/>
          <w:i/>
          <w:color w:val="auto"/>
          <w:sz w:val="24"/>
          <w:lang w:val="en-US"/>
        </w:rPr>
        <w:t>r</w:t>
      </w:r>
      <w:r w:rsidR="00C13D97" w:rsidRPr="00A66842">
        <w:rPr>
          <w:rFonts w:ascii="Palatino Linotype" w:hAnsi="Palatino Linotype"/>
          <w:color w:val="auto"/>
          <w:sz w:val="24"/>
          <w:lang w:val="en-US"/>
        </w:rPr>
        <w:t>) to determine the most probable value:</w:t>
      </w:r>
    </w:p>
    <w:p w:rsidR="00C13D97" w:rsidRPr="00A66842" w:rsidRDefault="00C13D97"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When </w:t>
      </w:r>
      <w:r w:rsidR="00670F2E" w:rsidRPr="00A66842">
        <w:rPr>
          <w:rFonts w:ascii="Palatino Linotype" w:hAnsi="Palatino Linotype"/>
          <w:color w:val="auto"/>
          <w:position w:val="2"/>
          <w:sz w:val="24"/>
        </w:rPr>
        <w:object w:dxaOrig="2580" w:dyaOrig="460">
          <v:shape id="_x0000_i1395" type="#_x0000_t75" style="width:129pt;height:23.25pt" o:ole="">
            <v:imagedata r:id="rId752" o:title=""/>
          </v:shape>
          <o:OLEObject Type="Embed" ProgID="Equation.DSMT4" ShapeID="_x0000_i1395" DrawAspect="Content" ObjectID="_1595942864" r:id="rId753"/>
        </w:object>
      </w:r>
    </w:p>
    <w:p w:rsidR="00C13D97" w:rsidRPr="00A66842" w:rsidRDefault="00C13D97"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lastRenderedPageBreak/>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szCs w:val="24"/>
        </w:rPr>
        <w:object w:dxaOrig="4360" w:dyaOrig="1560">
          <v:shape id="_x0000_i1396" type="#_x0000_t75" style="width:218.2pt;height:78pt" o:ole="">
            <v:imagedata r:id="rId754" o:title=""/>
          </v:shape>
          <o:OLEObject Type="Embed" ProgID="Equation.DSMT4" ShapeID="_x0000_i1396" DrawAspect="Content" ObjectID="_1595942865" r:id="rId755"/>
        </w:object>
      </w:r>
    </w:p>
    <w:p w:rsidR="00C13D97" w:rsidRPr="00A66842" w:rsidRDefault="00C13D97"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When </w:t>
      </w:r>
      <w:r w:rsidR="00670F2E" w:rsidRPr="00A66842">
        <w:rPr>
          <w:rFonts w:ascii="Palatino Linotype" w:hAnsi="Palatino Linotype"/>
          <w:color w:val="auto"/>
          <w:position w:val="2"/>
          <w:sz w:val="24"/>
        </w:rPr>
        <w:object w:dxaOrig="2540" w:dyaOrig="460">
          <v:shape id="_x0000_i1397" type="#_x0000_t75" style="width:126.75pt;height:23.25pt" o:ole="">
            <v:imagedata r:id="rId756" o:title=""/>
          </v:shape>
          <o:OLEObject Type="Embed" ProgID="Equation.DSMT4" ShapeID="_x0000_i1397" DrawAspect="Content" ObjectID="_1595942866" r:id="rId757"/>
        </w:object>
      </w:r>
    </w:p>
    <w:p w:rsidR="00C13D97" w:rsidRPr="00A66842" w:rsidRDefault="00C13D97" w:rsidP="00763DD0">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szCs w:val="24"/>
        </w:rPr>
        <w:object w:dxaOrig="4180" w:dyaOrig="1560">
          <v:shape id="_x0000_i1398" type="#_x0000_t75" style="width:209.2pt;height:78pt" o:ole="">
            <v:imagedata r:id="rId758" o:title=""/>
          </v:shape>
          <o:OLEObject Type="Embed" ProgID="Equation.DSMT4" ShapeID="_x0000_i1398" DrawAspect="Content" ObjectID="_1595942867" r:id="rId759"/>
        </w:object>
      </w:r>
    </w:p>
    <w:p w:rsidR="00C13D97" w:rsidRPr="00A66842" w:rsidRDefault="00C13D97" w:rsidP="00763DD0">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Therefore, the most probable value of </w:t>
      </w:r>
      <w:r w:rsidRPr="00A66842">
        <w:rPr>
          <w:rFonts w:ascii="Palatino Linotype" w:hAnsi="Palatino Linotype"/>
          <w:i/>
          <w:color w:val="auto"/>
          <w:sz w:val="24"/>
        </w:rPr>
        <w:t>r</w:t>
      </w:r>
      <w:r w:rsidRPr="00A66842">
        <w:rPr>
          <w:rFonts w:ascii="Palatino Linotype" w:hAnsi="Palatino Linotype"/>
          <w:color w:val="auto"/>
          <w:sz w:val="24"/>
        </w:rPr>
        <w:t xml:space="preserve"> is </w:t>
      </w:r>
      <w:r w:rsidR="00670F2E" w:rsidRPr="00A66842">
        <w:rPr>
          <w:rFonts w:ascii="Palatino Linotype" w:hAnsi="Palatino Linotype"/>
          <w:color w:val="auto"/>
          <w:sz w:val="24"/>
        </w:rPr>
        <w:object w:dxaOrig="3160" w:dyaOrig="560">
          <v:shape id="_x0000_i1399" type="#_x0000_t75" style="width:158.3pt;height:27.75pt" o:ole="">
            <v:imagedata r:id="rId760" o:title=""/>
          </v:shape>
          <o:OLEObject Type="Embed" ProgID="Equation.DSMT4" ShapeID="_x0000_i1399" DrawAspect="Content" ObjectID="_1595942868" r:id="rId761"/>
        </w:object>
      </w:r>
      <w:r w:rsidRPr="00A66842">
        <w:rPr>
          <w:rFonts w:ascii="Palatino Linotype" w:hAnsi="Palatino Linotype"/>
          <w:color w:val="auto"/>
          <w:sz w:val="24"/>
        </w:rPr>
        <w:t xml:space="preserve">. </w:t>
      </w:r>
    </w:p>
    <w:p w:rsidR="00AA4568" w:rsidRPr="00A66842" w:rsidRDefault="00AA4568" w:rsidP="00763DD0">
      <w:pPr>
        <w:pStyle w:val="Qalpha"/>
        <w:tabs>
          <w:tab w:val="clear" w:pos="1520"/>
          <w:tab w:val="clear" w:pos="3940"/>
          <w:tab w:val="left" w:pos="1080"/>
          <w:tab w:val="left" w:pos="1620"/>
          <w:tab w:val="left" w:pos="2160"/>
          <w:tab w:val="right" w:pos="8640"/>
        </w:tabs>
        <w:spacing w:before="120" w:after="120" w:line="360" w:lineRule="auto"/>
        <w:ind w:left="0" w:firstLine="0"/>
        <w:rPr>
          <w:rFonts w:ascii="Palatino Linotype" w:hAnsi="Palatino Linotype"/>
          <w:color w:val="auto"/>
          <w:sz w:val="24"/>
        </w:rPr>
      </w:pPr>
      <w:r w:rsidRPr="00A66842">
        <w:rPr>
          <w:rFonts w:ascii="Palatino Linotype" w:hAnsi="Palatino Linotype"/>
          <w:b/>
          <w:color w:val="auto"/>
          <w:sz w:val="24"/>
          <w:lang w:val="en-US"/>
        </w:rPr>
        <w:t>P4</w:t>
      </w:r>
      <w:r w:rsidR="00C13D97" w:rsidRPr="00A66842">
        <w:rPr>
          <w:rFonts w:ascii="Palatino Linotype" w:hAnsi="Palatino Linotype"/>
          <w:b/>
          <w:color w:val="auto"/>
          <w:sz w:val="24"/>
          <w:lang w:val="en-US"/>
        </w:rPr>
        <w:t>1.44</w:t>
      </w:r>
      <w:r w:rsidRPr="00A66842">
        <w:rPr>
          <w:rFonts w:ascii="Palatino Linotype" w:hAnsi="Palatino Linotype"/>
          <w:color w:val="auto"/>
          <w:sz w:val="24"/>
          <w:lang w:val="en-US"/>
        </w:rPr>
        <w:tab/>
        <w:t>(a)</w:t>
      </w:r>
      <w:r w:rsidRPr="00A66842">
        <w:rPr>
          <w:rFonts w:ascii="Palatino Linotype" w:hAnsi="Palatino Linotype"/>
          <w:color w:val="auto"/>
          <w:sz w:val="24"/>
          <w:lang w:val="en-US"/>
        </w:rPr>
        <w:tab/>
        <w:t xml:space="preserve">From Equations </w:t>
      </w:r>
      <w:r w:rsidR="00517836" w:rsidRPr="00A66842">
        <w:rPr>
          <w:rFonts w:ascii="Palatino Linotype" w:hAnsi="Palatino Linotype"/>
          <w:color w:val="auto"/>
          <w:sz w:val="24"/>
          <w:lang w:val="en-US"/>
        </w:rPr>
        <w:t xml:space="preserve">41.22 </w:t>
      </w:r>
      <w:r w:rsidR="00D50F65" w:rsidRPr="00A66842">
        <w:rPr>
          <w:rFonts w:ascii="Palatino Linotype" w:hAnsi="Palatino Linotype"/>
          <w:color w:val="auto"/>
          <w:sz w:val="24"/>
          <w:lang w:val="en-US"/>
        </w:rPr>
        <w:t>–</w:t>
      </w:r>
      <w:r w:rsidR="00517836" w:rsidRPr="00A66842">
        <w:rPr>
          <w:rFonts w:ascii="Palatino Linotype" w:hAnsi="Palatino Linotype"/>
          <w:color w:val="auto"/>
          <w:sz w:val="24"/>
          <w:lang w:val="en-US"/>
        </w:rPr>
        <w:t xml:space="preserve"> 41</w:t>
      </w:r>
      <w:r w:rsidRPr="00A66842">
        <w:rPr>
          <w:rFonts w:ascii="Palatino Linotype" w:hAnsi="Palatino Linotype"/>
          <w:color w:val="auto"/>
          <w:sz w:val="24"/>
          <w:lang w:val="en-US"/>
        </w:rPr>
        <w:t xml:space="preserve">.25, </w:t>
      </w:r>
    </w:p>
    <w:p w:rsidR="00AA4568" w:rsidRPr="00A66842" w:rsidRDefault="00AA4568"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00670F2E" w:rsidRPr="00A66842">
        <w:rPr>
          <w:rFonts w:ascii="Palatino Linotype" w:hAnsi="Palatino Linotype"/>
          <w:color w:val="auto"/>
          <w:sz w:val="24"/>
          <w:lang w:val="en-US"/>
        </w:rPr>
        <w:object w:dxaOrig="5700" w:dyaOrig="1600">
          <v:shape id="_x0000_i1400" type="#_x0000_t75" style="width:285pt;height:80.25pt" o:ole="">
            <v:imagedata r:id="rId762" o:title=""/>
          </v:shape>
          <o:OLEObject Type="Embed" ProgID="Equation.DSMT4" ShapeID="_x0000_i1400" DrawAspect="Content" ObjectID="_1595942869" r:id="rId763"/>
        </w:object>
      </w:r>
    </w:p>
    <w:p w:rsidR="00AA4568" w:rsidRPr="00A66842" w:rsidRDefault="00AA4568"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t>(b)</w:t>
      </w:r>
      <w:r w:rsidRPr="00A66842">
        <w:rPr>
          <w:rFonts w:ascii="Palatino Linotype" w:hAnsi="Palatino Linotype"/>
          <w:color w:val="auto"/>
          <w:sz w:val="24"/>
        </w:rPr>
        <w:tab/>
        <w:t>The gr</w:t>
      </w:r>
      <w:r w:rsidR="00517836" w:rsidRPr="00A66842">
        <w:rPr>
          <w:rFonts w:ascii="Palatino Linotype" w:hAnsi="Palatino Linotype"/>
          <w:color w:val="auto"/>
          <w:sz w:val="24"/>
        </w:rPr>
        <w:t>aph is shown in ANS. FIG. P41.44</w:t>
      </w:r>
      <w:r w:rsidRPr="00A66842">
        <w:rPr>
          <w:rFonts w:ascii="Palatino Linotype" w:hAnsi="Palatino Linotype"/>
          <w:color w:val="auto"/>
          <w:sz w:val="24"/>
        </w:rPr>
        <w:t>.</w:t>
      </w:r>
    </w:p>
    <w:p w:rsidR="00AA4568" w:rsidRPr="00A66842" w:rsidRDefault="000B1BB8" w:rsidP="00763DD0">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A66842">
        <w:rPr>
          <w:rFonts w:ascii="Palatino Linotype" w:hAnsi="Palatino Linotype"/>
          <w:noProof/>
          <w:color w:val="auto"/>
          <w:sz w:val="24"/>
          <w:lang w:val="en-US"/>
        </w:rPr>
        <w:drawing>
          <wp:inline distT="0" distB="0" distL="0" distR="0">
            <wp:extent cx="2549525" cy="1863725"/>
            <wp:effectExtent l="0" t="0" r="3175" b="3175"/>
            <wp:docPr id="388" name="Picture 388" descr="48573-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48573-42-68"/>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549525" cy="1863725"/>
                    </a:xfrm>
                    <a:prstGeom prst="rect">
                      <a:avLst/>
                    </a:prstGeom>
                    <a:noFill/>
                    <a:ln>
                      <a:noFill/>
                    </a:ln>
                  </pic:spPr>
                </pic:pic>
              </a:graphicData>
            </a:graphic>
          </wp:inline>
        </w:drawing>
      </w:r>
    </w:p>
    <w:p w:rsidR="00AA4568" w:rsidRPr="00A66842" w:rsidRDefault="00517836" w:rsidP="00763DD0">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b/>
          <w:color w:val="auto"/>
          <w:sz w:val="24"/>
        </w:rPr>
      </w:pPr>
      <w:r w:rsidRPr="00A66842">
        <w:rPr>
          <w:rFonts w:ascii="Palatino Linotype" w:hAnsi="Palatino Linotype"/>
          <w:b/>
          <w:color w:val="auto"/>
          <w:sz w:val="24"/>
        </w:rPr>
        <w:t>ANS. FIG. P41.44</w:t>
      </w:r>
    </w:p>
    <w:p w:rsidR="00AA4568" w:rsidRPr="00A66842" w:rsidRDefault="00AA4568" w:rsidP="004F5967">
      <w:pPr>
        <w:pStyle w:val="Qalpha"/>
        <w:widowControl/>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lang w:val="en-US"/>
        </w:rPr>
      </w:pPr>
      <w:r w:rsidRPr="00A66842">
        <w:rPr>
          <w:rFonts w:ascii="Palatino Linotype" w:hAnsi="Palatino Linotype"/>
          <w:color w:val="auto"/>
          <w:sz w:val="24"/>
          <w:lang w:val="en-US"/>
        </w:rPr>
        <w:lastRenderedPageBreak/>
        <w:tab/>
        <w:t>(c)</w:t>
      </w:r>
      <w:r w:rsidRPr="00A66842">
        <w:rPr>
          <w:rFonts w:ascii="Palatino Linotype" w:hAnsi="Palatino Linotype"/>
          <w:color w:val="auto"/>
          <w:sz w:val="24"/>
          <w:lang w:val="en-US"/>
        </w:rPr>
        <w:tab/>
        <w:t xml:space="preserve">The probability of finding the electron inside or outside the sphere of radius </w:t>
      </w:r>
      <w:r w:rsidRPr="00A66842">
        <w:rPr>
          <w:rFonts w:ascii="Palatino Linotype" w:hAnsi="Palatino Linotype"/>
          <w:i/>
          <w:color w:val="auto"/>
          <w:sz w:val="24"/>
          <w:lang w:val="en-US"/>
        </w:rPr>
        <w:t>r</w:t>
      </w:r>
      <w:r w:rsidRPr="00A66842">
        <w:rPr>
          <w:rFonts w:ascii="Palatino Linotype" w:hAnsi="Palatino Linotype"/>
          <w:color w:val="auto"/>
          <w:sz w:val="24"/>
          <w:lang w:val="en-US"/>
        </w:rPr>
        <w:t xml:space="preserve"> is </w:t>
      </w:r>
      <w:r w:rsidR="00670F2E" w:rsidRPr="00A66842">
        <w:rPr>
          <w:rFonts w:ascii="Palatino Linotype" w:hAnsi="Palatino Linotype"/>
          <w:color w:val="auto"/>
          <w:position w:val="2"/>
          <w:sz w:val="24"/>
          <w:lang w:val="en-US"/>
        </w:rPr>
        <w:object w:dxaOrig="300" w:dyaOrig="620">
          <v:shape id="_x0000_i1401" type="#_x0000_t75" style="width:15pt;height:30.75pt" o:ole="">
            <v:imagedata r:id="rId765" o:title=""/>
          </v:shape>
          <o:OLEObject Type="Embed" ProgID="Equation.DSMT4" ShapeID="_x0000_i1401" DrawAspect="Content" ObjectID="_1595942870" r:id="rId766"/>
        </w:object>
      </w:r>
    </w:p>
    <w:p w:rsidR="00AA4568" w:rsidRPr="00A66842" w:rsidRDefault="00AA4568"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2500" w:dyaOrig="760">
          <v:shape id="_x0000_i1402" type="#_x0000_t75" style="width:125.25pt;height:38.25pt" o:ole="">
            <v:imagedata r:id="rId767" o:title=""/>
          </v:shape>
          <o:OLEObject Type="Embed" ProgID="Equation.DSMT4" ShapeID="_x0000_i1402" DrawAspect="Content" ObjectID="_1595942871" r:id="rId768"/>
        </w:object>
      </w:r>
      <w:r w:rsidRPr="00A66842">
        <w:rPr>
          <w:rFonts w:ascii="Palatino Linotype" w:hAnsi="Palatino Linotype"/>
          <w:color w:val="auto"/>
          <w:sz w:val="24"/>
        </w:rPr>
        <w:t xml:space="preserve">   or    </w:t>
      </w:r>
      <w:r w:rsidR="00670F2E" w:rsidRPr="00A66842">
        <w:rPr>
          <w:rFonts w:ascii="Palatino Linotype" w:hAnsi="Palatino Linotype"/>
          <w:color w:val="auto"/>
          <w:position w:val="5"/>
          <w:sz w:val="24"/>
        </w:rPr>
        <w:object w:dxaOrig="1540" w:dyaOrig="320">
          <v:shape id="_x0000_i1403" type="#_x0000_t75" style="width:77.25pt;height:15.75pt" o:ole="">
            <v:imagedata r:id="rId769" o:title=""/>
          </v:shape>
          <o:OLEObject Type="Embed" ProgID="Equation.DSMT4" ShapeID="_x0000_i1403" DrawAspect="Content" ObjectID="_1595942872" r:id="rId770"/>
        </w:object>
      </w:r>
      <w:r w:rsidRPr="00A66842">
        <w:rPr>
          <w:rFonts w:ascii="Palatino Linotype" w:hAnsi="Palatino Linotype"/>
          <w:color w:val="auto"/>
          <w:sz w:val="24"/>
        </w:rPr>
        <w:t xml:space="preserve">  </w:t>
      </w:r>
    </w:p>
    <w:p w:rsidR="00AA4568" w:rsidRPr="00A66842" w:rsidRDefault="00AA4568"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where   </w:t>
      </w:r>
      <w:r w:rsidR="00670F2E" w:rsidRPr="00A66842">
        <w:rPr>
          <w:rFonts w:ascii="Palatino Linotype" w:hAnsi="Palatino Linotype"/>
          <w:color w:val="auto"/>
          <w:sz w:val="24"/>
        </w:rPr>
        <w:object w:dxaOrig="780" w:dyaOrig="680">
          <v:shape id="_x0000_i1404" type="#_x0000_t75" style="width:39pt;height:33.75pt" o:ole="">
            <v:imagedata r:id="rId771" o:title=""/>
          </v:shape>
          <o:OLEObject Type="Embed" ProgID="Equation.DSMT4" ShapeID="_x0000_i1404" DrawAspect="Content" ObjectID="_1595942873" r:id="rId772"/>
        </w:object>
      </w:r>
    </w:p>
    <w:p w:rsidR="00FF336A" w:rsidRPr="00A66842" w:rsidRDefault="00AA4568"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One can home in on a solution to this transcendental equation for </w:t>
      </w:r>
      <w:r w:rsidRPr="00A66842">
        <w:rPr>
          <w:rFonts w:ascii="Palatino Linotype" w:hAnsi="Palatino Linotype"/>
          <w:i/>
          <w:color w:val="auto"/>
          <w:sz w:val="24"/>
        </w:rPr>
        <w:t>r</w:t>
      </w:r>
      <w:r w:rsidRPr="00A66842">
        <w:rPr>
          <w:rFonts w:ascii="Palatino Linotype" w:hAnsi="Palatino Linotype"/>
          <w:color w:val="auto"/>
          <w:sz w:val="24"/>
        </w:rPr>
        <w:t xml:space="preserve"> on a calculator, the result being </w:t>
      </w:r>
      <w:r w:rsidR="00670F2E" w:rsidRPr="00A66842">
        <w:rPr>
          <w:rFonts w:ascii="Palatino Linotype" w:hAnsi="Palatino Linotype"/>
          <w:color w:val="auto"/>
          <w:sz w:val="24"/>
        </w:rPr>
        <w:object w:dxaOrig="1160" w:dyaOrig="440">
          <v:shape id="_x0000_i1405" type="#_x0000_t75" style="width:57.75pt;height:21.75pt" o:ole="">
            <v:imagedata r:id="rId773" o:title=""/>
          </v:shape>
          <o:OLEObject Type="Embed" ProgID="Equation.DSMT4" ShapeID="_x0000_i1405" DrawAspect="Content" ObjectID="_1595942874" r:id="rId774"/>
        </w:object>
      </w:r>
      <w:r w:rsidRPr="00A66842">
        <w:rPr>
          <w:rFonts w:ascii="Palatino Linotype" w:hAnsi="Palatino Linotype"/>
          <w:color w:val="auto"/>
          <w:sz w:val="24"/>
        </w:rPr>
        <w:t xml:space="preserve"> to three digits.</w:t>
      </w:r>
    </w:p>
    <w:p w:rsidR="00814DD5" w:rsidRPr="00A66842" w:rsidRDefault="00814DD5"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lang w:val="en-US"/>
        </w:rPr>
      </w:pPr>
      <w:r w:rsidRPr="00A66842">
        <w:rPr>
          <w:rFonts w:ascii="Palatino Linotype" w:hAnsi="Palatino Linotype"/>
          <w:b/>
          <w:color w:val="auto"/>
          <w:sz w:val="24"/>
          <w:lang w:val="en-US"/>
        </w:rPr>
        <w:t>P4</w:t>
      </w:r>
      <w:r w:rsidR="00517836" w:rsidRPr="00A66842">
        <w:rPr>
          <w:rFonts w:ascii="Palatino Linotype" w:hAnsi="Palatino Linotype"/>
          <w:b/>
          <w:color w:val="auto"/>
          <w:sz w:val="24"/>
          <w:lang w:val="en-US"/>
        </w:rPr>
        <w:t>1.45</w:t>
      </w:r>
      <w:r w:rsidRPr="00A66842">
        <w:rPr>
          <w:rFonts w:ascii="Palatino Linotype" w:hAnsi="Palatino Linotype"/>
          <w:color w:val="auto"/>
          <w:sz w:val="24"/>
          <w:lang w:val="en-US"/>
        </w:rPr>
        <w:tab/>
        <w:t>(a)</w:t>
      </w:r>
      <w:r w:rsidRPr="00A66842">
        <w:rPr>
          <w:rFonts w:ascii="Palatino Linotype" w:hAnsi="Palatino Linotype"/>
          <w:color w:val="auto"/>
          <w:sz w:val="24"/>
          <w:lang w:val="en-US"/>
        </w:rPr>
        <w:tab/>
        <w:t>One molecule</w:t>
      </w:r>
      <w:r w:rsidR="00D50F65" w:rsidRPr="00A66842">
        <w:rPr>
          <w:rFonts w:ascii="Palatino Linotype" w:hAnsi="Palatino Linotype"/>
          <w:color w:val="auto"/>
          <w:sz w:val="24"/>
          <w:lang w:val="en-US"/>
        </w:rPr>
        <w:t>’</w:t>
      </w:r>
      <w:r w:rsidRPr="00A66842">
        <w:rPr>
          <w:rFonts w:ascii="Palatino Linotype" w:hAnsi="Palatino Linotype"/>
          <w:color w:val="auto"/>
          <w:sz w:val="24"/>
          <w:lang w:val="en-US"/>
        </w:rPr>
        <w:t xml:space="preserve">s share of volume is, </w:t>
      </w:r>
    </w:p>
    <w:p w:rsidR="00814DD5" w:rsidRPr="00A66842" w:rsidRDefault="00814DD5"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t xml:space="preserve">Al: </w:t>
      </w:r>
      <w:r w:rsidR="00670F2E" w:rsidRPr="00A66842">
        <w:rPr>
          <w:rFonts w:ascii="Palatino Linotype" w:hAnsi="Palatino Linotype"/>
          <w:color w:val="auto"/>
          <w:position w:val="-14"/>
          <w:sz w:val="24"/>
        </w:rPr>
        <w:object w:dxaOrig="5640" w:dyaOrig="1100">
          <v:shape id="_x0000_i1406" type="#_x0000_t75" style="width:282pt;height:54.7pt" o:ole="">
            <v:imagedata r:id="rId775" o:title=""/>
          </v:shape>
          <o:OLEObject Type="Embed" ProgID="Equation.DSMT4" ShapeID="_x0000_i1406" DrawAspect="Content" ObjectID="_1595942875" r:id="rId776"/>
        </w:object>
      </w:r>
    </w:p>
    <w:p w:rsidR="00814DD5" w:rsidRPr="00A66842" w:rsidRDefault="00814DD5"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3600" w:dyaOrig="420">
          <v:shape id="_x0000_i1407" type="#_x0000_t75" style="width:180pt;height:21pt" o:ole="">
            <v:imagedata r:id="rId777" o:title=""/>
          </v:shape>
          <o:OLEObject Type="Embed" ProgID="Equation.DSMT4" ShapeID="_x0000_i1407" DrawAspect="Content" ObjectID="_1595942876" r:id="rId778"/>
        </w:object>
      </w:r>
    </w:p>
    <w:p w:rsidR="00814DD5" w:rsidRPr="00A66842" w:rsidRDefault="00814DD5"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lang w:val="en-US"/>
        </w:rPr>
      </w:pP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Pr="00A66842">
        <w:rPr>
          <w:rFonts w:ascii="Palatino Linotype" w:hAnsi="Palatino Linotype"/>
          <w:color w:val="auto"/>
          <w:sz w:val="24"/>
          <w:lang w:val="en-US"/>
        </w:rPr>
        <w:tab/>
        <w:t xml:space="preserve">U:  </w:t>
      </w:r>
      <w:r w:rsidR="00670F2E" w:rsidRPr="00A66842">
        <w:rPr>
          <w:rFonts w:ascii="Palatino Linotype" w:hAnsi="Palatino Linotype"/>
          <w:color w:val="auto"/>
          <w:position w:val="-14"/>
          <w:sz w:val="24"/>
          <w:lang w:val="en-US"/>
        </w:rPr>
        <w:object w:dxaOrig="5580" w:dyaOrig="1100">
          <v:shape id="_x0000_i1408" type="#_x0000_t75" style="width:279pt;height:54.7pt" o:ole="">
            <v:imagedata r:id="rId779" o:title=""/>
          </v:shape>
          <o:OLEObject Type="Embed" ProgID="Equation.DSMT4" ShapeID="_x0000_i1408" DrawAspect="Content" ObjectID="_1595942877" r:id="rId780"/>
        </w:object>
      </w:r>
    </w:p>
    <w:p w:rsidR="00814DD5" w:rsidRPr="00A66842" w:rsidRDefault="00814DD5"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lang w:val="en-US"/>
        </w:rPr>
      </w:pP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00670F2E" w:rsidRPr="00A66842">
        <w:rPr>
          <w:rFonts w:ascii="Palatino Linotype" w:hAnsi="Palatino Linotype"/>
          <w:color w:val="auto"/>
          <w:sz w:val="24"/>
        </w:rPr>
        <w:object w:dxaOrig="3700" w:dyaOrig="420">
          <v:shape id="_x0000_i1409" type="#_x0000_t75" style="width:185.2pt;height:21pt" o:ole="">
            <v:imagedata r:id="rId781" o:title=""/>
          </v:shape>
          <o:OLEObject Type="Embed" ProgID="Equation.DSMT4" ShapeID="_x0000_i1409" DrawAspect="Content" ObjectID="_1595942878" r:id="rId782"/>
        </w:object>
      </w:r>
    </w:p>
    <w:p w:rsidR="00814DD5" w:rsidRPr="00A66842" w:rsidRDefault="00814DD5" w:rsidP="00763DD0">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lang w:val="en-US"/>
        </w:rPr>
      </w:pPr>
      <w:r w:rsidRPr="00A66842">
        <w:rPr>
          <w:rFonts w:ascii="Palatino Linotype" w:hAnsi="Palatino Linotype"/>
          <w:color w:val="auto"/>
          <w:sz w:val="24"/>
          <w:lang w:val="en-US"/>
        </w:rPr>
        <w:tab/>
        <w:t>(b)</w:t>
      </w:r>
      <w:r w:rsidRPr="00A66842">
        <w:rPr>
          <w:rFonts w:ascii="Palatino Linotype" w:hAnsi="Palatino Linotype"/>
          <w:color w:val="auto"/>
          <w:sz w:val="24"/>
          <w:lang w:val="en-US"/>
        </w:rPr>
        <w:tab/>
      </w:r>
      <w:r w:rsidR="00670F2E" w:rsidRPr="00A66842">
        <w:rPr>
          <w:rFonts w:ascii="Palatino Linotype" w:hAnsi="Palatino Linotype"/>
          <w:color w:val="auto"/>
          <w:position w:val="-128"/>
          <w:sz w:val="24"/>
        </w:rPr>
        <w:object w:dxaOrig="6840" w:dyaOrig="3100">
          <v:shape id="_x0000_i1410" type="#_x0000_t75" style="width:342pt;height:155.3pt" o:ole="">
            <v:imagedata r:id="rId783" o:title=""/>
          </v:shape>
          <o:OLEObject Type="Embed" ProgID="Equation.DSMT4" ShapeID="_x0000_i1410" DrawAspect="Content" ObjectID="_1595942879" r:id="rId784"/>
        </w:object>
      </w:r>
    </w:p>
    <w:p w:rsidR="00EC6E1D" w:rsidRPr="00A66842" w:rsidRDefault="00EC6E1D" w:rsidP="00763DD0">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b/>
          <w:color w:val="auto"/>
          <w:sz w:val="24"/>
        </w:rPr>
        <w:lastRenderedPageBreak/>
        <w:t>P4</w:t>
      </w:r>
      <w:r w:rsidR="00517836" w:rsidRPr="00A66842">
        <w:rPr>
          <w:rFonts w:ascii="Palatino Linotype" w:hAnsi="Palatino Linotype"/>
          <w:b/>
          <w:color w:val="auto"/>
          <w:sz w:val="24"/>
        </w:rPr>
        <w:t>1.46</w:t>
      </w:r>
      <w:r w:rsidRPr="00A66842">
        <w:rPr>
          <w:rFonts w:ascii="Palatino Linotype" w:hAnsi="Palatino Linotype"/>
          <w:color w:val="auto"/>
          <w:sz w:val="24"/>
        </w:rPr>
        <w:tab/>
        <w:t xml:space="preserve">An ionization energy of 4.10 eV means the ground state energy is </w:t>
      </w:r>
      <w:r w:rsidRPr="00A66842">
        <w:rPr>
          <w:rFonts w:ascii="Palatino Linotype" w:hAnsi="Palatino Linotype"/>
          <w:color w:val="auto"/>
          <w:sz w:val="24"/>
        </w:rPr>
        <w:br/>
      </w:r>
      <w:r w:rsidR="00D50F65" w:rsidRPr="00A66842">
        <w:rPr>
          <w:rFonts w:ascii="Palatino Linotype" w:hAnsi="Palatino Linotype"/>
          <w:color w:val="auto"/>
          <w:sz w:val="24"/>
          <w:szCs w:val="24"/>
        </w:rPr>
        <w:t>–</w:t>
      </w:r>
      <w:r w:rsidRPr="00A66842">
        <w:rPr>
          <w:rFonts w:ascii="Palatino Linotype" w:hAnsi="Palatino Linotype"/>
          <w:color w:val="auto"/>
          <w:sz w:val="24"/>
        </w:rPr>
        <w:t xml:space="preserve">4.10 eV. The photon energies tell us the separation of the energy levels: </w:t>
      </w:r>
    </w:p>
    <w:p w:rsidR="00EC6E1D" w:rsidRPr="00A66842" w:rsidRDefault="00EC6E1D" w:rsidP="00763DD0">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2940" w:dyaOrig="620">
          <v:shape id="_x0000_i1411" type="#_x0000_t75" style="width:147pt;height:30.75pt" o:ole="">
            <v:imagedata r:id="rId785" o:title=""/>
          </v:shape>
          <o:OLEObject Type="Embed" ProgID="Equation.DSMT4" ShapeID="_x0000_i1411" DrawAspect="Content" ObjectID="_1595942880" r:id="rId786"/>
        </w:object>
      </w:r>
    </w:p>
    <w:p w:rsidR="00EC6E1D" w:rsidRPr="00A66842" w:rsidRDefault="00EC6E1D" w:rsidP="00763DD0">
      <w:pPr>
        <w:pStyle w:val="Q"/>
        <w:tabs>
          <w:tab w:val="clear" w:pos="1280"/>
          <w:tab w:val="clear" w:pos="3940"/>
          <w:tab w:val="left" w:pos="1080"/>
          <w:tab w:val="left" w:pos="2160"/>
          <w:tab w:val="left" w:pos="468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t>Then,</w:t>
      </w:r>
      <w:r w:rsidRPr="00A66842">
        <w:rPr>
          <w:rFonts w:ascii="Palatino Linotype" w:hAnsi="Palatino Linotype"/>
          <w:color w:val="auto"/>
          <w:sz w:val="24"/>
        </w:rPr>
        <w:tab/>
      </w:r>
      <w:r w:rsidR="00670F2E" w:rsidRPr="00A66842">
        <w:rPr>
          <w:rFonts w:ascii="Palatino Linotype" w:hAnsi="Palatino Linotype"/>
          <w:color w:val="auto"/>
          <w:sz w:val="24"/>
        </w:rPr>
        <w:object w:dxaOrig="1320" w:dyaOrig="320">
          <v:shape id="_x0000_i1412" type="#_x0000_t75" style="width:66pt;height:15.75pt" o:ole="">
            <v:imagedata r:id="rId787" o:title=""/>
          </v:shape>
          <o:OLEObject Type="Embed" ProgID="Equation.DSMT4" ShapeID="_x0000_i1412" DrawAspect="Content" ObjectID="_1595942881" r:id="rId788"/>
        </w:object>
      </w:r>
      <w:r w:rsidRPr="00A66842">
        <w:rPr>
          <w:rFonts w:ascii="Palatino Linotype" w:hAnsi="Palatino Linotype"/>
          <w:color w:val="auto"/>
          <w:sz w:val="24"/>
        </w:rPr>
        <w:t>,    so</w:t>
      </w:r>
      <w:r w:rsidRPr="00A66842">
        <w:rPr>
          <w:rFonts w:ascii="Palatino Linotype" w:hAnsi="Palatino Linotype"/>
          <w:color w:val="auto"/>
          <w:sz w:val="24"/>
        </w:rPr>
        <w:tab/>
      </w:r>
      <w:r w:rsidR="00670F2E" w:rsidRPr="00A66842">
        <w:rPr>
          <w:rFonts w:ascii="Palatino Linotype" w:hAnsi="Palatino Linotype"/>
          <w:color w:val="auto"/>
          <w:sz w:val="24"/>
        </w:rPr>
        <w:object w:dxaOrig="1480" w:dyaOrig="320">
          <v:shape id="_x0000_i1413" type="#_x0000_t75" style="width:74.2pt;height:15.75pt" o:ole="">
            <v:imagedata r:id="rId789" o:title=""/>
          </v:shape>
          <o:OLEObject Type="Embed" ProgID="Equation.DSMT4" ShapeID="_x0000_i1413" DrawAspect="Content" ObjectID="_1595942882" r:id="rId790"/>
        </w:object>
      </w:r>
    </w:p>
    <w:p w:rsidR="00EC6E1D" w:rsidRPr="00A66842" w:rsidRDefault="00EC6E1D" w:rsidP="00763DD0">
      <w:pPr>
        <w:pStyle w:val="Qalpha"/>
        <w:tabs>
          <w:tab w:val="clear" w:pos="1520"/>
          <w:tab w:val="clear" w:pos="3940"/>
          <w:tab w:val="left" w:pos="1080"/>
          <w:tab w:val="left" w:pos="2160"/>
          <w:tab w:val="left" w:pos="468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1340" w:dyaOrig="320">
          <v:shape id="_x0000_i1414" type="#_x0000_t75" style="width:66.75pt;height:15.75pt" o:ole="">
            <v:imagedata r:id="rId791" o:title=""/>
          </v:shape>
          <o:OLEObject Type="Embed" ProgID="Equation.DSMT4" ShapeID="_x0000_i1414" DrawAspect="Content" ObjectID="_1595942883" r:id="rId792"/>
        </w:object>
      </w:r>
      <w:r w:rsidRPr="00A66842">
        <w:rPr>
          <w:rFonts w:ascii="Palatino Linotype" w:hAnsi="Palatino Linotype"/>
          <w:color w:val="auto"/>
          <w:sz w:val="24"/>
        </w:rPr>
        <w:t xml:space="preserve">,    </w:t>
      </w:r>
      <w:r w:rsidRPr="00A66842">
        <w:rPr>
          <w:rFonts w:ascii="Palatino Linotype" w:hAnsi="Palatino Linotype"/>
          <w:color w:val="auto"/>
          <w:sz w:val="24"/>
        </w:rPr>
        <w:tab/>
      </w:r>
      <w:r w:rsidR="00670F2E" w:rsidRPr="00A66842">
        <w:rPr>
          <w:rFonts w:ascii="Palatino Linotype" w:hAnsi="Palatino Linotype"/>
          <w:color w:val="auto"/>
          <w:sz w:val="24"/>
        </w:rPr>
        <w:object w:dxaOrig="1500" w:dyaOrig="320">
          <v:shape id="_x0000_i1415" type="#_x0000_t75" style="width:75pt;height:15.75pt" o:ole="">
            <v:imagedata r:id="rId793" o:title=""/>
          </v:shape>
          <o:OLEObject Type="Embed" ProgID="Equation.DSMT4" ShapeID="_x0000_i1415" DrawAspect="Content" ObjectID="_1595942884" r:id="rId794"/>
        </w:object>
      </w:r>
    </w:p>
    <w:p w:rsidR="00EC6E1D" w:rsidRPr="00A66842" w:rsidRDefault="00EC6E1D" w:rsidP="00763DD0">
      <w:pPr>
        <w:pStyle w:val="Q"/>
        <w:tabs>
          <w:tab w:val="clear" w:pos="1280"/>
          <w:tab w:val="clear" w:pos="3940"/>
          <w:tab w:val="left" w:pos="1080"/>
          <w:tab w:val="left" w:pos="2160"/>
          <w:tab w:val="left" w:pos="468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1500" w:dyaOrig="340">
          <v:shape id="_x0000_i1416" type="#_x0000_t75" style="width:75pt;height:17.25pt" o:ole="">
            <v:imagedata r:id="rId795" o:title=""/>
          </v:shape>
          <o:OLEObject Type="Embed" ProgID="Equation.DSMT4" ShapeID="_x0000_i1416" DrawAspect="Content" ObjectID="_1595942885" r:id="rId796"/>
        </w:object>
      </w:r>
      <w:r w:rsidRPr="00A66842">
        <w:rPr>
          <w:rFonts w:ascii="Palatino Linotype" w:hAnsi="Palatino Linotype"/>
          <w:color w:val="auto"/>
          <w:sz w:val="24"/>
        </w:rPr>
        <w:t xml:space="preserve">,    </w:t>
      </w:r>
      <w:r w:rsidRPr="00A66842">
        <w:rPr>
          <w:rFonts w:ascii="Palatino Linotype" w:hAnsi="Palatino Linotype"/>
          <w:color w:val="auto"/>
          <w:sz w:val="24"/>
        </w:rPr>
        <w:tab/>
      </w:r>
      <w:r w:rsidR="00670F2E" w:rsidRPr="00A66842">
        <w:rPr>
          <w:rFonts w:ascii="Palatino Linotype" w:hAnsi="Palatino Linotype"/>
          <w:color w:val="auto"/>
          <w:sz w:val="24"/>
        </w:rPr>
        <w:object w:dxaOrig="1620" w:dyaOrig="340">
          <v:shape id="_x0000_i1417" type="#_x0000_t75" style="width:81pt;height:17.25pt" o:ole="">
            <v:imagedata r:id="rId797" o:title=""/>
          </v:shape>
          <o:OLEObject Type="Embed" ProgID="Equation.DSMT4" ShapeID="_x0000_i1417" DrawAspect="Content" ObjectID="_1595942886" r:id="rId798"/>
        </w:object>
      </w:r>
    </w:p>
    <w:p w:rsidR="00EC6E1D" w:rsidRPr="00A66842" w:rsidRDefault="00EC6E1D" w:rsidP="00763DD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color w:val="auto"/>
          <w:sz w:val="24"/>
        </w:rPr>
        <w:tab/>
        <w:t>The energy level diagram having the fewest levels and consistent with these ener</w:t>
      </w:r>
      <w:r w:rsidR="00517836" w:rsidRPr="00A66842">
        <w:rPr>
          <w:rFonts w:ascii="Palatino Linotype" w:hAnsi="Palatino Linotype"/>
          <w:color w:val="auto"/>
          <w:sz w:val="24"/>
        </w:rPr>
        <w:t>gies is shown in ANS. FIG. P41.4</w:t>
      </w:r>
      <w:r w:rsidRPr="00A66842">
        <w:rPr>
          <w:rFonts w:ascii="Palatino Linotype" w:hAnsi="Palatino Linotype"/>
          <w:color w:val="auto"/>
          <w:sz w:val="24"/>
        </w:rPr>
        <w:t>6.</w:t>
      </w:r>
    </w:p>
    <w:p w:rsidR="00EC6E1D" w:rsidRPr="00A66842" w:rsidRDefault="00EC6E1D" w:rsidP="00763DD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4"/>
          <w:szCs w:val="4"/>
        </w:rPr>
      </w:pPr>
    </w:p>
    <w:p w:rsidR="00EC6E1D" w:rsidRPr="00A66842" w:rsidRDefault="000B1BB8" w:rsidP="00763DD0">
      <w:pPr>
        <w:pStyle w:val="Q"/>
        <w:tabs>
          <w:tab w:val="clear" w:pos="1280"/>
          <w:tab w:val="clear" w:pos="3940"/>
          <w:tab w:val="left" w:pos="1080"/>
          <w:tab w:val="left" w:pos="2160"/>
        </w:tabs>
        <w:spacing w:before="120" w:after="120" w:line="360" w:lineRule="auto"/>
        <w:ind w:left="1080" w:hanging="1080"/>
        <w:jc w:val="center"/>
        <w:rPr>
          <w:rFonts w:ascii="Palatino Linotype" w:hAnsi="Palatino Linotype"/>
          <w:color w:val="auto"/>
          <w:sz w:val="24"/>
        </w:rPr>
      </w:pPr>
      <w:r w:rsidRPr="00A66842">
        <w:rPr>
          <w:rFonts w:ascii="Palatino Linotype" w:hAnsi="Palatino Linotype"/>
          <w:noProof/>
          <w:color w:val="auto"/>
          <w:sz w:val="24"/>
          <w:lang w:val="en-US"/>
        </w:rPr>
        <w:drawing>
          <wp:inline distT="0" distB="0" distL="0" distR="0">
            <wp:extent cx="1960245" cy="824230"/>
            <wp:effectExtent l="0" t="0" r="1905" b="0"/>
            <wp:docPr id="406" name="Picture 406" descr="48573-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48573-42-76"/>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960245" cy="824230"/>
                    </a:xfrm>
                    <a:prstGeom prst="rect">
                      <a:avLst/>
                    </a:prstGeom>
                    <a:noFill/>
                    <a:ln>
                      <a:noFill/>
                    </a:ln>
                  </pic:spPr>
                </pic:pic>
              </a:graphicData>
            </a:graphic>
          </wp:inline>
        </w:drawing>
      </w:r>
    </w:p>
    <w:p w:rsidR="00EC6E1D" w:rsidRPr="00A66842" w:rsidRDefault="00EC6E1D" w:rsidP="00763DD0">
      <w:pPr>
        <w:pStyle w:val="Qalpha"/>
        <w:tabs>
          <w:tab w:val="clear" w:pos="1520"/>
          <w:tab w:val="clear" w:pos="3940"/>
          <w:tab w:val="left" w:pos="1080"/>
          <w:tab w:val="left" w:pos="2160"/>
        </w:tabs>
        <w:spacing w:before="120" w:after="120" w:line="360" w:lineRule="auto"/>
        <w:ind w:left="1080" w:hanging="1080"/>
        <w:jc w:val="center"/>
        <w:rPr>
          <w:rFonts w:ascii="Palatino Linotype" w:hAnsi="Palatino Linotype"/>
          <w:color w:val="auto"/>
          <w:sz w:val="4"/>
          <w:szCs w:val="4"/>
        </w:rPr>
      </w:pPr>
    </w:p>
    <w:p w:rsidR="00EC6E1D" w:rsidRPr="00A66842" w:rsidRDefault="00EC6E1D" w:rsidP="00763DD0">
      <w:pPr>
        <w:pStyle w:val="Q"/>
        <w:tabs>
          <w:tab w:val="clear" w:pos="1280"/>
          <w:tab w:val="clear" w:pos="3940"/>
          <w:tab w:val="left" w:pos="1080"/>
          <w:tab w:val="left" w:pos="2160"/>
        </w:tabs>
        <w:spacing w:before="120" w:after="120" w:line="360" w:lineRule="auto"/>
        <w:ind w:left="1080" w:hanging="1080"/>
        <w:jc w:val="center"/>
        <w:rPr>
          <w:rFonts w:ascii="Palatino Linotype" w:hAnsi="Palatino Linotype"/>
          <w:b/>
          <w:color w:val="auto"/>
          <w:sz w:val="24"/>
        </w:rPr>
      </w:pPr>
      <w:r w:rsidRPr="00A66842">
        <w:rPr>
          <w:rFonts w:ascii="Palatino Linotype" w:hAnsi="Palatino Linotype"/>
          <w:b/>
          <w:color w:val="auto"/>
          <w:sz w:val="24"/>
        </w:rPr>
        <w:t>ANS</w:t>
      </w:r>
      <w:r w:rsidR="006661C7" w:rsidRPr="00A66842">
        <w:rPr>
          <w:rFonts w:ascii="Palatino Linotype" w:hAnsi="Palatino Linotype"/>
          <w:b/>
          <w:color w:val="auto"/>
          <w:sz w:val="24"/>
        </w:rPr>
        <w:t>.</w:t>
      </w:r>
      <w:r w:rsidR="00517836" w:rsidRPr="00A66842">
        <w:rPr>
          <w:rFonts w:ascii="Palatino Linotype" w:hAnsi="Palatino Linotype"/>
          <w:b/>
          <w:color w:val="auto"/>
          <w:sz w:val="24"/>
        </w:rPr>
        <w:t xml:space="preserve"> FIG. 41.4</w:t>
      </w:r>
      <w:r w:rsidRPr="00A66842">
        <w:rPr>
          <w:rFonts w:ascii="Palatino Linotype" w:hAnsi="Palatino Linotype"/>
          <w:b/>
          <w:color w:val="auto"/>
          <w:sz w:val="24"/>
        </w:rPr>
        <w:t>6</w:t>
      </w:r>
    </w:p>
    <w:p w:rsidR="00517836" w:rsidRPr="00A66842" w:rsidRDefault="00EB703F" w:rsidP="00AF737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sz w:val="24"/>
        </w:rPr>
      </w:pPr>
      <w:r w:rsidRPr="00A66842">
        <w:rPr>
          <w:rFonts w:ascii="Palatino Linotype" w:hAnsi="Palatino Linotype"/>
          <w:b/>
          <w:color w:val="auto"/>
          <w:sz w:val="24"/>
        </w:rPr>
        <w:t>*</w:t>
      </w:r>
      <w:r w:rsidR="00D518DE" w:rsidRPr="00A66842">
        <w:rPr>
          <w:rFonts w:ascii="Palatino Linotype" w:hAnsi="Palatino Linotype"/>
          <w:b/>
          <w:color w:val="auto"/>
          <w:sz w:val="24"/>
        </w:rPr>
        <w:t>P41</w:t>
      </w:r>
      <w:r w:rsidR="00517836" w:rsidRPr="00A66842">
        <w:rPr>
          <w:rFonts w:ascii="Palatino Linotype" w:hAnsi="Palatino Linotype"/>
          <w:b/>
          <w:color w:val="auto"/>
          <w:sz w:val="24"/>
        </w:rPr>
        <w:t>.47</w:t>
      </w:r>
      <w:r w:rsidR="00AF737A" w:rsidRPr="00A66842">
        <w:rPr>
          <w:rFonts w:ascii="Palatino Linotype" w:hAnsi="Palatino Linotype"/>
          <w:b/>
          <w:color w:val="auto"/>
          <w:sz w:val="24"/>
        </w:rPr>
        <w:tab/>
      </w:r>
      <w:r w:rsidR="00517836" w:rsidRPr="00A66842">
        <w:rPr>
          <w:rFonts w:ascii="Palatino Linotype" w:hAnsi="Palatino Linotype"/>
          <w:b/>
          <w:sz w:val="24"/>
        </w:rPr>
        <w:t>Conceptualize</w:t>
      </w:r>
      <w:r w:rsidR="00517836" w:rsidRPr="00A66842">
        <w:rPr>
          <w:rFonts w:ascii="Palatino Linotype" w:hAnsi="Palatino Linotype"/>
          <w:sz w:val="24"/>
        </w:rPr>
        <w:t xml:space="preserve"> If one of the hydrogen atoms is in its ground state, ionization requires photons of energy 13.6 eV. Therefore, the ionization is occurring from atoms in excited states.</w:t>
      </w:r>
    </w:p>
    <w:p w:rsidR="00517836" w:rsidRPr="00A66842" w:rsidRDefault="00517836" w:rsidP="00AF737A">
      <w:pPr>
        <w:spacing w:before="120" w:line="360" w:lineRule="auto"/>
        <w:ind w:left="1080"/>
        <w:rPr>
          <w:rFonts w:ascii="Palatino Linotype" w:hAnsi="Palatino Linotype"/>
        </w:rPr>
      </w:pPr>
      <w:r w:rsidRPr="00A66842">
        <w:rPr>
          <w:rFonts w:ascii="Palatino Linotype" w:hAnsi="Palatino Linotype"/>
          <w:b/>
        </w:rPr>
        <w:t>Categorize</w:t>
      </w:r>
      <w:r w:rsidRPr="00A66842">
        <w:rPr>
          <w:rFonts w:ascii="Palatino Linotype" w:hAnsi="Palatino Linotype"/>
        </w:rPr>
        <w:t xml:space="preserve"> We categorize the problem as one that requires analyzing the hydrogen atom using the Bohr model. We also model the incoming photon and the hydrogen atom as an </w:t>
      </w:r>
      <w:r w:rsidRPr="00A66842">
        <w:rPr>
          <w:rFonts w:ascii="Palatino Linotype" w:hAnsi="Palatino Linotype"/>
          <w:i/>
        </w:rPr>
        <w:t>isolated system</w:t>
      </w:r>
      <w:r w:rsidRPr="00A66842">
        <w:rPr>
          <w:rFonts w:ascii="Palatino Linotype" w:hAnsi="Palatino Linotype"/>
        </w:rPr>
        <w:t xml:space="preserve"> for </w:t>
      </w:r>
      <w:r w:rsidRPr="00A66842">
        <w:rPr>
          <w:rFonts w:ascii="Palatino Linotype" w:hAnsi="Palatino Linotype"/>
          <w:i/>
        </w:rPr>
        <w:t>energy</w:t>
      </w:r>
      <w:r w:rsidRPr="00A66842">
        <w:rPr>
          <w:rFonts w:ascii="Palatino Linotype" w:hAnsi="Palatino Linotype"/>
        </w:rPr>
        <w:t>.</w:t>
      </w:r>
    </w:p>
    <w:p w:rsidR="00517836" w:rsidRPr="00A66842" w:rsidRDefault="00517836" w:rsidP="00AF737A">
      <w:pPr>
        <w:spacing w:before="120" w:line="360" w:lineRule="auto"/>
        <w:ind w:left="1080"/>
        <w:rPr>
          <w:rFonts w:ascii="Palatino Linotype" w:hAnsi="Palatino Linotype"/>
        </w:rPr>
      </w:pPr>
      <w:r w:rsidRPr="00A66842">
        <w:rPr>
          <w:rFonts w:ascii="Palatino Linotype" w:hAnsi="Palatino Linotype"/>
          <w:b/>
        </w:rPr>
        <w:t>Analyze</w:t>
      </w:r>
      <w:r w:rsidRPr="00A66842">
        <w:rPr>
          <w:rFonts w:ascii="Palatino Linotype" w:hAnsi="Palatino Linotype"/>
        </w:rPr>
        <w:t xml:space="preserve"> (a) In order to ionize the atoms with 2.28-eV photons, the energy of the atom must be higher than </w:t>
      </w:r>
      <w:r w:rsidR="00D50F65" w:rsidRPr="00A66842">
        <w:rPr>
          <w:rFonts w:ascii="Palatino Linotype" w:hAnsi="Palatino Linotype"/>
        </w:rPr>
        <w:t>–</w:t>
      </w:r>
      <w:r w:rsidRPr="00A66842">
        <w:rPr>
          <w:rFonts w:ascii="Palatino Linotype" w:hAnsi="Palatino Linotype"/>
        </w:rPr>
        <w:t xml:space="preserve">2.28 eV. Consulting Figure 41.8, we see the minimum value of </w:t>
      </w:r>
      <w:r w:rsidRPr="00A66842">
        <w:rPr>
          <w:rFonts w:ascii="Palatino Linotype" w:hAnsi="Palatino Linotype"/>
          <w:i/>
        </w:rPr>
        <w:t>n</w:t>
      </w:r>
      <w:r w:rsidRPr="00A66842">
        <w:rPr>
          <w:rFonts w:ascii="Palatino Linotype" w:hAnsi="Palatino Linotype"/>
        </w:rPr>
        <w:t xml:space="preserve"> for which the energy is higher than </w:t>
      </w:r>
      <w:r w:rsidR="00D50F65" w:rsidRPr="00A66842">
        <w:rPr>
          <w:rFonts w:ascii="Palatino Linotype" w:hAnsi="Palatino Linotype"/>
        </w:rPr>
        <w:t>–</w:t>
      </w:r>
      <w:r w:rsidRPr="00A66842">
        <w:rPr>
          <w:rFonts w:ascii="Palatino Linotype" w:hAnsi="Palatino Linotype"/>
        </w:rPr>
        <w:t xml:space="preserve">2.28 eV is </w:t>
      </w:r>
      <w:r w:rsidRPr="00A66842">
        <w:rPr>
          <w:rFonts w:ascii="Palatino Linotype" w:hAnsi="Palatino Linotype"/>
          <w:i/>
          <w:bdr w:val="single" w:sz="4" w:space="0" w:color="auto"/>
        </w:rPr>
        <w:t>n</w:t>
      </w:r>
      <w:r w:rsidRPr="00A66842">
        <w:rPr>
          <w:rFonts w:ascii="Palatino Linotype" w:hAnsi="Palatino Linotype"/>
          <w:bdr w:val="single" w:sz="4" w:space="0" w:color="auto"/>
        </w:rPr>
        <w:t xml:space="preserve"> = 3</w:t>
      </w:r>
      <w:r w:rsidRPr="00A66842">
        <w:rPr>
          <w:rFonts w:ascii="Palatino Linotype" w:hAnsi="Palatino Linotype"/>
        </w:rPr>
        <w:t>.</w:t>
      </w:r>
    </w:p>
    <w:p w:rsidR="00517836" w:rsidRPr="00A66842" w:rsidRDefault="00517836" w:rsidP="00AF737A">
      <w:pPr>
        <w:spacing w:before="120" w:line="360" w:lineRule="auto"/>
        <w:ind w:left="1080"/>
        <w:rPr>
          <w:rFonts w:ascii="Palatino Linotype" w:hAnsi="Palatino Linotype"/>
        </w:rPr>
      </w:pPr>
      <w:r w:rsidRPr="00A66842">
        <w:rPr>
          <w:rFonts w:ascii="Palatino Linotype" w:hAnsi="Palatino Linotype"/>
        </w:rPr>
        <w:lastRenderedPageBreak/>
        <w:t>(b) Let us write the appropriate reduction of Equation 8.2 for the ionization process:</w:t>
      </w:r>
    </w:p>
    <w:p w:rsidR="00517836" w:rsidRPr="00A66842" w:rsidRDefault="00670F2E" w:rsidP="00EB703F">
      <w:pPr>
        <w:spacing w:line="360" w:lineRule="auto"/>
        <w:jc w:val="center"/>
        <w:rPr>
          <w:rFonts w:ascii="Palatino Linotype" w:hAnsi="Palatino Linotype"/>
        </w:rPr>
      </w:pPr>
      <w:r w:rsidRPr="00A66842">
        <w:rPr>
          <w:rFonts w:ascii="Palatino Linotype" w:hAnsi="Palatino Linotype"/>
          <w:position w:val="-12"/>
        </w:rPr>
        <w:object w:dxaOrig="2700" w:dyaOrig="400">
          <v:shape id="_x0000_i1418" type="#_x0000_t75" style="width:135.8pt;height:20.25pt" o:ole="">
            <v:imagedata r:id="rId800" o:title=""/>
          </v:shape>
          <o:OLEObject Type="Embed" ProgID="Equation.DSMT4" ShapeID="_x0000_i1418" DrawAspect="Content" ObjectID="_1595942887" r:id="rId801"/>
        </w:object>
      </w:r>
      <w:r w:rsidR="00517836" w:rsidRPr="00A66842">
        <w:rPr>
          <w:rFonts w:ascii="Palatino Linotype" w:hAnsi="Palatino Linotype"/>
        </w:rPr>
        <w:t xml:space="preserve">     (1)</w:t>
      </w:r>
    </w:p>
    <w:p w:rsidR="00517836" w:rsidRPr="00A66842" w:rsidRDefault="00517836" w:rsidP="00AF737A">
      <w:pPr>
        <w:spacing w:before="120" w:line="360" w:lineRule="auto"/>
        <w:ind w:left="1080"/>
        <w:rPr>
          <w:rFonts w:ascii="Palatino Linotype" w:hAnsi="Palatino Linotype"/>
        </w:rPr>
      </w:pPr>
      <w:r w:rsidRPr="00A66842">
        <w:rPr>
          <w:rFonts w:ascii="Palatino Linotype" w:hAnsi="Palatino Linotype"/>
        </w:rPr>
        <w:t xml:space="preserve">where </w:t>
      </w:r>
      <w:r w:rsidRPr="00A66842">
        <w:rPr>
          <w:rFonts w:ascii="Palatino Linotype" w:hAnsi="Palatino Linotype"/>
          <w:i/>
        </w:rPr>
        <w:t>T</w:t>
      </w:r>
      <w:r w:rsidRPr="00A66842">
        <w:rPr>
          <w:rFonts w:ascii="Palatino Linotype" w:hAnsi="Palatino Linotype"/>
          <w:vertAlign w:val="subscript"/>
        </w:rPr>
        <w:t>ER</w:t>
      </w:r>
      <w:r w:rsidRPr="00A66842">
        <w:rPr>
          <w:rFonts w:ascii="Palatino Linotype" w:hAnsi="Palatino Linotype"/>
        </w:rPr>
        <w:t xml:space="preserve"> represents the energy carried into the process by the photon. Express each of the energy changes in terms of initial and final values:</w:t>
      </w:r>
    </w:p>
    <w:p w:rsidR="00517836" w:rsidRPr="00A66842" w:rsidRDefault="00670F2E" w:rsidP="00763DD0">
      <w:pPr>
        <w:spacing w:line="360" w:lineRule="auto"/>
        <w:jc w:val="center"/>
        <w:rPr>
          <w:rFonts w:ascii="Palatino Linotype" w:hAnsi="Palatino Linotype"/>
        </w:rPr>
      </w:pPr>
      <w:r w:rsidRPr="00A66842">
        <w:rPr>
          <w:rFonts w:ascii="Palatino Linotype" w:hAnsi="Palatino Linotype"/>
          <w:position w:val="-20"/>
        </w:rPr>
        <w:object w:dxaOrig="2880" w:dyaOrig="540">
          <v:shape id="_x0000_i1419" type="#_x0000_t75" style="width:2in;height:27pt" o:ole="">
            <v:imagedata r:id="rId802" o:title=""/>
          </v:shape>
          <o:OLEObject Type="Embed" ProgID="Equation.DSMT4" ShapeID="_x0000_i1419" DrawAspect="Content" ObjectID="_1595942888" r:id="rId803"/>
        </w:object>
      </w:r>
      <w:r w:rsidR="00517836" w:rsidRPr="00A66842">
        <w:rPr>
          <w:rFonts w:ascii="Palatino Linotype" w:hAnsi="Palatino Linotype"/>
        </w:rPr>
        <w:t xml:space="preserve">      (2)</w:t>
      </w:r>
    </w:p>
    <w:p w:rsidR="00517836" w:rsidRPr="00A66842" w:rsidRDefault="00517836" w:rsidP="00AF737A">
      <w:pPr>
        <w:spacing w:before="120" w:line="360" w:lineRule="auto"/>
        <w:ind w:left="1080"/>
        <w:rPr>
          <w:rFonts w:ascii="Palatino Linotype" w:hAnsi="Palatino Linotype"/>
        </w:rPr>
      </w:pPr>
      <w:r w:rsidRPr="00A66842">
        <w:rPr>
          <w:rFonts w:ascii="Palatino Linotype" w:hAnsi="Palatino Linotype"/>
        </w:rPr>
        <w:t>where we have evaluated the final potential energy as zero because the electron is far from its parent atom. Now rearrange the equation:</w:t>
      </w:r>
    </w:p>
    <w:p w:rsidR="00517836" w:rsidRPr="00A66842" w:rsidRDefault="00670F2E" w:rsidP="00EB703F">
      <w:pPr>
        <w:spacing w:line="360" w:lineRule="auto"/>
        <w:jc w:val="center"/>
        <w:rPr>
          <w:rFonts w:ascii="Palatino Linotype" w:hAnsi="Palatino Linotype"/>
        </w:rPr>
      </w:pPr>
      <w:r w:rsidRPr="00A66842">
        <w:rPr>
          <w:rFonts w:ascii="Palatino Linotype" w:hAnsi="Palatino Linotype"/>
          <w:position w:val="-18"/>
        </w:rPr>
        <w:object w:dxaOrig="5400" w:dyaOrig="480">
          <v:shape id="_x0000_i1420" type="#_x0000_t75" style="width:270pt;height:24pt" o:ole="">
            <v:imagedata r:id="rId804" o:title=""/>
          </v:shape>
          <o:OLEObject Type="Embed" ProgID="Equation.DSMT4" ShapeID="_x0000_i1420" DrawAspect="Content" ObjectID="_1595942889" r:id="rId805"/>
        </w:object>
      </w:r>
      <w:r w:rsidR="00517836" w:rsidRPr="00A66842">
        <w:rPr>
          <w:rFonts w:ascii="Palatino Linotype" w:hAnsi="Palatino Linotype"/>
        </w:rPr>
        <w:t xml:space="preserve">       (3)</w:t>
      </w:r>
    </w:p>
    <w:p w:rsidR="00517836" w:rsidRPr="00A66842" w:rsidRDefault="00517836" w:rsidP="00AF737A">
      <w:pPr>
        <w:spacing w:before="120" w:line="360" w:lineRule="auto"/>
        <w:ind w:left="1080"/>
        <w:rPr>
          <w:rFonts w:ascii="Palatino Linotype" w:hAnsi="Palatino Linotype"/>
        </w:rPr>
      </w:pPr>
      <w:r w:rsidRPr="00A66842">
        <w:rPr>
          <w:rFonts w:ascii="Palatino Linotype" w:hAnsi="Palatino Linotype"/>
        </w:rPr>
        <w:t xml:space="preserve">The term on the left is the kinetic energy of the ejected electron. On the right, in the parenthesis is the sum of initial kinetic and potential energy values according to Equation 41.7, which we have ultimately evaluated in the Bohr model with Equation 41.14. Therefore, for an initial energy state corresponding to </w:t>
      </w:r>
      <w:r w:rsidRPr="00A66842">
        <w:rPr>
          <w:rFonts w:ascii="Palatino Linotype" w:hAnsi="Palatino Linotype"/>
          <w:i/>
        </w:rPr>
        <w:t>n</w:t>
      </w:r>
      <w:r w:rsidRPr="00A66842">
        <w:rPr>
          <w:rFonts w:ascii="Palatino Linotype" w:hAnsi="Palatino Linotype"/>
        </w:rPr>
        <w:t xml:space="preserve"> = 3,</w:t>
      </w:r>
    </w:p>
    <w:p w:rsidR="00517836" w:rsidRPr="00A66842" w:rsidRDefault="00670F2E" w:rsidP="00EB703F">
      <w:pPr>
        <w:spacing w:line="360" w:lineRule="auto"/>
        <w:jc w:val="center"/>
        <w:rPr>
          <w:rFonts w:ascii="Palatino Linotype" w:hAnsi="Palatino Linotype"/>
        </w:rPr>
      </w:pPr>
      <w:r w:rsidRPr="00A66842">
        <w:rPr>
          <w:rFonts w:ascii="Palatino Linotype" w:hAnsi="Palatino Linotype"/>
          <w:position w:val="-18"/>
        </w:rPr>
        <w:object w:dxaOrig="4980" w:dyaOrig="460">
          <v:shape id="_x0000_i1421" type="#_x0000_t75" style="width:249pt;height:23.25pt" o:ole="">
            <v:imagedata r:id="rId806" o:title=""/>
          </v:shape>
          <o:OLEObject Type="Embed" ProgID="Equation.DSMT4" ShapeID="_x0000_i1421" DrawAspect="Content" ObjectID="_1595942890" r:id="rId807"/>
        </w:object>
      </w:r>
      <w:r w:rsidR="00517836" w:rsidRPr="00A66842">
        <w:rPr>
          <w:rFonts w:ascii="Palatino Linotype" w:hAnsi="Palatino Linotype"/>
        </w:rPr>
        <w:t xml:space="preserve">      (4)</w:t>
      </w:r>
    </w:p>
    <w:p w:rsidR="00517836" w:rsidRPr="00A66842" w:rsidRDefault="00517836" w:rsidP="00AF737A">
      <w:pPr>
        <w:spacing w:before="120" w:line="360" w:lineRule="auto"/>
        <w:ind w:left="1080"/>
        <w:rPr>
          <w:rFonts w:ascii="Palatino Linotype" w:hAnsi="Palatino Linotype"/>
        </w:rPr>
      </w:pPr>
      <w:r w:rsidRPr="00A66842">
        <w:rPr>
          <w:rFonts w:ascii="Palatino Linotype" w:hAnsi="Palatino Linotype"/>
        </w:rPr>
        <w:t>Now use Equation 7.16 to find the speed of the electron:</w:t>
      </w:r>
    </w:p>
    <w:p w:rsidR="00517836" w:rsidRPr="00A66842" w:rsidRDefault="00670F2E" w:rsidP="00EB703F">
      <w:pPr>
        <w:spacing w:line="360" w:lineRule="auto"/>
        <w:jc w:val="center"/>
        <w:rPr>
          <w:rFonts w:ascii="Palatino Linotype" w:hAnsi="Palatino Linotype"/>
        </w:rPr>
      </w:pPr>
      <w:r w:rsidRPr="00A66842">
        <w:rPr>
          <w:rFonts w:ascii="Palatino Linotype" w:hAnsi="Palatino Linotype"/>
          <w:position w:val="-68"/>
        </w:rPr>
        <w:object w:dxaOrig="7480" w:dyaOrig="1520">
          <v:shape id="_x0000_i1422" type="#_x0000_t75" style="width:375.1pt;height:75.75pt" o:ole="">
            <v:imagedata r:id="rId808" o:title=""/>
          </v:shape>
          <o:OLEObject Type="Embed" ProgID="Equation.DSMT4" ShapeID="_x0000_i1422" DrawAspect="Content" ObjectID="_1595942891" r:id="rId809"/>
        </w:object>
      </w:r>
    </w:p>
    <w:p w:rsidR="00517836" w:rsidRPr="00A66842" w:rsidRDefault="00517836" w:rsidP="00AF737A">
      <w:pPr>
        <w:spacing w:before="120" w:line="360" w:lineRule="auto"/>
        <w:ind w:left="1080"/>
        <w:rPr>
          <w:rFonts w:ascii="Palatino Linotype" w:hAnsi="Palatino Linotype"/>
        </w:rPr>
      </w:pPr>
      <w:r w:rsidRPr="00A66842">
        <w:rPr>
          <w:rFonts w:ascii="Palatino Linotype" w:hAnsi="Palatino Linotype"/>
          <w:b/>
        </w:rPr>
        <w:t>Finalize</w:t>
      </w:r>
      <w:r w:rsidRPr="00A66842">
        <w:rPr>
          <w:rFonts w:ascii="Palatino Linotype" w:hAnsi="Palatino Linotype"/>
        </w:rPr>
        <w:t xml:space="preserve"> The fact that this speed is only about 0.2% of the speed of light justifies our use of the classical expression for kinetic energy.]</w:t>
      </w:r>
    </w:p>
    <w:p w:rsidR="00517836" w:rsidRPr="00A66842" w:rsidRDefault="00517836" w:rsidP="00AF737A">
      <w:pPr>
        <w:spacing w:before="120" w:line="360" w:lineRule="auto"/>
        <w:ind w:left="1080"/>
        <w:rPr>
          <w:rFonts w:ascii="Palatino Linotype" w:hAnsi="Palatino Linotype"/>
        </w:rPr>
      </w:pPr>
      <w:r w:rsidRPr="00A66842">
        <w:rPr>
          <w:rFonts w:ascii="Palatino Linotype" w:hAnsi="Palatino Linotype"/>
          <w:i/>
        </w:rPr>
        <w:t>Answers:</w:t>
      </w:r>
      <w:r w:rsidRPr="00A66842">
        <w:rPr>
          <w:rFonts w:ascii="Palatino Linotype" w:hAnsi="Palatino Linotype"/>
        </w:rPr>
        <w:t xml:space="preserve"> (a) 3  (b) 520 km/s  </w:t>
      </w:r>
    </w:p>
    <w:p w:rsidR="00517836" w:rsidRPr="00A66842" w:rsidRDefault="004D0A1D" w:rsidP="00AF737A">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s="Times New Roman"/>
          <w:sz w:val="24"/>
        </w:rPr>
      </w:pPr>
      <w:r w:rsidRPr="00A66842">
        <w:rPr>
          <w:rFonts w:ascii="Palatino Linotype" w:hAnsi="Palatino Linotype"/>
          <w:b/>
          <w:color w:val="auto"/>
          <w:sz w:val="24"/>
        </w:rPr>
        <w:lastRenderedPageBreak/>
        <w:t>*</w:t>
      </w:r>
      <w:r w:rsidR="00517836" w:rsidRPr="00A66842">
        <w:rPr>
          <w:rFonts w:ascii="Palatino Linotype" w:hAnsi="Palatino Linotype"/>
          <w:b/>
          <w:color w:val="auto"/>
          <w:sz w:val="24"/>
        </w:rPr>
        <w:t>P41.48</w:t>
      </w:r>
      <w:r w:rsidR="00AF737A" w:rsidRPr="00A66842">
        <w:rPr>
          <w:rFonts w:ascii="Palatino Linotype" w:hAnsi="Palatino Linotype"/>
          <w:b/>
          <w:color w:val="auto"/>
          <w:sz w:val="24"/>
        </w:rPr>
        <w:tab/>
      </w:r>
      <w:r w:rsidR="00517836" w:rsidRPr="00A66842">
        <w:rPr>
          <w:rFonts w:ascii="Palatino Linotype" w:hAnsi="Palatino Linotype" w:cs="Times New Roman"/>
          <w:b/>
          <w:sz w:val="24"/>
        </w:rPr>
        <w:t>Conceptualize</w:t>
      </w:r>
      <w:r w:rsidR="00517836" w:rsidRPr="00A66842">
        <w:rPr>
          <w:rFonts w:ascii="Palatino Linotype" w:hAnsi="Palatino Linotype" w:cs="Times New Roman"/>
          <w:sz w:val="24"/>
        </w:rPr>
        <w:t xml:space="preserve"> Review Example 41.1. In that example, we looked at a hydrogen atom in the </w:t>
      </w:r>
      <w:r w:rsidR="00517836" w:rsidRPr="00A66842">
        <w:rPr>
          <w:rFonts w:ascii="Palatino Linotype" w:hAnsi="Palatino Linotype" w:cs="Times New Roman"/>
          <w:i/>
          <w:sz w:val="24"/>
        </w:rPr>
        <w:t>n</w:t>
      </w:r>
      <w:r w:rsidR="00517836" w:rsidRPr="00A66842">
        <w:rPr>
          <w:rFonts w:ascii="Palatino Linotype" w:hAnsi="Palatino Linotype" w:cs="Times New Roman"/>
          <w:sz w:val="24"/>
        </w:rPr>
        <w:t xml:space="preserve"> = 5 state. Now imagine such an atom in a state of very high value of </w:t>
      </w:r>
      <w:r w:rsidR="00517836" w:rsidRPr="00A66842">
        <w:rPr>
          <w:rFonts w:ascii="Palatino Linotype" w:hAnsi="Palatino Linotype" w:cs="Times New Roman"/>
          <w:i/>
          <w:sz w:val="24"/>
        </w:rPr>
        <w:t>n</w:t>
      </w:r>
      <w:r w:rsidR="00517836" w:rsidRPr="00A66842">
        <w:rPr>
          <w:rFonts w:ascii="Palatino Linotype" w:hAnsi="Palatino Linotype" w:cs="Times New Roman"/>
          <w:sz w:val="24"/>
        </w:rPr>
        <w:t>.</w:t>
      </w:r>
    </w:p>
    <w:p w:rsidR="00517836" w:rsidRPr="00A66842" w:rsidRDefault="00517836" w:rsidP="00AF737A">
      <w:pPr>
        <w:spacing w:before="120" w:line="360" w:lineRule="auto"/>
        <w:ind w:left="1080"/>
        <w:rPr>
          <w:rFonts w:ascii="Palatino Linotype" w:hAnsi="Palatino Linotype" w:cs="Times New Roman"/>
        </w:rPr>
      </w:pPr>
      <w:r w:rsidRPr="00A66842">
        <w:rPr>
          <w:rFonts w:ascii="Palatino Linotype" w:hAnsi="Palatino Linotype" w:cs="Times New Roman"/>
          <w:b/>
        </w:rPr>
        <w:t>Categorize</w:t>
      </w:r>
      <w:r w:rsidRPr="00A66842">
        <w:rPr>
          <w:rFonts w:ascii="Palatino Linotype" w:hAnsi="Palatino Linotype" w:cs="Times New Roman"/>
        </w:rPr>
        <w:t xml:space="preserve"> We will be modeling the hydrogen atom with the Bohr theory.</w:t>
      </w:r>
    </w:p>
    <w:p w:rsidR="00517836" w:rsidRPr="00A66842" w:rsidRDefault="00517836" w:rsidP="00AF737A">
      <w:pPr>
        <w:spacing w:before="120" w:line="360" w:lineRule="auto"/>
        <w:ind w:left="1080"/>
        <w:rPr>
          <w:rFonts w:ascii="Palatino Linotype" w:hAnsi="Palatino Linotype" w:cs="Times New Roman"/>
        </w:rPr>
      </w:pPr>
      <w:r w:rsidRPr="00A66842">
        <w:rPr>
          <w:rFonts w:ascii="Palatino Linotype" w:hAnsi="Palatino Linotype" w:cs="Times New Roman"/>
          <w:b/>
        </w:rPr>
        <w:t>Analyze</w:t>
      </w:r>
      <w:r w:rsidRPr="00A66842">
        <w:rPr>
          <w:rFonts w:ascii="Palatino Linotype" w:hAnsi="Palatino Linotype" w:cs="Times New Roman"/>
        </w:rPr>
        <w:t xml:space="preserve"> From Equation 41.17, the quantum prediction of the wavelength is</w:t>
      </w:r>
    </w:p>
    <w:p w:rsidR="00517836" w:rsidRPr="00A66842" w:rsidRDefault="00670F2E" w:rsidP="00763DD0">
      <w:pPr>
        <w:spacing w:line="360" w:lineRule="auto"/>
        <w:jc w:val="center"/>
        <w:rPr>
          <w:rFonts w:ascii="Palatino Linotype" w:hAnsi="Palatino Linotype" w:cs="Times New Roman"/>
        </w:rPr>
      </w:pPr>
      <w:r w:rsidRPr="00A66842">
        <w:rPr>
          <w:rFonts w:ascii="Palatino Linotype" w:hAnsi="Palatino Linotype"/>
          <w:position w:val="-40"/>
        </w:rPr>
        <w:object w:dxaOrig="4920" w:dyaOrig="960">
          <v:shape id="_x0000_i1423" type="#_x0000_t75" style="width:246pt;height:48pt" o:ole="">
            <v:imagedata r:id="rId810" o:title=""/>
          </v:shape>
          <o:OLEObject Type="Embed" ProgID="Equation.DSMT4" ShapeID="_x0000_i1423" DrawAspect="Content" ObjectID="_1595942892" r:id="rId811"/>
        </w:object>
      </w:r>
      <w:r w:rsidR="00517836" w:rsidRPr="00A66842">
        <w:rPr>
          <w:rFonts w:ascii="Palatino Linotype" w:hAnsi="Palatino Linotype"/>
        </w:rPr>
        <w:t xml:space="preserve">      (1)</w:t>
      </w:r>
    </w:p>
    <w:p w:rsidR="00517836" w:rsidRPr="00A66842" w:rsidRDefault="00517836" w:rsidP="00AF737A">
      <w:pPr>
        <w:spacing w:before="120" w:line="360" w:lineRule="auto"/>
        <w:ind w:left="1080"/>
        <w:rPr>
          <w:rFonts w:ascii="Palatino Linotype" w:hAnsi="Palatino Linotype" w:cs="Times New Roman"/>
        </w:rPr>
      </w:pPr>
      <w:r w:rsidRPr="00A66842">
        <w:rPr>
          <w:rFonts w:ascii="Palatino Linotype" w:hAnsi="Palatino Linotype" w:cs="Times New Roman"/>
        </w:rPr>
        <w:t>where we have substituted the definition of the Rydberg constant. From the What If? feature in Example 41.1, we see that the classical prediction of the wavelength is</w:t>
      </w:r>
    </w:p>
    <w:p w:rsidR="00517836" w:rsidRPr="00A66842" w:rsidRDefault="00670F2E" w:rsidP="00EB703F">
      <w:pPr>
        <w:spacing w:line="360" w:lineRule="auto"/>
        <w:jc w:val="center"/>
        <w:rPr>
          <w:rFonts w:ascii="Palatino Linotype" w:hAnsi="Palatino Linotype" w:cs="Times New Roman"/>
        </w:rPr>
      </w:pPr>
      <w:r w:rsidRPr="00A66842">
        <w:rPr>
          <w:rFonts w:ascii="Palatino Linotype" w:hAnsi="Palatino Linotype"/>
          <w:position w:val="-34"/>
        </w:rPr>
        <w:object w:dxaOrig="2520" w:dyaOrig="800">
          <v:shape id="_x0000_i1424" type="#_x0000_t75" style="width:126pt;height:39.75pt" o:ole="">
            <v:imagedata r:id="rId812" o:title=""/>
          </v:shape>
          <o:OLEObject Type="Embed" ProgID="Equation.DSMT4" ShapeID="_x0000_i1424" DrawAspect="Content" ObjectID="_1595942893" r:id="rId813"/>
        </w:object>
      </w:r>
      <w:r w:rsidR="00517836" w:rsidRPr="00A66842">
        <w:rPr>
          <w:rFonts w:ascii="Palatino Linotype" w:hAnsi="Palatino Linotype"/>
        </w:rPr>
        <w:t xml:space="preserve">      (2)</w:t>
      </w:r>
    </w:p>
    <w:p w:rsidR="00517836" w:rsidRPr="00A66842" w:rsidRDefault="00517836" w:rsidP="00AF737A">
      <w:pPr>
        <w:spacing w:before="120" w:line="360" w:lineRule="auto"/>
        <w:ind w:left="1080"/>
        <w:rPr>
          <w:rFonts w:ascii="Palatino Linotype" w:hAnsi="Palatino Linotype" w:cs="Times New Roman"/>
        </w:rPr>
      </w:pPr>
      <w:r w:rsidRPr="00A66842">
        <w:rPr>
          <w:rFonts w:ascii="Palatino Linotype" w:hAnsi="Palatino Linotype" w:cs="Times New Roman"/>
        </w:rPr>
        <w:t xml:space="preserve">Use Equations 41.8 and 41.12 to substitute for </w:t>
      </w:r>
      <w:r w:rsidRPr="00A66842">
        <w:rPr>
          <w:rFonts w:ascii="Palatino Linotype" w:hAnsi="Palatino Linotype" w:cs="Times New Roman"/>
          <w:i/>
        </w:rPr>
        <w:t>v</w:t>
      </w:r>
      <w:r w:rsidRPr="00A66842">
        <w:rPr>
          <w:rFonts w:ascii="Palatino Linotype" w:hAnsi="Palatino Linotype" w:cs="Times New Roman"/>
        </w:rPr>
        <w:t xml:space="preserve"> and </w:t>
      </w:r>
      <w:r w:rsidRPr="00A66842">
        <w:rPr>
          <w:rFonts w:ascii="Palatino Linotype" w:hAnsi="Palatino Linotype" w:cs="Times New Roman"/>
          <w:i/>
        </w:rPr>
        <w:t>r</w:t>
      </w:r>
      <w:r w:rsidRPr="00A66842">
        <w:rPr>
          <w:rFonts w:ascii="Palatino Linotype" w:hAnsi="Palatino Linotype" w:cs="Times New Roman"/>
        </w:rPr>
        <w:t xml:space="preserve"> in Equation (2):</w:t>
      </w:r>
    </w:p>
    <w:p w:rsidR="00517836" w:rsidRPr="00A66842" w:rsidRDefault="00670F2E" w:rsidP="00EB703F">
      <w:pPr>
        <w:spacing w:line="360" w:lineRule="auto"/>
        <w:jc w:val="center"/>
        <w:rPr>
          <w:rFonts w:ascii="Palatino Linotype" w:hAnsi="Palatino Linotype" w:cs="Times New Roman"/>
        </w:rPr>
      </w:pPr>
      <w:r w:rsidRPr="00A66842">
        <w:rPr>
          <w:rFonts w:ascii="Palatino Linotype" w:hAnsi="Palatino Linotype"/>
          <w:position w:val="-96"/>
        </w:rPr>
        <w:object w:dxaOrig="4600" w:dyaOrig="1520">
          <v:shape id="_x0000_i1425" type="#_x0000_t75" style="width:230.25pt;height:75.75pt" o:ole="">
            <v:imagedata r:id="rId814" o:title=""/>
          </v:shape>
          <o:OLEObject Type="Embed" ProgID="Equation.DSMT4" ShapeID="_x0000_i1425" DrawAspect="Content" ObjectID="_1595942894" r:id="rId815"/>
        </w:object>
      </w:r>
      <w:r w:rsidR="00517836" w:rsidRPr="00A66842">
        <w:rPr>
          <w:rFonts w:ascii="Palatino Linotype" w:hAnsi="Palatino Linotype"/>
        </w:rPr>
        <w:t xml:space="preserve">       (3)</w:t>
      </w:r>
    </w:p>
    <w:p w:rsidR="00517836" w:rsidRPr="00A66842" w:rsidRDefault="00517836" w:rsidP="00AF737A">
      <w:pPr>
        <w:spacing w:before="120" w:line="360" w:lineRule="auto"/>
        <w:ind w:left="1080"/>
        <w:rPr>
          <w:rFonts w:ascii="Palatino Linotype" w:hAnsi="Palatino Linotype" w:cs="Times New Roman"/>
        </w:rPr>
      </w:pPr>
      <w:r w:rsidRPr="00A66842">
        <w:rPr>
          <w:rFonts w:ascii="Palatino Linotype" w:hAnsi="Palatino Linotype" w:cs="Times New Roman"/>
        </w:rPr>
        <w:t>Multiply Equations (1) and (3) to give a ratio of the classical wavelength to the quantum wavelength and clean up the constants:</w:t>
      </w:r>
    </w:p>
    <w:p w:rsidR="00517836" w:rsidRPr="00A66842" w:rsidRDefault="00670F2E" w:rsidP="00763DD0">
      <w:pPr>
        <w:spacing w:line="360" w:lineRule="auto"/>
        <w:rPr>
          <w:rFonts w:ascii="Palatino Linotype" w:hAnsi="Palatino Linotype" w:cs="Times New Roman"/>
        </w:rPr>
      </w:pPr>
      <w:r w:rsidRPr="00A66842">
        <w:rPr>
          <w:rFonts w:ascii="Palatino Linotype" w:hAnsi="Palatino Linotype"/>
          <w:position w:val="-42"/>
        </w:rPr>
        <w:object w:dxaOrig="8480" w:dyaOrig="1000">
          <v:shape id="_x0000_i1426" type="#_x0000_t75" style="width:423.15pt;height:50.25pt" o:ole="">
            <v:imagedata r:id="rId816" o:title=""/>
          </v:shape>
          <o:OLEObject Type="Embed" ProgID="Equation.DSMT4" ShapeID="_x0000_i1426" DrawAspect="Content" ObjectID="_1595942895" r:id="rId817"/>
        </w:object>
      </w:r>
    </w:p>
    <w:p w:rsidR="00517836" w:rsidRPr="00A66842" w:rsidRDefault="00517836" w:rsidP="004F5967">
      <w:pPr>
        <w:keepNext/>
        <w:spacing w:before="120" w:line="360" w:lineRule="auto"/>
        <w:ind w:left="1080"/>
        <w:rPr>
          <w:rFonts w:ascii="Palatino Linotype" w:hAnsi="Palatino Linotype" w:cs="Times New Roman"/>
        </w:rPr>
      </w:pPr>
      <w:r w:rsidRPr="00A66842">
        <w:rPr>
          <w:rFonts w:ascii="Palatino Linotype" w:hAnsi="Palatino Linotype" w:cs="Times New Roman"/>
        </w:rPr>
        <w:lastRenderedPageBreak/>
        <w:t xml:space="preserve">Finally, substitute for </w:t>
      </w:r>
      <w:r w:rsidRPr="00A66842">
        <w:rPr>
          <w:rFonts w:ascii="Palatino Linotype" w:hAnsi="Palatino Linotype" w:cs="Times New Roman"/>
          <w:i/>
        </w:rPr>
        <w:t>a</w:t>
      </w:r>
      <w:r w:rsidRPr="00A66842">
        <w:rPr>
          <w:rFonts w:ascii="Palatino Linotype" w:hAnsi="Palatino Linotype" w:cs="Times New Roman"/>
          <w:vertAlign w:val="subscript"/>
        </w:rPr>
        <w:t>0</w:t>
      </w:r>
      <w:r w:rsidRPr="00A66842">
        <w:rPr>
          <w:rFonts w:ascii="Palatino Linotype" w:hAnsi="Palatino Linotype" w:cs="Times New Roman"/>
        </w:rPr>
        <w:t xml:space="preserve"> from Equation 41.11:</w:t>
      </w:r>
    </w:p>
    <w:p w:rsidR="00517836" w:rsidRPr="00A66842" w:rsidRDefault="00670F2E" w:rsidP="00EB703F">
      <w:pPr>
        <w:spacing w:line="360" w:lineRule="auto"/>
        <w:jc w:val="center"/>
        <w:rPr>
          <w:rFonts w:ascii="Palatino Linotype" w:hAnsi="Palatino Linotype" w:cs="Times New Roman"/>
        </w:rPr>
      </w:pPr>
      <w:r w:rsidRPr="00A66842">
        <w:rPr>
          <w:rFonts w:ascii="Palatino Linotype" w:hAnsi="Palatino Linotype"/>
          <w:position w:val="-40"/>
        </w:rPr>
        <w:object w:dxaOrig="6760" w:dyaOrig="980">
          <v:shape id="_x0000_i1427" type="#_x0000_t75" style="width:339pt;height:48.75pt" o:ole="">
            <v:imagedata r:id="rId818" o:title=""/>
          </v:shape>
          <o:OLEObject Type="Embed" ProgID="Equation.DSMT4" ShapeID="_x0000_i1427" DrawAspect="Content" ObjectID="_1595942896" r:id="rId819"/>
        </w:object>
      </w:r>
      <w:r w:rsidR="00517836" w:rsidRPr="00A66842">
        <w:rPr>
          <w:rFonts w:ascii="Palatino Linotype" w:hAnsi="Palatino Linotype"/>
        </w:rPr>
        <w:t xml:space="preserve">   (4)</w:t>
      </w:r>
    </w:p>
    <w:p w:rsidR="00517836" w:rsidRPr="00A66842" w:rsidRDefault="00517836" w:rsidP="00AF737A">
      <w:pPr>
        <w:spacing w:before="120" w:line="360" w:lineRule="auto"/>
        <w:ind w:left="1080"/>
        <w:rPr>
          <w:rFonts w:ascii="Palatino Linotype" w:hAnsi="Palatino Linotype" w:cs="Times New Roman"/>
        </w:rPr>
      </w:pPr>
      <w:r w:rsidRPr="00A66842">
        <w:rPr>
          <w:rFonts w:ascii="Palatino Linotype" w:hAnsi="Palatino Linotype" w:cs="Times New Roman"/>
        </w:rPr>
        <w:t xml:space="preserve">It is remarkable that all of these constants reduced to just the fraction </w:t>
      </w:r>
      <w:r w:rsidR="00670F2E" w:rsidRPr="00A66842">
        <w:rPr>
          <w:rFonts w:ascii="Palatino Linotype" w:hAnsi="Palatino Linotype"/>
          <w:position w:val="-16"/>
        </w:rPr>
        <w:object w:dxaOrig="220" w:dyaOrig="460">
          <v:shape id="_x0000_i1428" type="#_x0000_t75" style="width:11.25pt;height:23.25pt" o:ole="">
            <v:imagedata r:id="rId820" o:title=""/>
          </v:shape>
          <o:OLEObject Type="Embed" ProgID="Equation.DSMT4" ShapeID="_x0000_i1428" DrawAspect="Content" ObjectID="_1595942897" r:id="rId821"/>
        </w:object>
      </w:r>
      <w:r w:rsidRPr="00A66842">
        <w:rPr>
          <w:rFonts w:ascii="Palatino Linotype" w:hAnsi="Palatino Linotype" w:cs="Times New Roman"/>
        </w:rPr>
        <w:t xml:space="preserve">! The problem statement asked for a comparison for a </w:t>
      </w:r>
      <w:r w:rsidR="00D50F65" w:rsidRPr="00A66842">
        <w:rPr>
          <w:rFonts w:ascii="Palatino Linotype" w:hAnsi="Palatino Linotype" w:cs="Times New Roman"/>
        </w:rPr>
        <w:t>∆</w:t>
      </w:r>
      <w:r w:rsidRPr="00A66842">
        <w:rPr>
          <w:rFonts w:ascii="Palatino Linotype" w:hAnsi="Palatino Linotype" w:cs="Times New Roman"/>
          <w:i/>
        </w:rPr>
        <w:t>n</w:t>
      </w:r>
      <w:r w:rsidRPr="00A66842">
        <w:rPr>
          <w:rFonts w:ascii="Palatino Linotype" w:hAnsi="Palatino Linotype" w:cs="Times New Roman"/>
        </w:rPr>
        <w:t xml:space="preserve"> = 1 transition, so let </w:t>
      </w:r>
      <w:proofErr w:type="spellStart"/>
      <w:r w:rsidRPr="00A66842">
        <w:rPr>
          <w:rFonts w:ascii="Palatino Linotype" w:hAnsi="Palatino Linotype" w:cs="Times New Roman"/>
          <w:i/>
        </w:rPr>
        <w:t>n</w:t>
      </w:r>
      <w:r w:rsidRPr="00A66842">
        <w:rPr>
          <w:rFonts w:ascii="Palatino Linotype" w:hAnsi="Palatino Linotype" w:cs="Times New Roman"/>
          <w:i/>
          <w:vertAlign w:val="subscript"/>
        </w:rPr>
        <w:t>i</w:t>
      </w:r>
      <w:proofErr w:type="spellEnd"/>
      <w:r w:rsidRPr="00A66842">
        <w:rPr>
          <w:rFonts w:ascii="Palatino Linotype" w:hAnsi="Palatino Linotype" w:cs="Times New Roman"/>
        </w:rPr>
        <w:t xml:space="preserve"> = </w:t>
      </w:r>
      <w:r w:rsidRPr="00A66842">
        <w:rPr>
          <w:rFonts w:ascii="Palatino Linotype" w:hAnsi="Palatino Linotype" w:cs="Times New Roman"/>
          <w:i/>
        </w:rPr>
        <w:t>n</w:t>
      </w:r>
      <w:r w:rsidRPr="00A66842">
        <w:rPr>
          <w:rFonts w:ascii="Palatino Linotype" w:hAnsi="Palatino Linotype" w:cs="Times New Roman"/>
        </w:rPr>
        <w:t xml:space="preserve"> and </w:t>
      </w:r>
      <w:proofErr w:type="spellStart"/>
      <w:r w:rsidRPr="00A66842">
        <w:rPr>
          <w:rFonts w:ascii="Palatino Linotype" w:hAnsi="Palatino Linotype" w:cs="Times New Roman"/>
          <w:i/>
        </w:rPr>
        <w:t>n</w:t>
      </w:r>
      <w:r w:rsidRPr="00A66842">
        <w:rPr>
          <w:rFonts w:ascii="Palatino Linotype" w:hAnsi="Palatino Linotype" w:cs="Times New Roman"/>
          <w:i/>
          <w:vertAlign w:val="subscript"/>
        </w:rPr>
        <w:t>f</w:t>
      </w:r>
      <w:proofErr w:type="spellEnd"/>
      <w:r w:rsidRPr="00A66842">
        <w:rPr>
          <w:rFonts w:ascii="Palatino Linotype" w:hAnsi="Palatino Linotype" w:cs="Times New Roman"/>
        </w:rPr>
        <w:t xml:space="preserve"> = </w:t>
      </w:r>
      <w:r w:rsidRPr="00A66842">
        <w:rPr>
          <w:rFonts w:ascii="Palatino Linotype" w:hAnsi="Palatino Linotype" w:cs="Times New Roman"/>
          <w:i/>
        </w:rPr>
        <w:t>n</w:t>
      </w:r>
      <w:r w:rsidRPr="00A66842">
        <w:rPr>
          <w:rFonts w:ascii="Palatino Linotype" w:hAnsi="Palatino Linotype" w:cs="Times New Roman"/>
          <w:i/>
          <w:vertAlign w:val="subscript"/>
        </w:rPr>
        <w:t xml:space="preserve"> </w:t>
      </w:r>
      <w:r w:rsidR="00D50F65" w:rsidRPr="00A66842">
        <w:rPr>
          <w:rFonts w:ascii="Palatino Linotype" w:hAnsi="Palatino Linotype" w:cs="Times New Roman"/>
        </w:rPr>
        <w:t>–</w:t>
      </w:r>
      <w:r w:rsidRPr="00A66842">
        <w:rPr>
          <w:rFonts w:ascii="Palatino Linotype" w:hAnsi="Palatino Linotype" w:cs="Times New Roman"/>
        </w:rPr>
        <w:t xml:space="preserve"> 1. Substitute these values into Equation (4):</w:t>
      </w:r>
    </w:p>
    <w:p w:rsidR="00517836" w:rsidRPr="00A66842" w:rsidRDefault="00670F2E" w:rsidP="00763DD0">
      <w:pPr>
        <w:spacing w:line="360" w:lineRule="auto"/>
        <w:jc w:val="center"/>
        <w:rPr>
          <w:rFonts w:ascii="Palatino Linotype" w:hAnsi="Palatino Linotype" w:cs="Times New Roman"/>
        </w:rPr>
      </w:pPr>
      <w:r w:rsidRPr="00A66842">
        <w:rPr>
          <w:rFonts w:ascii="Palatino Linotype" w:hAnsi="Palatino Linotype"/>
          <w:position w:val="-42"/>
        </w:rPr>
        <w:object w:dxaOrig="3780" w:dyaOrig="1000">
          <v:shape id="_x0000_i1429" type="#_x0000_t75" style="width:189.75pt;height:50.25pt" o:ole="">
            <v:imagedata r:id="rId822" o:title=""/>
          </v:shape>
          <o:OLEObject Type="Embed" ProgID="Equation.DSMT4" ShapeID="_x0000_i1429" DrawAspect="Content" ObjectID="_1595942898" r:id="rId823"/>
        </w:object>
      </w:r>
      <w:r w:rsidR="00517836" w:rsidRPr="00A66842">
        <w:rPr>
          <w:rFonts w:ascii="Palatino Linotype" w:hAnsi="Palatino Linotype"/>
        </w:rPr>
        <w:t xml:space="preserve">    (5)</w:t>
      </w:r>
    </w:p>
    <w:p w:rsidR="00517836" w:rsidRPr="00A66842" w:rsidRDefault="00517836" w:rsidP="00AF737A">
      <w:pPr>
        <w:spacing w:before="120" w:line="360" w:lineRule="auto"/>
        <w:ind w:left="1080"/>
        <w:rPr>
          <w:rFonts w:ascii="Palatino Linotype" w:hAnsi="Palatino Linotype" w:cs="Times New Roman"/>
        </w:rPr>
      </w:pPr>
      <w:r w:rsidRPr="00A66842">
        <w:rPr>
          <w:rFonts w:ascii="Palatino Linotype" w:hAnsi="Palatino Linotype" w:cs="Times New Roman"/>
        </w:rPr>
        <w:t xml:space="preserve">where we have used the notation </w:t>
      </w:r>
      <w:r w:rsidRPr="00A66842">
        <w:rPr>
          <w:rFonts w:ascii="Palatino Linotype" w:hAnsi="Palatino Linotype" w:cs="Times New Roman"/>
          <w:i/>
        </w:rPr>
        <w:t>r</w:t>
      </w:r>
      <w:r w:rsidRPr="00A66842">
        <w:rPr>
          <w:rFonts w:ascii="Palatino Linotype" w:hAnsi="Palatino Linotype" w:cs="Times New Roman"/>
        </w:rPr>
        <w:t xml:space="preserve"> for the ratio of the classical wavelength to the quantum wavelength. Let</w:t>
      </w:r>
      <w:r w:rsidR="00D50F65" w:rsidRPr="00A66842">
        <w:rPr>
          <w:rFonts w:ascii="Palatino Linotype" w:hAnsi="Palatino Linotype" w:cs="Times New Roman"/>
        </w:rPr>
        <w:t>’</w:t>
      </w:r>
      <w:r w:rsidRPr="00A66842">
        <w:rPr>
          <w:rFonts w:ascii="Palatino Linotype" w:hAnsi="Palatino Linotype" w:cs="Times New Roman"/>
        </w:rPr>
        <w:t>s rearrange Equation (5) to become the following quadratic equation:</w:t>
      </w:r>
    </w:p>
    <w:p w:rsidR="00517836" w:rsidRPr="00A66842" w:rsidRDefault="00670F2E" w:rsidP="00EB703F">
      <w:pPr>
        <w:spacing w:line="360" w:lineRule="auto"/>
        <w:jc w:val="center"/>
        <w:rPr>
          <w:rFonts w:ascii="Palatino Linotype" w:hAnsi="Palatino Linotype" w:cs="Times New Roman"/>
        </w:rPr>
      </w:pPr>
      <w:r w:rsidRPr="00A66842">
        <w:rPr>
          <w:rFonts w:ascii="Palatino Linotype" w:hAnsi="Palatino Linotype"/>
          <w:position w:val="-14"/>
        </w:rPr>
        <w:object w:dxaOrig="3440" w:dyaOrig="440">
          <v:shape id="_x0000_i1430" type="#_x0000_t75" style="width:171.85pt;height:21.75pt" o:ole="">
            <v:imagedata r:id="rId824" o:title=""/>
          </v:shape>
          <o:OLEObject Type="Embed" ProgID="Equation.DSMT4" ShapeID="_x0000_i1430" DrawAspect="Content" ObjectID="_1595942899" r:id="rId825"/>
        </w:object>
      </w:r>
      <w:r w:rsidR="00517836" w:rsidRPr="00A66842">
        <w:rPr>
          <w:rFonts w:ascii="Palatino Linotype" w:hAnsi="Palatino Linotype"/>
        </w:rPr>
        <w:t xml:space="preserve">      (6)</w:t>
      </w:r>
    </w:p>
    <w:p w:rsidR="00517836" w:rsidRPr="00A66842" w:rsidRDefault="00517836" w:rsidP="00AF737A">
      <w:pPr>
        <w:spacing w:before="120" w:line="360" w:lineRule="auto"/>
        <w:ind w:left="1080"/>
        <w:rPr>
          <w:rFonts w:ascii="Palatino Linotype" w:hAnsi="Palatino Linotype" w:cs="Times New Roman"/>
        </w:rPr>
      </w:pPr>
      <w:r w:rsidRPr="00A66842">
        <w:rPr>
          <w:rFonts w:ascii="Palatino Linotype" w:hAnsi="Palatino Linotype" w:cs="Times New Roman"/>
        </w:rPr>
        <w:t>The solution to this quadratic equation is</w:t>
      </w:r>
    </w:p>
    <w:p w:rsidR="00517836" w:rsidRPr="00A66842" w:rsidRDefault="00670F2E" w:rsidP="00EB703F">
      <w:pPr>
        <w:spacing w:line="360" w:lineRule="auto"/>
        <w:jc w:val="center"/>
        <w:rPr>
          <w:rFonts w:ascii="Palatino Linotype" w:hAnsi="Palatino Linotype" w:cs="Times New Roman"/>
        </w:rPr>
      </w:pPr>
      <w:ins w:id="0" w:author="JWJ" w:date="2017-11-07T14:37:00Z">
        <w:r w:rsidRPr="00A66842">
          <w:rPr>
            <w:rFonts w:ascii="Palatino Linotype" w:hAnsi="Palatino Linotype"/>
            <w:position w:val="-36"/>
          </w:rPr>
          <w:object w:dxaOrig="6860" w:dyaOrig="1020">
            <v:shape id="_x0000_i1431" type="#_x0000_t75" style="width:343.35pt;height:51pt" o:ole="">
              <v:imagedata r:id="rId826" o:title=""/>
            </v:shape>
            <o:OLEObject Type="Embed" ProgID="Equation.DSMT4" ShapeID="_x0000_i1431" DrawAspect="Content" ObjectID="_1595942900" r:id="rId827"/>
          </w:object>
        </w:r>
      </w:ins>
    </w:p>
    <w:p w:rsidR="00517836" w:rsidRPr="00A66842" w:rsidRDefault="00517836" w:rsidP="00AF737A">
      <w:pPr>
        <w:spacing w:before="120" w:line="360" w:lineRule="auto"/>
        <w:ind w:left="1080"/>
        <w:rPr>
          <w:rFonts w:ascii="Palatino Linotype" w:hAnsi="Palatino Linotype" w:cs="Times New Roman"/>
        </w:rPr>
      </w:pPr>
      <w:r w:rsidRPr="00A66842">
        <w:rPr>
          <w:rFonts w:ascii="Palatino Linotype" w:hAnsi="Palatino Linotype" w:cs="Times New Roman"/>
        </w:rPr>
        <w:t xml:space="preserve">Substitute the value of </w:t>
      </w:r>
      <w:r w:rsidRPr="00A66842">
        <w:rPr>
          <w:rFonts w:ascii="Palatino Linotype" w:hAnsi="Palatino Linotype" w:cs="Times New Roman"/>
          <w:i/>
        </w:rPr>
        <w:t>r</w:t>
      </w:r>
      <w:r w:rsidRPr="00A66842">
        <w:rPr>
          <w:rFonts w:ascii="Palatino Linotype" w:hAnsi="Palatino Linotype" w:cs="Times New Roman"/>
        </w:rPr>
        <w:t xml:space="preserve"> = 1.005 00 for a 0.500% difference:</w:t>
      </w:r>
    </w:p>
    <w:p w:rsidR="00517836" w:rsidRPr="00A66842" w:rsidRDefault="00670F2E" w:rsidP="00EB703F">
      <w:pPr>
        <w:spacing w:line="360" w:lineRule="auto"/>
        <w:jc w:val="center"/>
        <w:rPr>
          <w:rFonts w:ascii="Palatino Linotype" w:hAnsi="Palatino Linotype" w:cs="Times New Roman"/>
        </w:rPr>
      </w:pPr>
      <w:r w:rsidRPr="00A66842">
        <w:rPr>
          <w:rFonts w:ascii="Palatino Linotype" w:hAnsi="Palatino Linotype"/>
          <w:position w:val="-36"/>
        </w:rPr>
        <w:object w:dxaOrig="6820" w:dyaOrig="940">
          <v:shape id="_x0000_i1432" type="#_x0000_t75" style="width:341.35pt;height:47.25pt" o:ole="">
            <v:imagedata r:id="rId828" o:title=""/>
          </v:shape>
          <o:OLEObject Type="Embed" ProgID="Equation.DSMT4" ShapeID="_x0000_i1432" DrawAspect="Content" ObjectID="_1595942901" r:id="rId829"/>
        </w:object>
      </w:r>
    </w:p>
    <w:p w:rsidR="00517836" w:rsidRPr="00A66842" w:rsidRDefault="00517836" w:rsidP="00AF737A">
      <w:pPr>
        <w:spacing w:before="120" w:line="360" w:lineRule="auto"/>
        <w:ind w:left="1080"/>
        <w:rPr>
          <w:rFonts w:ascii="Palatino Linotype" w:hAnsi="Palatino Linotype" w:cs="Times New Roman"/>
        </w:rPr>
      </w:pPr>
      <w:r w:rsidRPr="00A66842">
        <w:rPr>
          <w:rFonts w:ascii="Palatino Linotype" w:hAnsi="Palatino Linotype" w:cs="Times New Roman"/>
        </w:rPr>
        <w:t xml:space="preserve">We must reject the first root, because the lowest possible value of </w:t>
      </w:r>
      <w:r w:rsidRPr="00A66842">
        <w:rPr>
          <w:rFonts w:ascii="Palatino Linotype" w:hAnsi="Palatino Linotype" w:cs="Times New Roman"/>
          <w:i/>
        </w:rPr>
        <w:t>n</w:t>
      </w:r>
      <w:r w:rsidRPr="00A66842">
        <w:rPr>
          <w:rFonts w:ascii="Palatino Linotype" w:hAnsi="Palatino Linotype" w:cs="Times New Roman"/>
        </w:rPr>
        <w:t xml:space="preserve"> is 1. Therefore, the second root is the one that we want:</w:t>
      </w:r>
    </w:p>
    <w:p w:rsidR="00517836" w:rsidRPr="00A66842" w:rsidRDefault="00670F2E" w:rsidP="00EB703F">
      <w:pPr>
        <w:spacing w:line="360" w:lineRule="auto"/>
        <w:jc w:val="center"/>
        <w:rPr>
          <w:rFonts w:ascii="Palatino Linotype" w:hAnsi="Palatino Linotype" w:cs="Times New Roman"/>
        </w:rPr>
      </w:pPr>
      <w:r w:rsidRPr="00A66842">
        <w:rPr>
          <w:rFonts w:ascii="Palatino Linotype" w:hAnsi="Palatino Linotype"/>
          <w:position w:val="-12"/>
        </w:rPr>
        <w:object w:dxaOrig="1060" w:dyaOrig="460">
          <v:shape id="_x0000_i1433" type="#_x0000_t75" style="width:53.25pt;height:23.25pt" o:ole="">
            <v:imagedata r:id="rId830" o:title=""/>
          </v:shape>
          <o:OLEObject Type="Embed" ProgID="Equation.DSMT4" ShapeID="_x0000_i1433" DrawAspect="Content" ObjectID="_1595942902" r:id="rId831"/>
        </w:object>
      </w:r>
    </w:p>
    <w:p w:rsidR="00517836" w:rsidRPr="00A66842" w:rsidRDefault="00517836" w:rsidP="00AF737A">
      <w:pPr>
        <w:spacing w:before="120" w:line="360" w:lineRule="auto"/>
        <w:ind w:left="1080"/>
        <w:rPr>
          <w:rFonts w:ascii="Palatino Linotype" w:hAnsi="Palatino Linotype" w:cs="Times New Roman"/>
        </w:rPr>
      </w:pPr>
      <w:r w:rsidRPr="00A66842">
        <w:rPr>
          <w:rFonts w:ascii="Palatino Linotype" w:hAnsi="Palatino Linotype" w:cs="Times New Roman"/>
          <w:b/>
        </w:rPr>
        <w:lastRenderedPageBreak/>
        <w:t>Finalize</w:t>
      </w:r>
      <w:r w:rsidRPr="00A66842">
        <w:rPr>
          <w:rFonts w:ascii="Palatino Linotype" w:hAnsi="Palatino Linotype" w:cs="Times New Roman"/>
        </w:rPr>
        <w:t xml:space="preserve"> Let</w:t>
      </w:r>
      <w:r w:rsidR="00D50F65" w:rsidRPr="00A66842">
        <w:rPr>
          <w:rFonts w:ascii="Palatino Linotype" w:hAnsi="Palatino Linotype" w:cs="Times New Roman"/>
        </w:rPr>
        <w:t>’</w:t>
      </w:r>
      <w:r w:rsidRPr="00A66842">
        <w:rPr>
          <w:rFonts w:ascii="Palatino Linotype" w:hAnsi="Palatino Linotype" w:cs="Times New Roman"/>
        </w:rPr>
        <w:t>s combine the fractions in Equation (5):</w:t>
      </w:r>
    </w:p>
    <w:p w:rsidR="00517836" w:rsidRPr="00A66842" w:rsidRDefault="00670F2E" w:rsidP="00EB703F">
      <w:pPr>
        <w:spacing w:line="360" w:lineRule="auto"/>
        <w:jc w:val="center"/>
        <w:rPr>
          <w:rFonts w:ascii="Palatino Linotype" w:hAnsi="Palatino Linotype" w:cs="Times New Roman"/>
        </w:rPr>
      </w:pPr>
      <w:r w:rsidRPr="00A66842">
        <w:rPr>
          <w:rFonts w:ascii="Palatino Linotype" w:hAnsi="Palatino Linotype"/>
          <w:position w:val="-42"/>
        </w:rPr>
        <w:object w:dxaOrig="6400" w:dyaOrig="1000">
          <v:shape id="_x0000_i1434" type="#_x0000_t75" style="width:320.3pt;height:50.25pt" o:ole="">
            <v:imagedata r:id="rId832" o:title=""/>
          </v:shape>
          <o:OLEObject Type="Embed" ProgID="Equation.DSMT4" ShapeID="_x0000_i1434" DrawAspect="Content" ObjectID="_1595942903" r:id="rId833"/>
        </w:object>
      </w:r>
    </w:p>
    <w:p w:rsidR="00517836" w:rsidRPr="00A66842" w:rsidRDefault="00517836" w:rsidP="00AF737A">
      <w:pPr>
        <w:spacing w:before="120" w:line="360" w:lineRule="auto"/>
        <w:ind w:left="1080"/>
        <w:rPr>
          <w:rFonts w:ascii="Palatino Linotype" w:hAnsi="Palatino Linotype" w:cs="Times New Roman"/>
        </w:rPr>
      </w:pPr>
      <w:r w:rsidRPr="00A66842">
        <w:rPr>
          <w:rFonts w:ascii="Palatino Linotype" w:hAnsi="Palatino Linotype" w:cs="Times New Roman"/>
        </w:rPr>
        <w:t xml:space="preserve">This equation clearly shows that </w:t>
      </w:r>
      <w:r w:rsidRPr="00A66842">
        <w:rPr>
          <w:rFonts w:ascii="Palatino Linotype" w:hAnsi="Palatino Linotype" w:cs="Times New Roman"/>
          <w:i/>
        </w:rPr>
        <w:t>r</w:t>
      </w:r>
      <w:r w:rsidRPr="00A66842">
        <w:rPr>
          <w:rFonts w:ascii="Palatino Linotype" w:hAnsi="Palatino Linotype" w:cs="Times New Roman"/>
        </w:rPr>
        <w:t xml:space="preserve"> </w:t>
      </w:r>
      <w:r w:rsidR="00D50F65" w:rsidRPr="00A66842">
        <w:rPr>
          <w:rFonts w:ascii="Palatino Linotype" w:hAnsi="Palatino Linotype" w:cs="Times New Roman"/>
        </w:rPr>
        <w:sym w:font="Symbol" w:char="F0AE"/>
      </w:r>
      <w:r w:rsidRPr="00A66842">
        <w:rPr>
          <w:rFonts w:ascii="Palatino Linotype" w:hAnsi="Palatino Linotype" w:cs="Times New Roman"/>
        </w:rPr>
        <w:t xml:space="preserve"> 1 as </w:t>
      </w:r>
      <w:r w:rsidRPr="00A66842">
        <w:rPr>
          <w:rFonts w:ascii="Palatino Linotype" w:hAnsi="Palatino Linotype" w:cs="Times New Roman"/>
          <w:i/>
        </w:rPr>
        <w:t>n</w:t>
      </w:r>
      <w:r w:rsidRPr="00A66842">
        <w:rPr>
          <w:rFonts w:ascii="Palatino Linotype" w:hAnsi="Palatino Linotype" w:cs="Times New Roman"/>
        </w:rPr>
        <w:t xml:space="preserve"> </w:t>
      </w:r>
      <w:r w:rsidR="00D50F65" w:rsidRPr="00A66842">
        <w:rPr>
          <w:rFonts w:ascii="Palatino Linotype" w:hAnsi="Palatino Linotype" w:cs="Times New Roman"/>
        </w:rPr>
        <w:sym w:font="Symbol" w:char="F0AE"/>
      </w:r>
      <w:r w:rsidRPr="00A66842">
        <w:rPr>
          <w:rFonts w:ascii="Palatino Linotype" w:hAnsi="Palatino Linotype" w:cs="Times New Roman"/>
        </w:rPr>
        <w:t xml:space="preserve"> </w:t>
      </w:r>
      <w:r w:rsidR="00D50F65" w:rsidRPr="00A66842">
        <w:rPr>
          <w:rFonts w:ascii="Palatino Linotype" w:hAnsi="Palatino Linotype" w:cs="Times New Roman"/>
        </w:rPr>
        <w:t>∞</w:t>
      </w:r>
      <w:r w:rsidRPr="00A66842">
        <w:rPr>
          <w:rFonts w:ascii="Palatino Linotype" w:hAnsi="Palatino Linotype" w:cs="Times New Roman"/>
        </w:rPr>
        <w:t>, so that the quantum problem reduces to the classical problem in the limits of large quantum numbers. ]</w:t>
      </w:r>
    </w:p>
    <w:p w:rsidR="00517836" w:rsidRPr="00A66842" w:rsidRDefault="00517836" w:rsidP="00AF737A">
      <w:pPr>
        <w:spacing w:before="120" w:line="360" w:lineRule="auto"/>
        <w:ind w:left="1080"/>
        <w:rPr>
          <w:rFonts w:ascii="Palatino Linotype" w:hAnsi="Palatino Linotype" w:cs="Times New Roman"/>
        </w:rPr>
      </w:pPr>
      <w:r w:rsidRPr="00A66842">
        <w:rPr>
          <w:rFonts w:ascii="Palatino Linotype" w:hAnsi="Palatino Linotype" w:cs="Times New Roman"/>
          <w:i/>
        </w:rPr>
        <w:t>Answer:</w:t>
      </w:r>
      <w:r w:rsidRPr="00A66842">
        <w:rPr>
          <w:rFonts w:ascii="Palatino Linotype" w:hAnsi="Palatino Linotype" w:cs="Times New Roman"/>
        </w:rPr>
        <w:t xml:space="preserve"> 301</w: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lang w:val="en-US"/>
        </w:rPr>
      </w:pPr>
      <w:r w:rsidRPr="00A66842">
        <w:rPr>
          <w:rStyle w:val="Q1"/>
          <w:rFonts w:ascii="Palatino Linotype" w:hAnsi="Palatino Linotype"/>
          <w:color w:val="auto"/>
          <w:sz w:val="24"/>
          <w:lang w:val="en-US"/>
        </w:rPr>
        <w:t>P41.49</w:t>
      </w:r>
      <w:r w:rsidRPr="00A66842">
        <w:rPr>
          <w:rFonts w:ascii="Palatino Linotype" w:hAnsi="Palatino Linotype"/>
          <w:color w:val="auto"/>
          <w:sz w:val="24"/>
          <w:lang w:val="en-US"/>
        </w:rPr>
        <w:tab/>
        <w:t>(a)</w:t>
      </w:r>
      <w:r w:rsidRPr="00A66842">
        <w:rPr>
          <w:rFonts w:ascii="Palatino Linotype" w:hAnsi="Palatino Linotype"/>
          <w:color w:val="auto"/>
          <w:sz w:val="24"/>
          <w:lang w:val="en-US"/>
        </w:rPr>
        <w:tab/>
        <w:t xml:space="preserve">The length of the pulse is     </w: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lang w:val="en-US"/>
        </w:rPr>
      </w:pPr>
      <w:r w:rsidRPr="00A66842">
        <w:rPr>
          <w:rStyle w:val="Q1"/>
          <w:rFonts w:ascii="Palatino Linotype" w:hAnsi="Palatino Linotype"/>
          <w:color w:val="auto"/>
          <w:sz w:val="24"/>
          <w:lang w:val="en-US"/>
        </w:rPr>
        <w:tab/>
      </w:r>
      <w:r w:rsidRPr="00A66842">
        <w:rPr>
          <w:rStyle w:val="Q1"/>
          <w:rFonts w:ascii="Palatino Linotype" w:hAnsi="Palatino Linotype"/>
          <w:color w:val="auto"/>
          <w:sz w:val="24"/>
          <w:lang w:val="en-US"/>
        </w:rPr>
        <w:tab/>
      </w:r>
      <w:r w:rsidRPr="00A66842">
        <w:rPr>
          <w:rStyle w:val="Q1"/>
          <w:rFonts w:ascii="Palatino Linotype" w:hAnsi="Palatino Linotype"/>
          <w:color w:val="auto"/>
          <w:sz w:val="24"/>
          <w:lang w:val="en-US"/>
        </w:rPr>
        <w:tab/>
      </w:r>
      <w:r w:rsidRPr="00A66842">
        <w:rPr>
          <w:rStyle w:val="Q1"/>
          <w:rFonts w:ascii="Palatino Linotype" w:hAnsi="Palatino Linotype"/>
          <w:color w:val="auto"/>
          <w:sz w:val="24"/>
          <w:lang w:val="en-US"/>
        </w:rPr>
        <w:tab/>
      </w:r>
      <w:r w:rsidR="00670F2E" w:rsidRPr="00A66842">
        <w:rPr>
          <w:rFonts w:ascii="Palatino Linotype" w:hAnsi="Palatino Linotype"/>
          <w:color w:val="auto"/>
          <w:sz w:val="24"/>
          <w:lang w:val="en-US"/>
        </w:rPr>
        <w:object w:dxaOrig="5640" w:dyaOrig="420">
          <v:shape id="_x0000_i1435" type="#_x0000_t75" style="width:282pt;height:21pt" o:ole="">
            <v:imagedata r:id="rId834" o:title=""/>
          </v:shape>
          <o:OLEObject Type="Embed" ProgID="Equation.DSMT4" ShapeID="_x0000_i1435" DrawAspect="Content" ObjectID="_1595942904" r:id="rId835"/>
        </w:objec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lang w:val="en-US"/>
        </w:rPr>
      </w:pPr>
      <w:r w:rsidRPr="00A66842">
        <w:rPr>
          <w:rFonts w:ascii="Palatino Linotype" w:hAnsi="Palatino Linotype"/>
          <w:color w:val="auto"/>
          <w:sz w:val="24"/>
          <w:lang w:val="en-US"/>
        </w:rPr>
        <w:tab/>
        <w:t>(b)</w:t>
      </w:r>
      <w:r w:rsidRPr="00A66842">
        <w:rPr>
          <w:rFonts w:ascii="Palatino Linotype" w:hAnsi="Palatino Linotype"/>
          <w:color w:val="auto"/>
          <w:sz w:val="24"/>
          <w:lang w:val="en-US"/>
        </w:rPr>
        <w:tab/>
        <w:t xml:space="preserve">The energy of each photon is </w: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lang w:val="en-US"/>
        </w:rPr>
      </w:pP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00670F2E" w:rsidRPr="00A66842">
        <w:rPr>
          <w:rFonts w:ascii="Palatino Linotype" w:hAnsi="Palatino Linotype"/>
          <w:color w:val="auto"/>
          <w:sz w:val="24"/>
          <w:lang w:val="en-US"/>
        </w:rPr>
        <w:object w:dxaOrig="2280" w:dyaOrig="620">
          <v:shape id="_x0000_i1436" type="#_x0000_t75" style="width:114pt;height:30.75pt" o:ole="">
            <v:imagedata r:id="rId836" o:title=""/>
          </v:shape>
          <o:OLEObject Type="Embed" ProgID="Equation.DSMT4" ShapeID="_x0000_i1436" DrawAspect="Content" ObjectID="_1595942905" r:id="rId837"/>
        </w:object>
      </w:r>
      <w:r w:rsidRPr="00A66842">
        <w:rPr>
          <w:rFonts w:ascii="Palatino Linotype" w:hAnsi="Palatino Linotype"/>
          <w:color w:val="auto"/>
          <w:sz w:val="24"/>
          <w:lang w:val="en-US"/>
        </w:rPr>
        <w:t xml:space="preserve"> </w: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lang w:val="en-US"/>
        </w:rPr>
      </w:pPr>
      <w:r w:rsidRPr="00A66842">
        <w:rPr>
          <w:rFonts w:ascii="Palatino Linotype" w:hAnsi="Palatino Linotype"/>
          <w:color w:val="auto"/>
          <w:sz w:val="24"/>
          <w:lang w:val="en-US"/>
        </w:rPr>
        <w:tab/>
      </w:r>
      <w:r w:rsidRPr="00A66842">
        <w:rPr>
          <w:rFonts w:ascii="Palatino Linotype" w:hAnsi="Palatino Linotype"/>
          <w:color w:val="auto"/>
          <w:sz w:val="24"/>
          <w:lang w:val="en-US"/>
        </w:rPr>
        <w:tab/>
        <w:t>so the number of photons in the pulse is</w: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lang w:val="en-US"/>
        </w:rPr>
      </w:pP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00670F2E" w:rsidRPr="00A66842">
        <w:rPr>
          <w:rFonts w:ascii="Palatino Linotype" w:hAnsi="Palatino Linotype"/>
          <w:color w:val="auto"/>
          <w:sz w:val="24"/>
          <w:lang w:val="en-US"/>
        </w:rPr>
        <w:object w:dxaOrig="5080" w:dyaOrig="680">
          <v:shape id="_x0000_i1437" type="#_x0000_t75" style="width:254.25pt;height:33.75pt" o:ole="">
            <v:imagedata r:id="rId838" o:title=""/>
          </v:shape>
          <o:OLEObject Type="Embed" ProgID="Equation.DSMT4" ShapeID="_x0000_i1437" DrawAspect="Content" ObjectID="_1595942906" r:id="rId839"/>
        </w:objec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lang w:val="en-US"/>
        </w:rPr>
      </w:pPr>
      <w:r w:rsidRPr="00A66842">
        <w:rPr>
          <w:rFonts w:ascii="Palatino Linotype" w:hAnsi="Palatino Linotype"/>
          <w:color w:val="auto"/>
          <w:sz w:val="24"/>
          <w:lang w:val="en-US"/>
        </w:rPr>
        <w:tab/>
        <w:t>(c)</w:t>
      </w:r>
      <w:r w:rsidRPr="00A66842">
        <w:rPr>
          <w:rFonts w:ascii="Palatino Linotype" w:hAnsi="Palatino Linotype"/>
          <w:color w:val="auto"/>
          <w:sz w:val="24"/>
          <w:lang w:val="en-US"/>
        </w:rPr>
        <w:tab/>
        <w:t xml:space="preserve">The volume of the pulse is </w: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lang w:val="en-US"/>
        </w:rPr>
      </w:pP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00670F2E" w:rsidRPr="00A66842">
        <w:rPr>
          <w:rFonts w:ascii="Palatino Linotype" w:hAnsi="Palatino Linotype"/>
          <w:color w:val="auto"/>
          <w:sz w:val="24"/>
          <w:lang w:val="en-US"/>
        </w:rPr>
        <w:object w:dxaOrig="5260" w:dyaOrig="480">
          <v:shape id="_x0000_i1438" type="#_x0000_t75" style="width:263.25pt;height:24pt" o:ole="">
            <v:imagedata r:id="rId840" o:title=""/>
          </v:shape>
          <o:OLEObject Type="Embed" ProgID="Equation.DSMT4" ShapeID="_x0000_i1438" DrawAspect="Content" ObjectID="_1595942907" r:id="rId841"/>
        </w:objec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lang w:val="en-US"/>
        </w:rPr>
      </w:pPr>
      <w:r w:rsidRPr="00A66842">
        <w:rPr>
          <w:rFonts w:ascii="Palatino Linotype" w:hAnsi="Palatino Linotype"/>
          <w:color w:val="auto"/>
          <w:sz w:val="24"/>
          <w:lang w:val="en-US"/>
        </w:rPr>
        <w:tab/>
      </w:r>
      <w:r w:rsidRPr="00A66842">
        <w:rPr>
          <w:rFonts w:ascii="Palatino Linotype" w:hAnsi="Palatino Linotype"/>
          <w:color w:val="auto"/>
          <w:sz w:val="24"/>
          <w:lang w:val="en-US"/>
        </w:rPr>
        <w:tab/>
        <w:t xml:space="preserve">resulting in a photon density of </w: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lang w:val="en-US"/>
        </w:rPr>
      </w:pP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00670F2E" w:rsidRPr="00A66842">
        <w:rPr>
          <w:rFonts w:ascii="Palatino Linotype" w:hAnsi="Palatino Linotype"/>
          <w:color w:val="auto"/>
          <w:position w:val="-24"/>
          <w:sz w:val="24"/>
          <w:lang w:val="en-US"/>
        </w:rPr>
        <w:object w:dxaOrig="4500" w:dyaOrig="660">
          <v:shape id="_x0000_i1439" type="#_x0000_t75" style="width:225pt;height:33pt" o:ole="">
            <v:imagedata r:id="rId842" o:title=""/>
          </v:shape>
          <o:OLEObject Type="Embed" ProgID="Equation.DSMT4" ShapeID="_x0000_i1439" DrawAspect="Content" ObjectID="_1595942908" r:id="rId843"/>
        </w:objec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lang w:val="en-US"/>
        </w:rPr>
      </w:pPr>
      <w:r w:rsidRPr="00A66842">
        <w:rPr>
          <w:rStyle w:val="Q1"/>
          <w:rFonts w:ascii="Palatino Linotype" w:hAnsi="Palatino Linotype"/>
          <w:color w:val="auto"/>
          <w:sz w:val="24"/>
          <w:lang w:val="en-US"/>
        </w:rPr>
        <w:t>P41.50</w:t>
      </w:r>
      <w:r w:rsidRPr="00A66842">
        <w:rPr>
          <w:rFonts w:ascii="Palatino Linotype" w:hAnsi="Palatino Linotype"/>
          <w:color w:val="auto"/>
          <w:sz w:val="24"/>
          <w:lang w:val="en-US"/>
        </w:rPr>
        <w:tab/>
        <w:t>(a)</w:t>
      </w:r>
      <w:r w:rsidRPr="00A66842">
        <w:rPr>
          <w:rFonts w:ascii="Palatino Linotype" w:hAnsi="Palatino Linotype"/>
          <w:color w:val="auto"/>
          <w:sz w:val="24"/>
          <w:lang w:val="en-US"/>
        </w:rPr>
        <w:tab/>
        <w:t xml:space="preserve">The length of the pulse is </w:t>
      </w:r>
      <w:r w:rsidR="00670F2E" w:rsidRPr="00A66842">
        <w:rPr>
          <w:rFonts w:ascii="Palatino Linotype" w:hAnsi="Palatino Linotype"/>
          <w:color w:val="auto"/>
          <w:sz w:val="24"/>
          <w:lang w:val="en-US"/>
        </w:rPr>
        <w:object w:dxaOrig="1180" w:dyaOrig="460">
          <v:shape id="_x0000_i1440" type="#_x0000_t75" style="width:59.25pt;height:23.25pt" o:ole="">
            <v:imagedata r:id="rId844" o:title=""/>
          </v:shape>
          <o:OLEObject Type="Embed" ProgID="Equation.DSMT4" ShapeID="_x0000_i1440" DrawAspect="Content" ObjectID="_1595942909" r:id="rId845"/>
        </w:object>
      </w:r>
      <w:r w:rsidRPr="00A66842">
        <w:rPr>
          <w:rFonts w:ascii="Palatino Linotype" w:hAnsi="Palatino Linotype"/>
          <w:color w:val="auto"/>
          <w:sz w:val="24"/>
          <w:lang w:val="en-US"/>
        </w:rPr>
        <w:t>.</w:t>
      </w:r>
    </w:p>
    <w:p w:rsidR="00D030B7" w:rsidRPr="00A66842" w:rsidRDefault="00D030B7" w:rsidP="00763DD0">
      <w:pPr>
        <w:pStyle w:val="Qalpha"/>
        <w:tabs>
          <w:tab w:val="clear" w:pos="1520"/>
          <w:tab w:val="clear" w:pos="3940"/>
          <w:tab w:val="left" w:pos="1080"/>
          <w:tab w:val="left" w:pos="1620"/>
          <w:tab w:val="left" w:pos="2160"/>
          <w:tab w:val="left" w:pos="6360"/>
        </w:tabs>
        <w:spacing w:before="120" w:after="120" w:line="360" w:lineRule="auto"/>
        <w:ind w:left="1627" w:hanging="1627"/>
        <w:rPr>
          <w:rFonts w:ascii="Palatino Linotype" w:hAnsi="Palatino Linotype"/>
          <w:color w:val="auto"/>
          <w:sz w:val="24"/>
          <w:lang w:val="en-US"/>
        </w:rPr>
      </w:pPr>
      <w:r w:rsidRPr="00A66842">
        <w:rPr>
          <w:rFonts w:ascii="Palatino Linotype" w:hAnsi="Palatino Linotype"/>
          <w:color w:val="auto"/>
          <w:sz w:val="24"/>
          <w:lang w:val="en-US"/>
        </w:rPr>
        <w:tab/>
        <w:t>(b)</w:t>
      </w:r>
      <w:r w:rsidRPr="00A66842">
        <w:rPr>
          <w:rFonts w:ascii="Palatino Linotype" w:hAnsi="Palatino Linotype"/>
          <w:color w:val="auto"/>
          <w:sz w:val="24"/>
          <w:lang w:val="en-US"/>
        </w:rPr>
        <w:tab/>
        <w:t xml:space="preserve">The energy of each photon is </w:t>
      </w:r>
      <w:r w:rsidR="00670F2E" w:rsidRPr="00A66842">
        <w:rPr>
          <w:rFonts w:ascii="Palatino Linotype" w:hAnsi="Palatino Linotype"/>
          <w:color w:val="auto"/>
          <w:position w:val="1"/>
          <w:sz w:val="24"/>
          <w:szCs w:val="24"/>
          <w:lang w:val="en-US"/>
        </w:rPr>
        <w:object w:dxaOrig="740" w:dyaOrig="620">
          <v:shape id="_x0000_i1441" type="#_x0000_t75" style="width:36.75pt;height:30.75pt" o:ole="">
            <v:imagedata r:id="rId846" o:title=""/>
          </v:shape>
          <o:OLEObject Type="Embed" ProgID="Equation.DSMT4" ShapeID="_x0000_i1441" DrawAspect="Content" ObjectID="_1595942910" r:id="rId847"/>
        </w:object>
      </w:r>
      <w:r w:rsidRPr="00A66842">
        <w:rPr>
          <w:rFonts w:ascii="Palatino Linotype" w:hAnsi="Palatino Linotype"/>
          <w:color w:val="auto"/>
          <w:sz w:val="24"/>
          <w:lang w:val="en-US"/>
        </w:rPr>
        <w:t>, so</w:t>
      </w:r>
      <w:r w:rsidRPr="00A66842">
        <w:rPr>
          <w:rFonts w:ascii="Palatino Linotype" w:hAnsi="Palatino Linotype"/>
          <w:color w:val="auto"/>
          <w:sz w:val="24"/>
          <w:lang w:val="en-US"/>
        </w:rPr>
        <w:tab/>
      </w:r>
    </w:p>
    <w:p w:rsidR="00D030B7" w:rsidRPr="00A66842" w:rsidRDefault="00D030B7" w:rsidP="00763DD0">
      <w:pPr>
        <w:pStyle w:val="Qalpha"/>
        <w:tabs>
          <w:tab w:val="clear" w:pos="1520"/>
          <w:tab w:val="clear" w:pos="3940"/>
          <w:tab w:val="left" w:pos="1080"/>
          <w:tab w:val="left" w:pos="1620"/>
          <w:tab w:val="left" w:pos="2160"/>
          <w:tab w:val="left" w:pos="6360"/>
        </w:tabs>
        <w:spacing w:before="120" w:after="120" w:line="360" w:lineRule="auto"/>
        <w:ind w:left="1627" w:hanging="1627"/>
        <w:rPr>
          <w:rFonts w:ascii="Palatino Linotype" w:hAnsi="Palatino Linotype"/>
          <w:color w:val="auto"/>
          <w:sz w:val="24"/>
          <w:lang w:val="en-US"/>
        </w:rPr>
      </w:pPr>
      <w:r w:rsidRPr="00A66842">
        <w:rPr>
          <w:rFonts w:ascii="Palatino Linotype" w:hAnsi="Palatino Linotype"/>
          <w:color w:val="auto"/>
          <w:sz w:val="24"/>
          <w:lang w:val="en-US"/>
        </w:rPr>
        <w:lastRenderedPageBreak/>
        <w:tab/>
      </w: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00670F2E" w:rsidRPr="00A66842">
        <w:rPr>
          <w:rFonts w:ascii="Palatino Linotype" w:hAnsi="Palatino Linotype"/>
          <w:color w:val="auto"/>
          <w:sz w:val="24"/>
          <w:lang w:val="en-US"/>
        </w:rPr>
        <w:object w:dxaOrig="1900" w:dyaOrig="740">
          <v:shape id="_x0000_i1442" type="#_x0000_t75" style="width:95.3pt;height:36.75pt" o:ole="">
            <v:imagedata r:id="rId848" o:title=""/>
          </v:shape>
          <o:OLEObject Type="Embed" ProgID="Equation.DSMT4" ShapeID="_x0000_i1442" DrawAspect="Content" ObjectID="_1595942911" r:id="rId849"/>
        </w:objec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lang w:val="en-US"/>
        </w:rPr>
      </w:pPr>
      <w:r w:rsidRPr="00A66842">
        <w:rPr>
          <w:rFonts w:ascii="Palatino Linotype" w:hAnsi="Palatino Linotype"/>
          <w:color w:val="auto"/>
          <w:sz w:val="24"/>
          <w:lang w:val="en-US"/>
        </w:rPr>
        <w:tab/>
        <w:t>(c)</w:t>
      </w:r>
      <w:r w:rsidRPr="00A66842">
        <w:rPr>
          <w:rFonts w:ascii="Palatino Linotype" w:hAnsi="Palatino Linotype"/>
          <w:color w:val="auto"/>
          <w:sz w:val="24"/>
          <w:lang w:val="en-US"/>
        </w:rPr>
        <w:tab/>
        <w:t xml:space="preserve">The volume of the pulse is </w: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lang w:val="en-US"/>
        </w:rPr>
      </w:pP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00670F2E" w:rsidRPr="00A66842">
        <w:rPr>
          <w:rFonts w:ascii="Palatino Linotype" w:hAnsi="Palatino Linotype"/>
          <w:color w:val="auto"/>
          <w:sz w:val="24"/>
          <w:lang w:val="en-US"/>
        </w:rPr>
        <w:object w:dxaOrig="2240" w:dyaOrig="660">
          <v:shape id="_x0000_i1443" type="#_x0000_t75" style="width:111.8pt;height:33pt" o:ole="">
            <v:imagedata r:id="rId850" o:title=""/>
          </v:shape>
          <o:OLEObject Type="Embed" ProgID="Equation.DSMT4" ShapeID="_x0000_i1443" DrawAspect="Content" ObjectID="_1595942912" r:id="rId851"/>
        </w:object>
      </w:r>
      <w:r w:rsidRPr="00A66842">
        <w:rPr>
          <w:rFonts w:ascii="Palatino Linotype" w:hAnsi="Palatino Linotype"/>
          <w:color w:val="auto"/>
          <w:sz w:val="24"/>
          <w:lang w:val="en-US"/>
        </w:rPr>
        <w:t xml:space="preserve"> </w: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lang w:val="en-US"/>
        </w:rPr>
      </w:pP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Pr="00A66842">
        <w:rPr>
          <w:rFonts w:ascii="Palatino Linotype" w:hAnsi="Palatino Linotype"/>
          <w:color w:val="auto"/>
          <w:sz w:val="24"/>
          <w:lang w:val="en-US"/>
        </w:rPr>
        <w:tab/>
        <w:t>resulting in a photon density of</w:t>
      </w:r>
    </w:p>
    <w:p w:rsidR="00660739" w:rsidRPr="00A66842" w:rsidRDefault="00D030B7" w:rsidP="00EB703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lang w:val="en-US"/>
        </w:rPr>
      </w:pP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Pr="00A66842">
        <w:rPr>
          <w:rFonts w:ascii="Palatino Linotype" w:hAnsi="Palatino Linotype"/>
          <w:color w:val="auto"/>
          <w:sz w:val="24"/>
          <w:lang w:val="en-US"/>
        </w:rPr>
        <w:tab/>
        <w:t xml:space="preserve"> </w:t>
      </w:r>
      <w:r w:rsidR="00670F2E" w:rsidRPr="00A66842">
        <w:rPr>
          <w:rFonts w:ascii="Palatino Linotype" w:hAnsi="Palatino Linotype"/>
          <w:color w:val="auto"/>
          <w:sz w:val="24"/>
          <w:lang w:val="en-US"/>
        </w:rPr>
        <w:object w:dxaOrig="3800" w:dyaOrig="780">
          <v:shape id="_x0000_i1444" type="#_x0000_t75" style="width:189.8pt;height:39pt" o:ole="">
            <v:imagedata r:id="rId852" o:title=""/>
          </v:shape>
          <o:OLEObject Type="Embed" ProgID="Equation.DSMT4" ShapeID="_x0000_i1444" DrawAspect="Content" ObjectID="_1595942913" r:id="rId853"/>
        </w:object>
      </w:r>
    </w:p>
    <w:p w:rsidR="00660739" w:rsidRPr="00A66842" w:rsidRDefault="000B1BB8" w:rsidP="00AF737A">
      <w:pPr>
        <w:pStyle w:val="Q"/>
        <w:tabs>
          <w:tab w:val="clear" w:pos="1280"/>
          <w:tab w:val="clear" w:pos="3940"/>
          <w:tab w:val="left" w:pos="1080"/>
          <w:tab w:val="left" w:pos="1620"/>
          <w:tab w:val="left" w:pos="2160"/>
        </w:tabs>
        <w:spacing w:before="0" w:line="360" w:lineRule="auto"/>
        <w:jc w:val="center"/>
        <w:rPr>
          <w:rFonts w:ascii="Palatino LT Std" w:hAnsi="Palatino LT Std"/>
        </w:rPr>
      </w:pPr>
      <w:r w:rsidRPr="00A66842">
        <w:rPr>
          <w:rFonts w:ascii="Palatino LT Std" w:hAnsi="Palatino LT Std"/>
          <w:b/>
          <w:noProof/>
          <w:color w:val="auto"/>
          <w:sz w:val="16"/>
          <w:lang w:val="en-US"/>
        </w:rPr>
        <mc:AlternateContent>
          <mc:Choice Requires="wps">
            <w:drawing>
              <wp:inline distT="0" distB="0" distL="0" distR="0">
                <wp:extent cx="1879600" cy="0"/>
                <wp:effectExtent l="24130" t="31115" r="29845" b="26035"/>
                <wp:docPr id="3"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328318B" id="Line 3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" strokeweight="3.75pt">
                <v:fill o:detectmouseclick="t"/>
                <v:stroke linestyle="thinThick"/>
                <v:shadow opacity="22938f" offset="0"/>
                <w10:anchorlock/>
              </v:line>
            </w:pict>
          </mc:Fallback>
        </mc:AlternateContent>
      </w:r>
    </w:p>
    <w:p w:rsidR="00AF737A" w:rsidRPr="00A66842" w:rsidRDefault="00AF737A" w:rsidP="00AF737A">
      <w:pPr>
        <w:spacing w:before="480" w:after="120" w:line="360" w:lineRule="auto"/>
        <w:rPr>
          <w:rFonts w:cs="Times New Roman"/>
          <w:b/>
          <w:bCs/>
          <w:lang w:val="fr-FR"/>
        </w:rPr>
      </w:pPr>
      <w:r w:rsidRPr="00A66842">
        <w:rPr>
          <w:rFonts w:cs="Times New Roman"/>
          <w:b/>
          <w:bCs/>
        </w:rPr>
        <w:t>Challenge Problems</w: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0" w:hanging="1627"/>
        <w:rPr>
          <w:rFonts w:ascii="Palatino Linotype" w:hAnsi="Palatino Linotype"/>
          <w:color w:val="auto"/>
          <w:sz w:val="24"/>
        </w:rPr>
      </w:pPr>
      <w:r w:rsidRPr="00A66842">
        <w:rPr>
          <w:rStyle w:val="Q1"/>
          <w:rFonts w:ascii="Palatino Linotype" w:hAnsi="Palatino Linotype"/>
          <w:color w:val="auto"/>
          <w:sz w:val="24"/>
        </w:rPr>
        <w:t>P41.51</w:t>
      </w:r>
      <w:r w:rsidRPr="00A66842">
        <w:rPr>
          <w:rFonts w:ascii="Palatino Linotype" w:hAnsi="Palatino Linotype"/>
          <w:color w:val="auto"/>
          <w:sz w:val="24"/>
        </w:rPr>
        <w:tab/>
        <w:t>(a)</w:t>
      </w:r>
      <w:r w:rsidRPr="00A66842">
        <w:rPr>
          <w:rFonts w:ascii="Palatino Linotype" w:hAnsi="Palatino Linotype"/>
          <w:color w:val="auto"/>
          <w:sz w:val="24"/>
        </w:rPr>
        <w:tab/>
        <w:t xml:space="preserve">From Equation 41.13, the allowed energies are </w:t>
      </w:r>
      <w:r w:rsidR="00670F2E" w:rsidRPr="00A66842">
        <w:rPr>
          <w:rFonts w:ascii="Palatino Linotype" w:hAnsi="Palatino Linotype"/>
          <w:color w:val="auto"/>
          <w:position w:val="1"/>
          <w:sz w:val="24"/>
          <w:szCs w:val="24"/>
        </w:rPr>
        <w:object w:dxaOrig="1620" w:dyaOrig="720">
          <v:shape id="_x0000_i1445" type="#_x0000_t75" style="width:81pt;height:36pt" o:ole="">
            <v:imagedata r:id="rId854" o:title=""/>
          </v:shape>
          <o:OLEObject Type="Embed" ProgID="Equation.DSMT4" ShapeID="_x0000_i1445" DrawAspect="Content" ObjectID="_1595942914" r:id="rId855"/>
        </w:object>
      </w:r>
      <w:r w:rsidRPr="00A66842">
        <w:rPr>
          <w:rFonts w:ascii="Palatino Linotype" w:hAnsi="Palatino Linotype"/>
          <w:color w:val="auto"/>
          <w:sz w:val="24"/>
        </w:rPr>
        <w:t xml:space="preserve"> where, from Equation 41.11, the Bohr radius is </w: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0" w:hanging="1627"/>
        <w:rPr>
          <w:rFonts w:ascii="Palatino Linotype" w:hAnsi="Palatino Linotype"/>
          <w:color w:val="auto"/>
          <w:sz w:val="24"/>
        </w:rPr>
      </w:pPr>
      <w:r w:rsidRPr="00A66842">
        <w:rPr>
          <w:rStyle w:val="Q1"/>
          <w:rFonts w:ascii="Palatino Linotype" w:hAnsi="Palatino Linotype"/>
          <w:color w:val="auto"/>
          <w:sz w:val="24"/>
        </w:rPr>
        <w:tab/>
      </w:r>
      <w:r w:rsidRPr="00A66842">
        <w:rPr>
          <w:rStyle w:val="Q1"/>
          <w:rFonts w:ascii="Palatino Linotype" w:hAnsi="Palatino Linotype"/>
          <w:color w:val="auto"/>
          <w:sz w:val="24"/>
        </w:rPr>
        <w:tab/>
      </w:r>
      <w:r w:rsidRPr="00A66842">
        <w:rPr>
          <w:rStyle w:val="Q1"/>
          <w:rFonts w:ascii="Palatino Linotype" w:hAnsi="Palatino Linotype"/>
          <w:color w:val="auto"/>
          <w:sz w:val="24"/>
        </w:rPr>
        <w:tab/>
      </w:r>
      <w:r w:rsidR="00670F2E" w:rsidRPr="00A66842">
        <w:rPr>
          <w:rFonts w:ascii="Palatino Linotype" w:hAnsi="Palatino Linotype"/>
          <w:color w:val="auto"/>
          <w:sz w:val="24"/>
        </w:rPr>
        <w:object w:dxaOrig="2460" w:dyaOrig="780">
          <v:shape id="_x0000_i1446" type="#_x0000_t75" style="width:123pt;height:39pt" o:ole="">
            <v:imagedata r:id="rId856" o:title=""/>
          </v:shape>
          <o:OLEObject Type="Embed" ProgID="Equation.DSMT4" ShapeID="_x0000_i1446" DrawAspect="Content" ObjectID="_1595942915" r:id="rId857"/>
        </w:object>
      </w:r>
      <w:r w:rsidRPr="00A66842">
        <w:rPr>
          <w:rFonts w:ascii="Palatino Linotype" w:hAnsi="Palatino Linotype"/>
          <w:color w:val="auto"/>
          <w:sz w:val="24"/>
        </w:rPr>
        <w:t xml:space="preserve"> </w:t>
      </w:r>
      <w:r w:rsidR="00670F2E" w:rsidRPr="00A66842">
        <w:rPr>
          <w:rFonts w:ascii="Palatino Linotype" w:hAnsi="Palatino Linotype"/>
          <w:color w:val="auto"/>
          <w:sz w:val="24"/>
        </w:rPr>
        <w:object w:dxaOrig="1120" w:dyaOrig="720">
          <v:shape id="_x0000_i1447" type="#_x0000_t75" style="width:56.2pt;height:36pt" o:ole="">
            <v:imagedata r:id="rId858" o:title=""/>
          </v:shape>
          <o:OLEObject Type="Embed" ProgID="Equation.DSMT4" ShapeID="_x0000_i1447" DrawAspect="Content" ObjectID="_1595942916" r:id="rId859"/>
        </w:objec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0"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Combining these gives</w: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0"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28"/>
          <w:sz w:val="24"/>
        </w:rPr>
        <w:object w:dxaOrig="4460" w:dyaOrig="700">
          <v:shape id="_x0000_i1448" type="#_x0000_t75" style="width:222.8pt;height:35.25pt" o:ole="">
            <v:imagedata r:id="rId860" o:title=""/>
          </v:shape>
          <o:OLEObject Type="Embed" ProgID="Equation.DSMT4" ShapeID="_x0000_i1448" DrawAspect="Content" ObjectID="_1595942917" r:id="rId861"/>
        </w:objec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0"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For a transition from state </w:t>
      </w:r>
      <w:r w:rsidRPr="00A66842">
        <w:rPr>
          <w:rFonts w:ascii="Palatino Linotype" w:hAnsi="Palatino Linotype"/>
          <w:i/>
          <w:color w:val="auto"/>
          <w:sz w:val="24"/>
        </w:rPr>
        <w:t>n</w:t>
      </w:r>
      <w:r w:rsidRPr="00A66842">
        <w:rPr>
          <w:rFonts w:ascii="Palatino Linotype" w:hAnsi="Palatino Linotype"/>
          <w:color w:val="auto"/>
          <w:sz w:val="24"/>
        </w:rPr>
        <w:t xml:space="preserve"> to state </w:t>
      </w:r>
      <w:r w:rsidRPr="00A66842">
        <w:rPr>
          <w:rFonts w:ascii="Palatino Linotype" w:hAnsi="Palatino Linotype"/>
          <w:i/>
          <w:color w:val="auto"/>
          <w:sz w:val="24"/>
        </w:rPr>
        <w:t xml:space="preserve">n </w:t>
      </w:r>
      <w:r w:rsidR="00D50F65" w:rsidRPr="00A66842">
        <w:rPr>
          <w:rFonts w:ascii="Palatino Linotype" w:hAnsi="Palatino Linotype"/>
          <w:color w:val="auto"/>
          <w:sz w:val="24"/>
          <w:szCs w:val="24"/>
        </w:rPr>
        <w:t>–</w:t>
      </w:r>
      <w:r w:rsidRPr="00A66842">
        <w:rPr>
          <w:rFonts w:ascii="Palatino Linotype" w:hAnsi="Palatino Linotype"/>
          <w:color w:val="auto"/>
          <w:sz w:val="24"/>
        </w:rPr>
        <w:t xml:space="preserve"> 1,</w: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2160"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76"/>
          <w:sz w:val="24"/>
        </w:rPr>
        <w:object w:dxaOrig="4180" w:dyaOrig="1640">
          <v:shape id="_x0000_i1449" type="#_x0000_t75" style="width:209.2pt;height:81.75pt" o:ole="">
            <v:imagedata r:id="rId862" o:title=""/>
          </v:shape>
          <o:OLEObject Type="Embed" ProgID="Equation.DSMT4" ShapeID="_x0000_i1449" DrawAspect="Content" ObjectID="_1595942918" r:id="rId863"/>
        </w:object>
      </w:r>
    </w:p>
    <w:p w:rsidR="00D030B7" w:rsidRPr="00A66842" w:rsidRDefault="00D030B7" w:rsidP="004F5967">
      <w:pPr>
        <w:pStyle w:val="Qalpha"/>
        <w:keepNext/>
        <w:tabs>
          <w:tab w:val="clear" w:pos="1520"/>
          <w:tab w:val="clear" w:pos="3940"/>
          <w:tab w:val="left" w:pos="1080"/>
          <w:tab w:val="left" w:pos="1620"/>
          <w:tab w:val="left" w:pos="2160"/>
        </w:tabs>
        <w:spacing w:before="120" w:after="120" w:line="360" w:lineRule="auto"/>
        <w:ind w:left="2160" w:hanging="1627"/>
        <w:rPr>
          <w:rFonts w:ascii="Palatino Linotype" w:hAnsi="Palatino Linotype"/>
          <w:color w:val="auto"/>
          <w:sz w:val="24"/>
        </w:rPr>
      </w:pPr>
      <w:r w:rsidRPr="00A66842">
        <w:rPr>
          <w:rFonts w:ascii="Palatino Linotype" w:hAnsi="Palatino Linotype"/>
          <w:color w:val="auto"/>
          <w:sz w:val="24"/>
        </w:rPr>
        <w:lastRenderedPageBreak/>
        <w:tab/>
      </w:r>
      <w:r w:rsidRPr="00A66842">
        <w:rPr>
          <w:rFonts w:ascii="Palatino Linotype" w:hAnsi="Palatino Linotype"/>
          <w:color w:val="auto"/>
          <w:sz w:val="24"/>
        </w:rPr>
        <w:tab/>
        <w:t>which gives</w:t>
      </w:r>
      <w:r w:rsidRPr="00A66842">
        <w:rPr>
          <w:rFonts w:ascii="Palatino Linotype" w:hAnsi="Palatino Linotype"/>
          <w:color w:val="auto"/>
          <w:sz w:val="24"/>
        </w:rPr>
        <w:tab/>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2160" w:hanging="1627"/>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30"/>
          <w:sz w:val="24"/>
        </w:rPr>
        <w:object w:dxaOrig="2820" w:dyaOrig="720">
          <v:shape id="_x0000_i1450" type="#_x0000_t75" style="width:141pt;height:36pt" o:ole="">
            <v:imagedata r:id="rId864" o:title=""/>
          </v:shape>
          <o:OLEObject Type="Embed" ProgID="Equation.DSMT4" ShapeID="_x0000_i1450" DrawAspect="Content" ObjectID="_1595942919" r:id="rId865"/>
        </w:objec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2160" w:hanging="1627"/>
        <w:rPr>
          <w:rFonts w:ascii="Palatino Linotype" w:hAnsi="Palatino Linotype"/>
          <w:color w:val="auto"/>
          <w:sz w:val="24"/>
        </w:rPr>
      </w:pPr>
      <w:r w:rsidRPr="00A66842">
        <w:rPr>
          <w:rFonts w:ascii="Palatino Linotype" w:hAnsi="Palatino Linotype"/>
          <w:color w:val="auto"/>
          <w:sz w:val="24"/>
        </w:rPr>
        <w:t>(b)</w:t>
      </w:r>
      <w:r w:rsidRPr="00A66842">
        <w:rPr>
          <w:rFonts w:ascii="Palatino Linotype" w:hAnsi="Palatino Linotype"/>
          <w:color w:val="auto"/>
          <w:sz w:val="24"/>
        </w:rPr>
        <w:tab/>
        <w:t xml:space="preserve">As </w:t>
      </w:r>
      <w:r w:rsidR="00670F2E" w:rsidRPr="00A66842">
        <w:rPr>
          <w:rFonts w:ascii="Palatino Linotype" w:hAnsi="Palatino Linotype"/>
          <w:color w:val="auto"/>
          <w:position w:val="-1"/>
          <w:sz w:val="24"/>
        </w:rPr>
        <w:object w:dxaOrig="780" w:dyaOrig="240">
          <v:shape id="_x0000_i1451" type="#_x0000_t75" style="width:39pt;height:12pt" o:ole="">
            <v:imagedata r:id="rId866" o:title=""/>
          </v:shape>
          <o:OLEObject Type="Embed" ProgID="Equation.DSMT4" ShapeID="_x0000_i1451" DrawAspect="Content" ObjectID="_1595942920" r:id="rId867"/>
        </w:object>
      </w:r>
      <w:r w:rsidRPr="00A66842">
        <w:rPr>
          <w:rFonts w:ascii="Palatino Linotype" w:hAnsi="Palatino Linotype"/>
          <w:color w:val="auto"/>
          <w:sz w:val="24"/>
        </w:rPr>
        <w:t xml:space="preserve"> we find the quantum result: </w: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24"/>
          <w:sz w:val="24"/>
        </w:rPr>
        <w:object w:dxaOrig="3260" w:dyaOrig="660">
          <v:shape id="_x0000_i1452" type="#_x0000_t75" style="width:162.65pt;height:33pt" o:ole="">
            <v:imagedata r:id="rId868" o:title=""/>
          </v:shape>
          <o:OLEObject Type="Embed" ProgID="Equation.DSMT4" ShapeID="_x0000_i1452" DrawAspect="Content" ObjectID="_1595942921" r:id="rId869"/>
        </w:objec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The classical frequency is </w:t>
      </w:r>
      <w:r w:rsidR="00670F2E" w:rsidRPr="00A66842">
        <w:rPr>
          <w:rFonts w:ascii="Palatino Linotype" w:hAnsi="Palatino Linotype"/>
          <w:color w:val="auto"/>
          <w:position w:val="-2"/>
          <w:sz w:val="24"/>
        </w:rPr>
        <w:object w:dxaOrig="1020" w:dyaOrig="680">
          <v:shape id="_x0000_i1453" type="#_x0000_t75" style="width:51pt;height:33.75pt" o:ole="">
            <v:imagedata r:id="rId870" o:title=""/>
          </v:shape>
          <o:OLEObject Type="Embed" ProgID="Equation.DSMT4" ShapeID="_x0000_i1453" DrawAspect="Content" ObjectID="_1595942922" r:id="rId871"/>
        </w:object>
      </w:r>
      <w:r w:rsidRPr="00A66842">
        <w:rPr>
          <w:rFonts w:ascii="Palatino Linotype" w:hAnsi="Palatino Linotype"/>
          <w:color w:val="auto"/>
          <w:sz w:val="24"/>
        </w:rPr>
        <w:t xml:space="preserve"> where classically, from Equation 41.8, </w:t>
      </w:r>
      <w:r w:rsidR="00670F2E" w:rsidRPr="00A66842">
        <w:rPr>
          <w:rFonts w:ascii="Palatino Linotype" w:hAnsi="Palatino Linotype"/>
          <w:color w:val="auto"/>
          <w:position w:val="1"/>
          <w:sz w:val="24"/>
          <w:szCs w:val="24"/>
        </w:rPr>
        <w:object w:dxaOrig="1000" w:dyaOrig="720">
          <v:shape id="_x0000_i1454" type="#_x0000_t75" style="width:50.25pt;height:36pt" o:ole="">
            <v:imagedata r:id="rId872" o:title=""/>
          </v:shape>
          <o:OLEObject Type="Embed" ProgID="Equation.DSMT4" ShapeID="_x0000_i1454" DrawAspect="Content" ObjectID="_1595942923" r:id="rId873"/>
        </w:object>
      </w:r>
      <w:r w:rsidRPr="00A66842">
        <w:rPr>
          <w:rFonts w:ascii="Palatino Linotype" w:hAnsi="Palatino Linotype"/>
          <w:color w:val="auto"/>
          <w:sz w:val="24"/>
        </w:rPr>
        <w:t xml:space="preserve">. By substituting, the relation for the classical frequency becomes </w: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3560" w:dyaOrig="800">
          <v:shape id="_x0000_i1455" type="#_x0000_t75" style="width:177.8pt;height:39.75pt" o:ole="">
            <v:imagedata r:id="rId874" o:title=""/>
          </v:shape>
          <o:OLEObject Type="Embed" ProgID="Equation.DSMT4" ShapeID="_x0000_i1455" DrawAspect="Content" ObjectID="_1595942924" r:id="rId875"/>
        </w:objec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From Equation 41.10, the radius </w:t>
      </w:r>
      <w:r w:rsidR="00670F2E" w:rsidRPr="00A66842">
        <w:rPr>
          <w:rFonts w:ascii="Palatino Linotype" w:hAnsi="Palatino Linotype"/>
          <w:color w:val="auto"/>
          <w:position w:val="1"/>
          <w:sz w:val="24"/>
        </w:rPr>
        <w:object w:dxaOrig="2860" w:dyaOrig="720">
          <v:shape id="_x0000_i1456" type="#_x0000_t75" style="width:143.3pt;height:36pt" o:ole="">
            <v:imagedata r:id="rId876" o:title=""/>
          </v:shape>
          <o:OLEObject Type="Embed" ProgID="Equation.DSMT4" ShapeID="_x0000_i1456" DrawAspect="Content" ObjectID="_1595942925" r:id="rId877"/>
        </w:object>
      </w:r>
      <w:r w:rsidRPr="00A66842">
        <w:rPr>
          <w:rFonts w:ascii="Palatino Linotype" w:hAnsi="Palatino Linotype"/>
          <w:color w:val="auto"/>
          <w:sz w:val="24"/>
        </w:rPr>
        <w:t>; substituting this yields</w: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78"/>
          <w:sz w:val="24"/>
        </w:rPr>
        <w:object w:dxaOrig="4120" w:dyaOrig="1700">
          <v:shape id="_x0000_i1457" type="#_x0000_t75" style="width:206.2pt;height:84.75pt" o:ole="">
            <v:imagedata r:id="rId878" o:title=""/>
          </v:shape>
          <o:OLEObject Type="Embed" ProgID="Equation.DSMT4" ShapeID="_x0000_i1457" DrawAspect="Content" ObjectID="_1595942926" r:id="rId879"/>
        </w:object>
      </w:r>
    </w:p>
    <w:p w:rsidR="00D030B7" w:rsidRPr="00A66842" w:rsidRDefault="00D030B7"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lang w:val="en-US"/>
        </w:rPr>
        <w:tab/>
      </w:r>
      <w:r w:rsidRPr="00A66842">
        <w:rPr>
          <w:rFonts w:ascii="Palatino Linotype" w:hAnsi="Palatino Linotype"/>
          <w:color w:val="auto"/>
          <w:sz w:val="24"/>
          <w:lang w:val="en-US"/>
        </w:rPr>
        <w:tab/>
      </w:r>
      <w:r w:rsidRPr="00A66842">
        <w:rPr>
          <w:rFonts w:ascii="Palatino Linotype" w:hAnsi="Palatino Linotype"/>
          <w:color w:val="auto"/>
          <w:sz w:val="24"/>
          <w:bdr w:val="single" w:sz="4" w:space="0" w:color="auto"/>
          <w:lang w:val="en-US"/>
        </w:rPr>
        <w:t xml:space="preserve">The classical frequency is </w:t>
      </w:r>
      <w:r w:rsidR="00670F2E" w:rsidRPr="00A66842">
        <w:rPr>
          <w:rFonts w:ascii="Palatino Linotype" w:hAnsi="Palatino Linotype"/>
          <w:color w:val="auto"/>
          <w:position w:val="2"/>
          <w:sz w:val="24"/>
          <w:bdr w:val="single" w:sz="4" w:space="0" w:color="auto"/>
          <w:lang w:val="en-US"/>
        </w:rPr>
        <w:object w:dxaOrig="1740" w:dyaOrig="380">
          <v:shape id="_x0000_i1458" type="#_x0000_t75" style="width:87pt;height:19pt" o:ole="">
            <v:imagedata r:id="rId880" o:title=""/>
          </v:shape>
          <o:OLEObject Type="Embed" ProgID="Equation.DSMT4" ShapeID="_x0000_i1458" DrawAspect="Content" ObjectID="_1595942927" r:id="rId881"/>
        </w:object>
      </w:r>
      <w:r w:rsidRPr="00A66842">
        <w:rPr>
          <w:rFonts w:ascii="Palatino Linotype" w:hAnsi="Palatino Linotype"/>
          <w:color w:val="auto"/>
          <w:sz w:val="24"/>
          <w:lang w:val="en-US"/>
        </w:rPr>
        <w:t xml:space="preserve"> We see that the Bohr result for large </w:t>
      </w:r>
      <w:r w:rsidRPr="00A66842">
        <w:rPr>
          <w:rFonts w:ascii="Palatino Linotype" w:hAnsi="Palatino Linotype"/>
          <w:i/>
          <w:color w:val="auto"/>
          <w:sz w:val="24"/>
          <w:lang w:val="en-US"/>
        </w:rPr>
        <w:t>n</w:t>
      </w:r>
      <w:r w:rsidRPr="00A66842">
        <w:rPr>
          <w:rFonts w:ascii="Palatino Linotype" w:hAnsi="Palatino Linotype"/>
          <w:color w:val="auto"/>
          <w:sz w:val="24"/>
          <w:lang w:val="en-US"/>
        </w:rPr>
        <w:t xml:space="preserve"> reduces to the classical result.</w:t>
      </w:r>
    </w:p>
    <w:p w:rsidR="00874E88" w:rsidRPr="00A66842" w:rsidRDefault="00874E88"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b/>
          <w:color w:val="auto"/>
          <w:sz w:val="24"/>
        </w:rPr>
        <w:t>P4</w:t>
      </w:r>
      <w:r w:rsidR="00D030B7" w:rsidRPr="00A66842">
        <w:rPr>
          <w:rFonts w:ascii="Palatino Linotype" w:hAnsi="Palatino Linotype"/>
          <w:b/>
          <w:color w:val="auto"/>
          <w:sz w:val="24"/>
        </w:rPr>
        <w:t>1.52</w:t>
      </w:r>
      <w:r w:rsidRPr="00A66842">
        <w:rPr>
          <w:rFonts w:ascii="Palatino Linotype" w:hAnsi="Palatino Linotype"/>
          <w:color w:val="auto"/>
          <w:sz w:val="24"/>
        </w:rPr>
        <w:tab/>
        <w:t>(a)</w:t>
      </w:r>
      <w:r w:rsidRPr="00A66842">
        <w:rPr>
          <w:rFonts w:ascii="Palatino Linotype" w:hAnsi="Palatino Linotype"/>
          <w:color w:val="auto"/>
          <w:sz w:val="24"/>
        </w:rPr>
        <w:tab/>
        <w:t>Suppose the atoms move in the +</w:t>
      </w:r>
      <w:r w:rsidRPr="00A66842">
        <w:rPr>
          <w:rFonts w:ascii="Palatino Linotype" w:hAnsi="Palatino Linotype"/>
          <w:i/>
          <w:color w:val="auto"/>
          <w:sz w:val="24"/>
        </w:rPr>
        <w:t>x</w:t>
      </w:r>
      <w:r w:rsidRPr="00A66842">
        <w:rPr>
          <w:rFonts w:ascii="Palatino Linotype" w:hAnsi="Palatino Linotype"/>
          <w:color w:val="auto"/>
          <w:sz w:val="24"/>
        </w:rPr>
        <w:t xml:space="preserve"> direction. The absorption of a photon by an atom is a completely inelastic collision, described by</w:t>
      </w:r>
    </w:p>
    <w:p w:rsidR="00874E88" w:rsidRPr="00A66842" w:rsidRDefault="00874E88"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bookmarkStart w:id="1" w:name="_GoBack"/>
      <w:r w:rsidR="00670F2E" w:rsidRPr="00A66842">
        <w:rPr>
          <w:rFonts w:ascii="Palatino Linotype" w:hAnsi="Palatino Linotype"/>
          <w:color w:val="auto"/>
          <w:position w:val="1"/>
          <w:sz w:val="24"/>
          <w:szCs w:val="24"/>
        </w:rPr>
        <w:object w:dxaOrig="2100" w:dyaOrig="620">
          <v:shape id="_x0000_i1459" type="#_x0000_t75" style="width:105pt;height:31pt" o:ole="">
            <v:imagedata r:id="rId882" o:title=""/>
          </v:shape>
          <o:OLEObject Type="Embed" ProgID="Equation.DSMT4" ShapeID="_x0000_i1459" DrawAspect="Content" ObjectID="_1595942928" r:id="rId883"/>
        </w:object>
      </w:r>
      <w:bookmarkEnd w:id="1"/>
      <w:r w:rsidRPr="00A66842">
        <w:rPr>
          <w:rFonts w:ascii="Palatino Linotype" w:hAnsi="Palatino Linotype"/>
          <w:color w:val="auto"/>
          <w:sz w:val="24"/>
        </w:rPr>
        <w:t xml:space="preserve">    so    </w:t>
      </w:r>
      <w:r w:rsidR="00670F2E" w:rsidRPr="00A66842">
        <w:rPr>
          <w:rFonts w:ascii="Palatino Linotype" w:hAnsi="Palatino Linotype"/>
          <w:color w:val="auto"/>
          <w:position w:val="1"/>
          <w:sz w:val="24"/>
          <w:szCs w:val="24"/>
        </w:rPr>
        <w:object w:dxaOrig="1520" w:dyaOrig="620">
          <v:shape id="_x0000_i1460" type="#_x0000_t75" style="width:76pt;height:31pt" o:ole="">
            <v:imagedata r:id="rId884" o:title=""/>
          </v:shape>
          <o:OLEObject Type="Embed" ProgID="Equation.DSMT4" ShapeID="_x0000_i1460" DrawAspect="Content" ObjectID="_1595942929" r:id="rId885"/>
        </w:object>
      </w:r>
    </w:p>
    <w:p w:rsidR="00874E88" w:rsidRPr="00A66842" w:rsidRDefault="00874E88" w:rsidP="00763DD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A66842">
        <w:rPr>
          <w:rFonts w:ascii="Palatino Linotype" w:hAnsi="Palatino Linotype"/>
          <w:color w:val="auto"/>
          <w:sz w:val="24"/>
        </w:rPr>
        <w:lastRenderedPageBreak/>
        <w:tab/>
      </w:r>
      <w:r w:rsidRPr="00A66842">
        <w:rPr>
          <w:rFonts w:ascii="Palatino Linotype" w:hAnsi="Palatino Linotype"/>
          <w:color w:val="auto"/>
          <w:sz w:val="24"/>
        </w:rPr>
        <w:tab/>
        <w:t xml:space="preserve">This happens promptly every time an atom has fallen back into the ground state, so it happens every </w:t>
      </w:r>
      <w:r w:rsidR="00670F2E" w:rsidRPr="00A66842">
        <w:rPr>
          <w:rFonts w:ascii="Palatino Linotype" w:hAnsi="Palatino Linotype"/>
          <w:color w:val="auto"/>
          <w:position w:val="5"/>
          <w:sz w:val="24"/>
          <w:szCs w:val="24"/>
        </w:rPr>
        <w:object w:dxaOrig="1180" w:dyaOrig="320">
          <v:shape id="_x0000_i1461" type="#_x0000_t75" style="width:59pt;height:16pt" o:ole="">
            <v:imagedata r:id="rId886" o:title=""/>
          </v:shape>
          <o:OLEObject Type="Embed" ProgID="Equation.DSMT4" ShapeID="_x0000_i1461" DrawAspect="Content" ObjectID="_1595942930" r:id="rId887"/>
        </w:object>
      </w:r>
      <w:r w:rsidRPr="00A66842">
        <w:rPr>
          <w:rFonts w:ascii="Palatino Linotype" w:hAnsi="Palatino Linotype"/>
          <w:color w:val="auto"/>
          <w:sz w:val="24"/>
        </w:rPr>
        <w:t xml:space="preserve"> Then,</w:t>
      </w:r>
    </w:p>
    <w:p w:rsidR="00874E88" w:rsidRPr="00A66842" w:rsidRDefault="00874E88" w:rsidP="002238F9">
      <w:pPr>
        <w:pStyle w:val="Qalpha"/>
        <w:tabs>
          <w:tab w:val="clear" w:pos="1520"/>
          <w:tab w:val="clear" w:pos="3940"/>
          <w:tab w:val="left" w:pos="1080"/>
          <w:tab w:val="left" w:pos="1620"/>
          <w:tab w:val="left" w:pos="2160"/>
        </w:tabs>
        <w:spacing w:before="120" w:after="120" w:line="276"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position w:val="-58"/>
          <w:sz w:val="24"/>
        </w:rPr>
        <w:object w:dxaOrig="5820" w:dyaOrig="1280">
          <v:shape id="_x0000_i1462" type="#_x0000_t75" style="width:291pt;height:64pt" o:ole="">
            <v:imagedata r:id="rId888" o:title=""/>
          </v:shape>
          <o:OLEObject Type="Embed" ProgID="Equation.DSMT4" ShapeID="_x0000_i1462" DrawAspect="Content" ObjectID="_1595942931" r:id="rId889"/>
        </w:object>
      </w:r>
    </w:p>
    <w:p w:rsidR="00874E88" w:rsidRPr="00A66842" w:rsidRDefault="00874E88" w:rsidP="002238F9">
      <w:pPr>
        <w:pStyle w:val="Qalpha"/>
        <w:tabs>
          <w:tab w:val="clear" w:pos="1520"/>
          <w:tab w:val="clear" w:pos="3940"/>
          <w:tab w:val="left" w:pos="1080"/>
          <w:tab w:val="left" w:pos="1620"/>
          <w:tab w:val="left" w:pos="2160"/>
        </w:tabs>
        <w:spacing w:before="120" w:after="120" w:line="276" w:lineRule="auto"/>
        <w:ind w:left="1620" w:hanging="1620"/>
        <w:rPr>
          <w:rFonts w:ascii="Palatino Linotype" w:hAnsi="Palatino Linotype"/>
          <w:color w:val="auto"/>
          <w:sz w:val="24"/>
        </w:rPr>
      </w:pPr>
      <w:r w:rsidRPr="00A66842">
        <w:rPr>
          <w:rFonts w:ascii="Palatino Linotype" w:hAnsi="Palatino Linotype"/>
          <w:color w:val="auto"/>
          <w:sz w:val="24"/>
        </w:rPr>
        <w:tab/>
        <w:t>(b)</w:t>
      </w:r>
      <w:r w:rsidRPr="00A66842">
        <w:rPr>
          <w:rFonts w:ascii="Palatino Linotype" w:hAnsi="Palatino Linotype"/>
          <w:color w:val="auto"/>
          <w:sz w:val="24"/>
        </w:rPr>
        <w:tab/>
        <w:t>With constant average acceleration,</w:t>
      </w:r>
    </w:p>
    <w:p w:rsidR="00874E88" w:rsidRPr="00A66842" w:rsidRDefault="00874E88" w:rsidP="002238F9">
      <w:pPr>
        <w:pStyle w:val="Qalpha"/>
        <w:tabs>
          <w:tab w:val="clear" w:pos="1520"/>
          <w:tab w:val="clear" w:pos="3940"/>
          <w:tab w:val="left" w:pos="1080"/>
          <w:tab w:val="left" w:pos="1620"/>
          <w:tab w:val="left" w:pos="2160"/>
        </w:tabs>
        <w:spacing w:before="120" w:after="120" w:line="276"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r>
      <w:r w:rsidRPr="00A66842">
        <w:rPr>
          <w:rFonts w:ascii="Palatino Linotype" w:hAnsi="Palatino Linotype"/>
          <w:color w:val="auto"/>
          <w:sz w:val="24"/>
        </w:rPr>
        <w:tab/>
      </w:r>
      <w:r w:rsidR="00670F2E" w:rsidRPr="00A66842">
        <w:rPr>
          <w:rFonts w:ascii="Palatino Linotype" w:hAnsi="Palatino Linotype"/>
          <w:color w:val="auto"/>
          <w:sz w:val="24"/>
        </w:rPr>
        <w:object w:dxaOrig="1540" w:dyaOrig="400">
          <v:shape id="_x0000_i1463" type="#_x0000_t75" style="width:77pt;height:20pt" o:ole="">
            <v:imagedata r:id="rId890" o:title=""/>
          </v:shape>
          <o:OLEObject Type="Embed" ProgID="Equation.DSMT4" ShapeID="_x0000_i1463" DrawAspect="Content" ObjectID="_1595942932" r:id="rId891"/>
        </w:object>
      </w:r>
      <w:r w:rsidRPr="00A66842">
        <w:rPr>
          <w:rFonts w:ascii="Palatino Linotype" w:hAnsi="Palatino Linotype"/>
          <w:color w:val="auto"/>
          <w:sz w:val="24"/>
        </w:rPr>
        <w:t xml:space="preserve">    </w:t>
      </w:r>
      <w:r w:rsidR="00670F2E" w:rsidRPr="00A66842">
        <w:rPr>
          <w:rFonts w:ascii="Palatino Linotype" w:hAnsi="Palatino Linotype"/>
          <w:color w:val="auto"/>
          <w:sz w:val="24"/>
        </w:rPr>
        <w:object w:dxaOrig="3520" w:dyaOrig="460">
          <v:shape id="_x0000_i1464" type="#_x0000_t75" style="width:176pt;height:23pt" o:ole="">
            <v:imagedata r:id="rId892" o:title=""/>
          </v:shape>
          <o:OLEObject Type="Embed" ProgID="Equation.DSMT4" ShapeID="_x0000_i1464" DrawAspect="Content" ObjectID="_1595942933" r:id="rId893"/>
        </w:object>
      </w:r>
    </w:p>
    <w:p w:rsidR="00874E88" w:rsidRPr="00A66842" w:rsidRDefault="00874E88" w:rsidP="002238F9">
      <w:pPr>
        <w:pStyle w:val="Qalpha"/>
        <w:tabs>
          <w:tab w:val="clear" w:pos="1520"/>
          <w:tab w:val="clear" w:pos="3940"/>
          <w:tab w:val="left" w:pos="1080"/>
          <w:tab w:val="left" w:pos="1620"/>
          <w:tab w:val="left" w:pos="2160"/>
        </w:tabs>
        <w:spacing w:before="120" w:after="120" w:line="276" w:lineRule="auto"/>
        <w:ind w:left="1620" w:hanging="1620"/>
        <w:rPr>
          <w:rFonts w:ascii="Palatino Linotype" w:hAnsi="Palatino Linotype"/>
          <w:color w:val="auto"/>
          <w:sz w:val="24"/>
        </w:rPr>
      </w:pPr>
      <w:r w:rsidRPr="00A66842">
        <w:rPr>
          <w:rFonts w:ascii="Palatino Linotype" w:hAnsi="Palatino Linotype"/>
          <w:color w:val="auto"/>
          <w:sz w:val="24"/>
        </w:rPr>
        <w:tab/>
      </w:r>
      <w:r w:rsidRPr="00A66842">
        <w:rPr>
          <w:rFonts w:ascii="Palatino Linotype" w:hAnsi="Palatino Linotype"/>
          <w:color w:val="auto"/>
          <w:sz w:val="24"/>
        </w:rPr>
        <w:tab/>
        <w:t xml:space="preserve">so </w:t>
      </w:r>
      <w:r w:rsidRPr="00A66842">
        <w:rPr>
          <w:rFonts w:ascii="Palatino Linotype" w:hAnsi="Palatino Linotype"/>
          <w:color w:val="auto"/>
          <w:sz w:val="24"/>
        </w:rPr>
        <w:tab/>
      </w:r>
      <w:r w:rsidR="00670F2E" w:rsidRPr="00A66842">
        <w:rPr>
          <w:rFonts w:ascii="Palatino Linotype" w:hAnsi="Palatino Linotype"/>
          <w:color w:val="auto"/>
          <w:position w:val="8"/>
          <w:sz w:val="24"/>
        </w:rPr>
        <w:object w:dxaOrig="2540" w:dyaOrig="780">
          <v:shape id="_x0000_i1465" type="#_x0000_t75" style="width:127pt;height:39pt" o:ole="">
            <v:imagedata r:id="rId894" o:title=""/>
          </v:shape>
          <o:OLEObject Type="Embed" ProgID="Equation.DSMT4" ShapeID="_x0000_i1465" DrawAspect="Content" ObjectID="_1595942934" r:id="rId895"/>
        </w:object>
      </w:r>
    </w:p>
    <w:p w:rsidR="00153EFF" w:rsidRPr="00A66842" w:rsidRDefault="000B1BB8" w:rsidP="00AF737A">
      <w:pPr>
        <w:pStyle w:val="NL"/>
        <w:spacing w:before="2" w:after="480" w:line="360" w:lineRule="auto"/>
        <w:jc w:val="center"/>
        <w:rPr>
          <w:rFonts w:ascii="Palatino LT Std" w:hAnsi="Palatino LT Std"/>
          <w:b/>
          <w:color w:val="auto"/>
        </w:rPr>
      </w:pPr>
      <w:r w:rsidRPr="00A66842">
        <w:rPr>
          <w:rFonts w:ascii="Palatino LT Std" w:hAnsi="Palatino LT Std"/>
          <w:b/>
          <w:noProof/>
          <w:color w:val="auto"/>
          <w:lang w:val="en-US"/>
        </w:rPr>
        <mc:AlternateContent>
          <mc:Choice Requires="wps">
            <w:drawing>
              <wp:inline distT="0" distB="0" distL="0" distR="0">
                <wp:extent cx="1879600" cy="0"/>
                <wp:effectExtent l="19050" t="26035" r="25400" b="21590"/>
                <wp:docPr id="2"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595AF702" id="Line 32"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BUnWvNqAIAAJ8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mc:Fallback>
        </mc:AlternateContent>
      </w:r>
    </w:p>
    <w:tbl>
      <w:tblPr>
        <w:tblW w:w="9795" w:type="dxa"/>
        <w:tblInd w:w="8" w:type="dxa"/>
        <w:tblLayout w:type="fixed"/>
        <w:tblCellMar>
          <w:left w:w="0" w:type="dxa"/>
          <w:right w:w="0" w:type="dxa"/>
        </w:tblCellMar>
        <w:tblLook w:val="0000" w:firstRow="0" w:lastRow="0" w:firstColumn="0" w:lastColumn="0" w:noHBand="0" w:noVBand="0"/>
      </w:tblPr>
      <w:tblGrid>
        <w:gridCol w:w="9795"/>
      </w:tblGrid>
      <w:tr w:rsidR="006E3318" w:rsidRPr="00A66842" w:rsidTr="00070526">
        <w:trPr>
          <w:trHeight w:val="534"/>
        </w:trPr>
        <w:tc>
          <w:tcPr>
            <w:tcW w:w="9795" w:type="dxa"/>
            <w:shd w:val="clear" w:color="auto" w:fill="000000"/>
            <w:vAlign w:val="center"/>
          </w:tcPr>
          <w:p w:rsidR="006E3318" w:rsidRPr="00A66842" w:rsidRDefault="006E3318" w:rsidP="00070526">
            <w:pPr>
              <w:jc w:val="center"/>
              <w:rPr>
                <w:rFonts w:ascii="Arial" w:hAnsi="Arial" w:cs="Arial"/>
                <w:b/>
                <w:sz w:val="28"/>
              </w:rPr>
            </w:pPr>
            <w:r w:rsidRPr="00A66842">
              <w:rPr>
                <w:rFonts w:ascii="Arial" w:hAnsi="Arial" w:cs="Arial"/>
                <w:b/>
                <w:color w:val="FFFFFF"/>
                <w:sz w:val="28"/>
              </w:rPr>
              <w:t>ANSWERS TO QUICK-QUIZZES</w:t>
            </w:r>
          </w:p>
        </w:tc>
      </w:tr>
    </w:tbl>
    <w:p w:rsidR="00153EFF" w:rsidRPr="00A66842" w:rsidRDefault="00153EFF" w:rsidP="00AF737A">
      <w:pPr>
        <w:pStyle w:val="H2"/>
        <w:tabs>
          <w:tab w:val="left" w:pos="1980"/>
        </w:tabs>
        <w:spacing w:after="120" w:line="360" w:lineRule="auto"/>
        <w:rPr>
          <w:rFonts w:ascii="Palatino Linotype" w:eastAsia="Cambria" w:hAnsi="Palatino Linotype" w:cs="NewBaskervilleStd-Roman"/>
          <w:b w:val="0"/>
          <w:color w:val="auto"/>
          <w:sz w:val="24"/>
          <w:szCs w:val="24"/>
        </w:rPr>
      </w:pPr>
      <w:r w:rsidRPr="00A66842">
        <w:rPr>
          <w:rFonts w:ascii="Palatino Linotype" w:eastAsia="Cambria" w:hAnsi="Palatino Linotype" w:cs="NewBaskervilleStd-Bold"/>
          <w:bCs w:val="0"/>
          <w:color w:val="auto"/>
          <w:sz w:val="24"/>
          <w:szCs w:val="24"/>
        </w:rPr>
        <w:t xml:space="preserve">1. </w:t>
      </w:r>
      <w:r w:rsidRPr="00A66842">
        <w:rPr>
          <w:rFonts w:ascii="Palatino Linotype" w:eastAsia="Cambria" w:hAnsi="Palatino Linotype" w:cs="NewBaskervilleStd-Roman"/>
          <w:b w:val="0"/>
          <w:color w:val="auto"/>
          <w:sz w:val="24"/>
          <w:szCs w:val="24"/>
        </w:rPr>
        <w:t>(c)</w:t>
      </w:r>
    </w:p>
    <w:p w:rsidR="00153EFF" w:rsidRPr="00A66842" w:rsidRDefault="00153EFF" w:rsidP="00763DD0">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A66842">
        <w:rPr>
          <w:rFonts w:ascii="Palatino Linotype" w:eastAsia="Cambria" w:hAnsi="Palatino Linotype" w:cs="NewBaskervilleStd-Bold"/>
          <w:b/>
          <w:bCs/>
          <w:color w:val="auto"/>
        </w:rPr>
        <w:t xml:space="preserve">2. </w:t>
      </w:r>
      <w:r w:rsidRPr="00A66842">
        <w:rPr>
          <w:rFonts w:ascii="Palatino Linotype" w:eastAsia="Cambria" w:hAnsi="Palatino Linotype" w:cs="NewBaskervilleStd-Roman"/>
          <w:color w:val="auto"/>
        </w:rPr>
        <w:t>(a)</w:t>
      </w:r>
    </w:p>
    <w:p w:rsidR="00153EFF" w:rsidRPr="00A66842" w:rsidRDefault="00153EFF" w:rsidP="00763DD0">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A66842">
        <w:rPr>
          <w:rFonts w:ascii="Palatino Linotype" w:eastAsia="Cambria" w:hAnsi="Palatino Linotype" w:cs="NewBaskervilleStd-Bold"/>
          <w:b/>
          <w:bCs/>
          <w:color w:val="auto"/>
        </w:rPr>
        <w:t xml:space="preserve">3. </w:t>
      </w:r>
      <w:r w:rsidRPr="00A66842">
        <w:rPr>
          <w:rFonts w:ascii="Palatino Linotype" w:eastAsia="Cambria" w:hAnsi="Palatino Linotype" w:cs="NewBaskervilleStd-Roman"/>
          <w:color w:val="auto"/>
        </w:rPr>
        <w:t>(b)</w:t>
      </w:r>
    </w:p>
    <w:p w:rsidR="00153EFF" w:rsidRPr="00A66842" w:rsidRDefault="00153EFF" w:rsidP="00763DD0">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A66842">
        <w:rPr>
          <w:rFonts w:ascii="Palatino Linotype" w:eastAsia="Cambria" w:hAnsi="Palatino Linotype" w:cs="NewBaskervilleStd-Bold"/>
          <w:b/>
          <w:bCs/>
          <w:color w:val="auto"/>
        </w:rPr>
        <w:t xml:space="preserve">4. </w:t>
      </w:r>
      <w:r w:rsidRPr="00A66842">
        <w:rPr>
          <w:rFonts w:ascii="Palatino Linotype" w:eastAsia="Cambria" w:hAnsi="Palatino Linotype" w:cs="NewBaskervilleStd-Roman"/>
          <w:color w:val="auto"/>
        </w:rPr>
        <w:t>(a) five (b) nine</w:t>
      </w:r>
    </w:p>
    <w:p w:rsidR="00153EFF" w:rsidRPr="00A66842" w:rsidRDefault="00153EFF" w:rsidP="00763DD0">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A66842">
        <w:rPr>
          <w:rFonts w:ascii="Palatino Linotype" w:eastAsia="Cambria" w:hAnsi="Palatino Linotype" w:cs="NewBaskervilleStd-Bold"/>
          <w:b/>
          <w:bCs/>
          <w:color w:val="auto"/>
        </w:rPr>
        <w:t xml:space="preserve">5. </w:t>
      </w:r>
      <w:r w:rsidRPr="00A66842">
        <w:rPr>
          <w:rFonts w:ascii="Palatino Linotype" w:eastAsia="Cambria" w:hAnsi="Palatino Linotype" w:cs="NewBaskervilleStd-Roman"/>
          <w:color w:val="auto"/>
        </w:rPr>
        <w:t>(c)</w:t>
      </w:r>
    </w:p>
    <w:p w:rsidR="00153EFF" w:rsidRPr="00A66842" w:rsidRDefault="00153EFF" w:rsidP="00763DD0">
      <w:pPr>
        <w:pStyle w:val="NL"/>
        <w:tabs>
          <w:tab w:val="clear" w:pos="480"/>
          <w:tab w:val="left" w:pos="1080"/>
          <w:tab w:val="left" w:pos="2160"/>
        </w:tabs>
        <w:spacing w:before="100" w:after="100" w:line="360" w:lineRule="auto"/>
        <w:jc w:val="left"/>
        <w:rPr>
          <w:rFonts w:ascii="Palatino Linotype" w:eastAsia="Cambria" w:hAnsi="Palatino Linotype" w:cs="NewBaskervilleStd-Roman"/>
          <w:color w:val="auto"/>
        </w:rPr>
      </w:pPr>
      <w:r w:rsidRPr="00A66842">
        <w:rPr>
          <w:rFonts w:ascii="Palatino Linotype" w:eastAsia="Cambria" w:hAnsi="Palatino Linotype" w:cs="NewBaskervilleStd-Bold"/>
          <w:b/>
          <w:bCs/>
          <w:color w:val="auto"/>
        </w:rPr>
        <w:t xml:space="preserve">6. </w:t>
      </w:r>
      <w:r w:rsidRPr="00A66842">
        <w:rPr>
          <w:rFonts w:ascii="Palatino Linotype" w:eastAsia="Cambria" w:hAnsi="Palatino Linotype" w:cs="NewBaskervilleStd-Roman"/>
          <w:color w:val="auto"/>
        </w:rPr>
        <w:t>true</w:t>
      </w:r>
    </w:p>
    <w:p w:rsidR="00D518DE" w:rsidRPr="00A66842" w:rsidRDefault="000B1BB8" w:rsidP="00AF737A">
      <w:pPr>
        <w:pStyle w:val="NL"/>
        <w:spacing w:before="2" w:after="480" w:line="360" w:lineRule="auto"/>
        <w:jc w:val="center"/>
        <w:rPr>
          <w:rFonts w:ascii="Palatino LT Std" w:hAnsi="Palatino LT Std"/>
          <w:b/>
          <w:color w:val="auto"/>
        </w:rPr>
      </w:pPr>
      <w:r w:rsidRPr="00A66842">
        <w:rPr>
          <w:rFonts w:ascii="Palatino LT Std" w:hAnsi="Palatino LT Std"/>
          <w:b/>
          <w:noProof/>
          <w:color w:val="auto"/>
          <w:lang w:val="en-US"/>
        </w:rPr>
        <mc:AlternateContent>
          <mc:Choice Requires="wps">
            <w:drawing>
              <wp:inline distT="0" distB="0" distL="0" distR="0">
                <wp:extent cx="1879600" cy="0"/>
                <wp:effectExtent l="24130" t="26035" r="29845" b="31115"/>
                <wp:docPr id="1"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E618E46" id="Line 3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" strokeweight="3.75pt">
                <v:fill o:detectmouseclick="t"/>
                <v:stroke linestyle="thinThin"/>
                <v:shadow opacity="22938f" offset="0"/>
                <w10:anchorlock/>
              </v:line>
            </w:pict>
          </mc:Fallback>
        </mc:AlternateContent>
      </w:r>
    </w:p>
    <w:tbl>
      <w:tblPr>
        <w:tblW w:w="9765" w:type="dxa"/>
        <w:tblInd w:w="8" w:type="dxa"/>
        <w:tblLayout w:type="fixed"/>
        <w:tblCellMar>
          <w:left w:w="0" w:type="dxa"/>
          <w:right w:w="0" w:type="dxa"/>
        </w:tblCellMar>
        <w:tblLook w:val="0000" w:firstRow="0" w:lastRow="0" w:firstColumn="0" w:lastColumn="0" w:noHBand="0" w:noVBand="0"/>
      </w:tblPr>
      <w:tblGrid>
        <w:gridCol w:w="9765"/>
      </w:tblGrid>
      <w:tr w:rsidR="006E3318" w:rsidRPr="00A66842" w:rsidTr="00070526">
        <w:trPr>
          <w:trHeight w:val="502"/>
        </w:trPr>
        <w:tc>
          <w:tcPr>
            <w:tcW w:w="9765" w:type="dxa"/>
            <w:shd w:val="clear" w:color="auto" w:fill="000000"/>
            <w:vAlign w:val="center"/>
          </w:tcPr>
          <w:p w:rsidR="006E3318" w:rsidRPr="00A66842" w:rsidRDefault="006E3318" w:rsidP="00070526">
            <w:pPr>
              <w:jc w:val="center"/>
              <w:rPr>
                <w:rFonts w:ascii="Arial" w:hAnsi="Arial" w:cs="Arial"/>
                <w:b/>
                <w:color w:val="FFFFFF"/>
                <w:sz w:val="28"/>
              </w:rPr>
            </w:pPr>
            <w:r w:rsidRPr="00A66842">
              <w:rPr>
                <w:rFonts w:ascii="Arial" w:hAnsi="Arial" w:cs="Arial"/>
                <w:b/>
                <w:color w:val="FFFFFF"/>
                <w:sz w:val="28"/>
              </w:rPr>
              <w:t>ANSWERS TO EVEN-NUMBERED PROBLEMS</w:t>
            </w:r>
          </w:p>
        </w:tc>
      </w:tr>
    </w:tbl>
    <w:p w:rsidR="00153EFF" w:rsidRPr="00A66842" w:rsidRDefault="00F10F87" w:rsidP="00AF737A">
      <w:pPr>
        <w:pStyle w:val="a0"/>
        <w:tabs>
          <w:tab w:val="left" w:pos="1080"/>
          <w:tab w:val="left" w:pos="1620"/>
          <w:tab w:val="left" w:pos="2160"/>
          <w:tab w:val="left" w:pos="2880"/>
        </w:tabs>
        <w:spacing w:before="240" w:after="120" w:line="360" w:lineRule="auto"/>
        <w:ind w:left="1080" w:hanging="1080"/>
        <w:rPr>
          <w:rFonts w:ascii="Palatino Linotype" w:hAnsi="Palatino Linotype"/>
          <w:sz w:val="24"/>
        </w:rPr>
      </w:pPr>
      <w:r w:rsidRPr="00A66842">
        <w:rPr>
          <w:rStyle w:val="Q1"/>
          <w:rFonts w:ascii="Palatino Linotype" w:hAnsi="Palatino Linotype"/>
          <w:sz w:val="24"/>
        </w:rPr>
        <w:t>P4</w:t>
      </w:r>
      <w:r w:rsidR="00153EFF" w:rsidRPr="00A66842">
        <w:rPr>
          <w:rStyle w:val="Q1"/>
          <w:rFonts w:ascii="Palatino Linotype" w:hAnsi="Palatino Linotype"/>
          <w:sz w:val="24"/>
        </w:rPr>
        <w:t>1.2</w:t>
      </w:r>
      <w:r w:rsidRPr="00A66842">
        <w:rPr>
          <w:rFonts w:ascii="Palatino Linotype" w:hAnsi="Palatino Linotype"/>
          <w:sz w:val="24"/>
        </w:rPr>
        <w:tab/>
      </w:r>
      <w:r w:rsidR="0089093E" w:rsidRPr="00A66842">
        <w:rPr>
          <w:rFonts w:ascii="Palatino Linotype" w:hAnsi="Palatino Linotype"/>
          <w:sz w:val="24"/>
        </w:rPr>
        <w:t xml:space="preserve">1.94 </w:t>
      </w:r>
      <w:r w:rsidR="00D50F65" w:rsidRPr="00A66842">
        <w:rPr>
          <w:rFonts w:ascii="Palatino Linotype" w:hAnsi="Palatino Linotype"/>
          <w:i/>
          <w:iCs/>
          <w:sz w:val="24"/>
          <w:szCs w:val="24"/>
        </w:rPr>
        <w:t>µ</w:t>
      </w:r>
      <w:r w:rsidR="0089093E" w:rsidRPr="00A66842">
        <w:rPr>
          <w:rFonts w:ascii="Palatino Linotype" w:hAnsi="Palatino Linotype"/>
          <w:sz w:val="24"/>
        </w:rPr>
        <w:t>m</w:t>
      </w:r>
    </w:p>
    <w:p w:rsidR="00F10F87" w:rsidRPr="00A66842" w:rsidRDefault="00F10F87" w:rsidP="00763DD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A66842">
        <w:rPr>
          <w:rStyle w:val="Q1"/>
          <w:rFonts w:ascii="Palatino Linotype" w:eastAsia="Times" w:hAnsi="Palatino Linotype"/>
          <w:color w:val="auto"/>
          <w:sz w:val="24"/>
        </w:rPr>
        <w:t>P</w:t>
      </w:r>
      <w:r w:rsidR="00153EFF" w:rsidRPr="00A66842">
        <w:rPr>
          <w:rStyle w:val="Q1"/>
          <w:rFonts w:ascii="Palatino Linotype" w:hAnsi="Palatino Linotype"/>
          <w:color w:val="auto"/>
          <w:sz w:val="24"/>
        </w:rPr>
        <w:t>41</w:t>
      </w:r>
      <w:r w:rsidRPr="00A66842">
        <w:rPr>
          <w:rStyle w:val="Q1"/>
          <w:rFonts w:ascii="Palatino Linotype" w:eastAsia="Times" w:hAnsi="Palatino Linotype"/>
          <w:color w:val="auto"/>
          <w:sz w:val="24"/>
        </w:rPr>
        <w:t>.</w:t>
      </w:r>
      <w:r w:rsidR="00153EFF" w:rsidRPr="00A66842">
        <w:rPr>
          <w:rStyle w:val="Q1"/>
          <w:rFonts w:ascii="Palatino Linotype" w:eastAsia="Times" w:hAnsi="Palatino Linotype"/>
          <w:color w:val="auto"/>
          <w:sz w:val="24"/>
        </w:rPr>
        <w:t>4</w:t>
      </w:r>
      <w:r w:rsidRPr="00A66842">
        <w:rPr>
          <w:rFonts w:ascii="Palatino Linotype" w:hAnsi="Palatino Linotype"/>
          <w:color w:val="auto"/>
          <w:sz w:val="24"/>
        </w:rPr>
        <w:tab/>
      </w:r>
      <w:r w:rsidR="00153EFF" w:rsidRPr="00A66842">
        <w:rPr>
          <w:rFonts w:ascii="Palatino Linotype" w:hAnsi="Palatino Linotype"/>
          <w:color w:val="auto"/>
          <w:sz w:val="24"/>
        </w:rPr>
        <w:t>(a) See P41.4(a) for full explanation; (b) 0.846 ns</w:t>
      </w:r>
    </w:p>
    <w:p w:rsidR="00F10F87" w:rsidRPr="00A66842" w:rsidRDefault="00F10F87" w:rsidP="00763DD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A66842">
        <w:rPr>
          <w:rStyle w:val="Q1"/>
          <w:rFonts w:ascii="Palatino Linotype" w:eastAsia="Times" w:hAnsi="Palatino Linotype"/>
          <w:color w:val="auto"/>
          <w:sz w:val="24"/>
        </w:rPr>
        <w:t>P</w:t>
      </w:r>
      <w:r w:rsidR="0089093E" w:rsidRPr="00A66842">
        <w:rPr>
          <w:rStyle w:val="Q1"/>
          <w:rFonts w:ascii="Palatino Linotype" w:hAnsi="Palatino Linotype"/>
          <w:color w:val="auto"/>
          <w:sz w:val="24"/>
        </w:rPr>
        <w:t>41</w:t>
      </w:r>
      <w:r w:rsidRPr="00A66842">
        <w:rPr>
          <w:rStyle w:val="Q1"/>
          <w:rFonts w:ascii="Palatino Linotype" w:hAnsi="Palatino Linotype"/>
          <w:color w:val="auto"/>
          <w:sz w:val="24"/>
        </w:rPr>
        <w:t>.6</w:t>
      </w:r>
      <w:r w:rsidRPr="00A66842">
        <w:rPr>
          <w:rFonts w:ascii="Palatino Linotype" w:hAnsi="Palatino Linotype"/>
          <w:color w:val="auto"/>
          <w:sz w:val="24"/>
        </w:rPr>
        <w:tab/>
      </w:r>
      <w:r w:rsidR="0089093E" w:rsidRPr="00A66842">
        <w:rPr>
          <w:rFonts w:ascii="Palatino Linotype" w:hAnsi="Palatino Linotype"/>
          <w:sz w:val="24"/>
        </w:rPr>
        <w:t>See P41.6 for full explanation.</w:t>
      </w:r>
    </w:p>
    <w:p w:rsidR="00F10F87" w:rsidRPr="00A66842" w:rsidRDefault="0089093E" w:rsidP="00763DD0">
      <w:pPr>
        <w:pStyle w:val="1a"/>
        <w:tabs>
          <w:tab w:val="clear" w:pos="900"/>
          <w:tab w:val="left" w:pos="1080"/>
          <w:tab w:val="left" w:pos="2160"/>
          <w:tab w:val="left" w:pos="5400"/>
        </w:tabs>
        <w:spacing w:before="120" w:after="120" w:line="360" w:lineRule="auto"/>
        <w:ind w:left="1080" w:hanging="1080"/>
        <w:rPr>
          <w:rFonts w:ascii="Palatino Linotype" w:hAnsi="Palatino Linotype"/>
          <w:sz w:val="24"/>
        </w:rPr>
      </w:pPr>
      <w:r w:rsidRPr="00A66842">
        <w:rPr>
          <w:rFonts w:ascii="Palatino Linotype" w:hAnsi="Palatino Linotype"/>
          <w:b/>
          <w:sz w:val="24"/>
        </w:rPr>
        <w:lastRenderedPageBreak/>
        <w:t>P41</w:t>
      </w:r>
      <w:r w:rsidR="00F10F87" w:rsidRPr="00A66842">
        <w:rPr>
          <w:rFonts w:ascii="Palatino Linotype" w:hAnsi="Palatino Linotype"/>
          <w:b/>
          <w:sz w:val="24"/>
        </w:rPr>
        <w:t>.8</w:t>
      </w:r>
      <w:r w:rsidR="00F10F87" w:rsidRPr="00A66842">
        <w:rPr>
          <w:rFonts w:ascii="Palatino Linotype" w:hAnsi="Palatino Linotype"/>
          <w:sz w:val="24"/>
        </w:rPr>
        <w:tab/>
      </w:r>
      <w:r w:rsidRPr="00A66842">
        <w:rPr>
          <w:rFonts w:ascii="Palatino Linotype" w:hAnsi="Palatino Linotype"/>
          <w:sz w:val="24"/>
        </w:rPr>
        <w:t xml:space="preserve">(a) 97.3 nm; (b) 1.88 </w:t>
      </w:r>
      <w:r w:rsidR="00D50F65" w:rsidRPr="00A66842">
        <w:rPr>
          <w:rFonts w:ascii="Palatino Linotype" w:hAnsi="Palatino Linotype"/>
          <w:i/>
          <w:iCs/>
          <w:sz w:val="24"/>
        </w:rPr>
        <w:t>µ</w:t>
      </w:r>
      <w:r w:rsidRPr="00A66842">
        <w:rPr>
          <w:rFonts w:ascii="Palatino Linotype" w:hAnsi="Palatino Linotype"/>
          <w:sz w:val="24"/>
        </w:rPr>
        <w:t xml:space="preserve">m; (c) infrared; (d) </w:t>
      </w:r>
      <w:proofErr w:type="spellStart"/>
      <w:r w:rsidRPr="00A66842">
        <w:rPr>
          <w:rFonts w:ascii="Palatino Linotype" w:hAnsi="Palatino Linotype"/>
          <w:sz w:val="24"/>
        </w:rPr>
        <w:t>Paschen</w:t>
      </w:r>
      <w:proofErr w:type="spellEnd"/>
      <w:r w:rsidRPr="00A66842">
        <w:rPr>
          <w:rFonts w:ascii="Palatino Linotype" w:hAnsi="Palatino Linotype"/>
          <w:sz w:val="24"/>
        </w:rPr>
        <w:t xml:space="preserve">; (e) 97.3 nm; </w:t>
      </w:r>
      <w:r w:rsidRPr="00A66842">
        <w:rPr>
          <w:rFonts w:ascii="Palatino Linotype" w:hAnsi="Palatino Linotype"/>
          <w:sz w:val="24"/>
        </w:rPr>
        <w:br/>
        <w:t>(f) ultraviolet; (g) Lyman</w:t>
      </w:r>
    </w:p>
    <w:p w:rsidR="00F10F87" w:rsidRPr="00A66842" w:rsidRDefault="0089093E" w:rsidP="00763DD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A66842">
        <w:rPr>
          <w:rStyle w:val="Q1"/>
          <w:rFonts w:ascii="Palatino Linotype" w:hAnsi="Palatino Linotype"/>
          <w:color w:val="auto"/>
          <w:sz w:val="24"/>
        </w:rPr>
        <w:t>P41</w:t>
      </w:r>
      <w:r w:rsidR="00F10F87" w:rsidRPr="00A66842">
        <w:rPr>
          <w:rStyle w:val="Q1"/>
          <w:rFonts w:ascii="Palatino Linotype" w:hAnsi="Palatino Linotype"/>
          <w:color w:val="auto"/>
          <w:sz w:val="24"/>
        </w:rPr>
        <w:t>.10</w:t>
      </w:r>
      <w:r w:rsidR="00F10F87" w:rsidRPr="00A66842">
        <w:rPr>
          <w:rFonts w:ascii="Palatino Linotype" w:hAnsi="Palatino Linotype"/>
          <w:color w:val="auto"/>
          <w:sz w:val="24"/>
        </w:rPr>
        <w:tab/>
      </w:r>
      <w:r w:rsidRPr="00A66842">
        <w:rPr>
          <w:rFonts w:ascii="Palatino Linotype" w:hAnsi="Palatino Linotype"/>
          <w:color w:val="auto"/>
          <w:sz w:val="24"/>
        </w:rPr>
        <w:t xml:space="preserve">(a) 152 as; (b) 8.23 </w:t>
      </w:r>
      <w:r w:rsidR="00D50F65" w:rsidRPr="00A66842">
        <w:rPr>
          <w:rFonts w:ascii="Palatino Linotype" w:hAnsi="Palatino Linotype"/>
          <w:color w:val="auto"/>
          <w:sz w:val="24"/>
        </w:rPr>
        <w:t>×</w:t>
      </w:r>
      <w:r w:rsidRPr="00A66842">
        <w:rPr>
          <w:rFonts w:ascii="Palatino Linotype" w:hAnsi="Palatino Linotype"/>
          <w:color w:val="auto"/>
          <w:sz w:val="24"/>
        </w:rPr>
        <w:t xml:space="preserve"> 10</w:t>
      </w:r>
      <w:r w:rsidRPr="00A66842">
        <w:rPr>
          <w:rFonts w:ascii="Palatino Linotype" w:hAnsi="Palatino Linotype"/>
          <w:color w:val="auto"/>
          <w:position w:val="4"/>
          <w:sz w:val="24"/>
          <w:vertAlign w:val="superscript"/>
        </w:rPr>
        <w:t>9</w:t>
      </w:r>
      <w:r w:rsidRPr="00A66842">
        <w:rPr>
          <w:rFonts w:ascii="Palatino Linotype" w:hAnsi="Palatino Linotype"/>
          <w:color w:val="auto"/>
          <w:sz w:val="24"/>
        </w:rPr>
        <w:t xml:space="preserve"> revolutions; (c) Its lifetime in electron years is comparable to the lifetime of the Sun in Earth years, so we can think of it as a long time.</w:t>
      </w:r>
    </w:p>
    <w:p w:rsidR="00F10F87" w:rsidRPr="00A66842" w:rsidRDefault="00F10F87" w:rsidP="00763DD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A66842">
        <w:rPr>
          <w:rStyle w:val="Q1"/>
          <w:rFonts w:ascii="Palatino Linotype" w:eastAsia="Times" w:hAnsi="Palatino Linotype"/>
          <w:color w:val="auto"/>
          <w:sz w:val="24"/>
        </w:rPr>
        <w:t>P</w:t>
      </w:r>
      <w:r w:rsidR="0089093E" w:rsidRPr="00A66842">
        <w:rPr>
          <w:rStyle w:val="Q1"/>
          <w:rFonts w:ascii="Palatino Linotype" w:hAnsi="Palatino Linotype"/>
          <w:color w:val="auto"/>
          <w:sz w:val="24"/>
        </w:rPr>
        <w:t>41</w:t>
      </w:r>
      <w:r w:rsidRPr="00A66842">
        <w:rPr>
          <w:rStyle w:val="Q1"/>
          <w:rFonts w:ascii="Palatino Linotype" w:hAnsi="Palatino Linotype"/>
          <w:color w:val="auto"/>
          <w:sz w:val="24"/>
        </w:rPr>
        <w:t>.12</w:t>
      </w:r>
      <w:r w:rsidR="0089093E" w:rsidRPr="00A66842">
        <w:rPr>
          <w:rFonts w:ascii="Palatino Linotype" w:hAnsi="Palatino Linotype"/>
          <w:color w:val="auto"/>
          <w:sz w:val="24"/>
        </w:rPr>
        <w:tab/>
        <w:t xml:space="preserve">(a) 1.31 </w:t>
      </w:r>
      <w:r w:rsidR="00D50F65" w:rsidRPr="00A66842">
        <w:rPr>
          <w:rFonts w:ascii="Palatino Linotype" w:hAnsi="Palatino Linotype"/>
          <w:i/>
          <w:iCs/>
          <w:color w:val="auto"/>
          <w:sz w:val="24"/>
          <w:szCs w:val="24"/>
        </w:rPr>
        <w:t>µ</w:t>
      </w:r>
      <w:r w:rsidR="0089093E" w:rsidRPr="00A66842">
        <w:rPr>
          <w:rFonts w:ascii="Palatino Linotype" w:hAnsi="Palatino Linotype"/>
          <w:color w:val="auto"/>
          <w:sz w:val="24"/>
        </w:rPr>
        <w:t>m; (b) 164 nm</w:t>
      </w:r>
    </w:p>
    <w:p w:rsidR="00F10F87" w:rsidRPr="00A66842" w:rsidRDefault="0089093E" w:rsidP="00763DD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b/>
          <w:sz w:val="22"/>
        </w:rPr>
        <w:t>P41</w:t>
      </w:r>
      <w:r w:rsidR="00F10F87" w:rsidRPr="00A66842">
        <w:rPr>
          <w:rFonts w:ascii="Palatino Linotype" w:hAnsi="Palatino Linotype"/>
          <w:b/>
          <w:sz w:val="22"/>
        </w:rPr>
        <w:t>.14</w:t>
      </w:r>
      <w:r w:rsidR="00F10F87" w:rsidRPr="00A66842">
        <w:rPr>
          <w:rFonts w:ascii="Palatino Linotype" w:hAnsi="Palatino Linotype"/>
        </w:rPr>
        <w:tab/>
      </w:r>
      <w:r w:rsidRPr="00A66842">
        <w:rPr>
          <w:rFonts w:ascii="Palatino Linotype" w:hAnsi="Palatino Linotype"/>
          <w:color w:val="auto"/>
          <w:sz w:val="24"/>
        </w:rPr>
        <w:t xml:space="preserve">(a) </w:t>
      </w:r>
      <w:r w:rsidR="00670F2E" w:rsidRPr="00A66842">
        <w:rPr>
          <w:rFonts w:ascii="Palatino Linotype" w:hAnsi="Palatino Linotype"/>
          <w:color w:val="auto"/>
          <w:sz w:val="24"/>
        </w:rPr>
        <w:object w:dxaOrig="340" w:dyaOrig="620">
          <v:shape id="_x0000_i1466" type="#_x0000_t75" style="width:17pt;height:31pt" o:ole="">
            <v:imagedata r:id="rId896" o:title=""/>
          </v:shape>
          <o:OLEObject Type="Embed" ProgID="Equation.DSMT4" ShapeID="_x0000_i1466" DrawAspect="Content" ObjectID="_1595942935" r:id="rId897"/>
        </w:object>
      </w:r>
      <w:r w:rsidRPr="00A66842">
        <w:rPr>
          <w:rFonts w:ascii="Palatino Linotype" w:hAnsi="Palatino Linotype"/>
          <w:color w:val="auto"/>
          <w:sz w:val="24"/>
        </w:rPr>
        <w:t xml:space="preserve">; (b) </w:t>
      </w:r>
      <w:r w:rsidR="00670F2E" w:rsidRPr="00A66842">
        <w:rPr>
          <w:rFonts w:ascii="Palatino Linotype" w:hAnsi="Palatino Linotype"/>
          <w:color w:val="auto"/>
          <w:sz w:val="24"/>
        </w:rPr>
        <w:object w:dxaOrig="700" w:dyaOrig="720">
          <v:shape id="_x0000_i1467" type="#_x0000_t75" style="width:35pt;height:36pt" o:ole="">
            <v:imagedata r:id="rId898" o:title=""/>
          </v:shape>
          <o:OLEObject Type="Embed" ProgID="Equation.DSMT4" ShapeID="_x0000_i1467" DrawAspect="Content" ObjectID="_1595942936" r:id="rId899"/>
        </w:object>
      </w:r>
      <w:r w:rsidRPr="00A66842">
        <w:rPr>
          <w:rFonts w:ascii="Palatino Linotype" w:hAnsi="Palatino Linotype"/>
          <w:color w:val="auto"/>
          <w:sz w:val="24"/>
        </w:rPr>
        <w:t xml:space="preserve">; (c) </w:t>
      </w:r>
      <w:r w:rsidR="00670F2E" w:rsidRPr="00A66842">
        <w:rPr>
          <w:rFonts w:ascii="Palatino Linotype" w:hAnsi="Palatino Linotype"/>
          <w:color w:val="auto"/>
          <w:sz w:val="24"/>
        </w:rPr>
        <w:object w:dxaOrig="1360" w:dyaOrig="720">
          <v:shape id="_x0000_i1468" type="#_x0000_t75" style="width:68pt;height:36pt" o:ole="">
            <v:imagedata r:id="rId900" o:title=""/>
          </v:shape>
          <o:OLEObject Type="Embed" ProgID="Equation.DSMT4" ShapeID="_x0000_i1468" DrawAspect="Content" ObjectID="_1595942937" r:id="rId901"/>
        </w:object>
      </w:r>
      <w:r w:rsidRPr="00A66842">
        <w:rPr>
          <w:rFonts w:ascii="Palatino Linotype" w:hAnsi="Palatino Linotype"/>
          <w:color w:val="auto"/>
          <w:sz w:val="24"/>
        </w:rPr>
        <w:t xml:space="preserve">; (d) </w:t>
      </w:r>
      <w:r w:rsidR="00670F2E" w:rsidRPr="00A66842">
        <w:rPr>
          <w:rFonts w:ascii="Palatino Linotype" w:hAnsi="Palatino Linotype"/>
          <w:color w:val="auto"/>
          <w:sz w:val="24"/>
        </w:rPr>
        <w:object w:dxaOrig="1180" w:dyaOrig="720">
          <v:shape id="_x0000_i1469" type="#_x0000_t75" style="width:59pt;height:36pt" o:ole="">
            <v:imagedata r:id="rId902" o:title=""/>
          </v:shape>
          <o:OLEObject Type="Embed" ProgID="Equation.DSMT4" ShapeID="_x0000_i1469" DrawAspect="Content" ObjectID="_1595942938" r:id="rId903"/>
        </w:object>
      </w:r>
      <w:r w:rsidRPr="00A66842">
        <w:rPr>
          <w:rFonts w:ascii="Palatino Linotype" w:hAnsi="Palatino Linotype"/>
          <w:color w:val="auto"/>
          <w:sz w:val="24"/>
        </w:rPr>
        <w:t xml:space="preserve">; (e) </w:t>
      </w:r>
      <w:r w:rsidR="00D50F65" w:rsidRPr="00A66842">
        <w:rPr>
          <w:rFonts w:ascii="Palatino Linotype" w:hAnsi="Palatino Linotype"/>
          <w:color w:val="auto"/>
          <w:sz w:val="24"/>
        </w:rPr>
        <w:t>–</w:t>
      </w:r>
      <w:r w:rsidRPr="00A66842">
        <w:rPr>
          <w:rFonts w:ascii="Palatino Linotype" w:hAnsi="Palatino Linotype"/>
          <w:color w:val="auto"/>
          <w:sz w:val="24"/>
        </w:rPr>
        <w:t xml:space="preserve">13.6 eV; </w:t>
      </w:r>
      <w:r w:rsidRPr="00A66842">
        <w:rPr>
          <w:rFonts w:ascii="Palatino Linotype" w:hAnsi="Palatino Linotype"/>
          <w:color w:val="auto"/>
          <w:sz w:val="24"/>
        </w:rPr>
        <w:br/>
        <w:t>(f) We find our results are in agreement with the Bohr theory.</w:t>
      </w:r>
    </w:p>
    <w:p w:rsidR="0089093E" w:rsidRPr="00A66842" w:rsidRDefault="00F10F87" w:rsidP="00763DD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position w:val="1"/>
          <w:sz w:val="24"/>
        </w:rPr>
      </w:pPr>
      <w:r w:rsidRPr="00A66842">
        <w:rPr>
          <w:rStyle w:val="Q1"/>
          <w:rFonts w:ascii="Palatino Linotype" w:eastAsia="Times" w:hAnsi="Palatino Linotype"/>
          <w:color w:val="auto"/>
          <w:sz w:val="24"/>
        </w:rPr>
        <w:t>P</w:t>
      </w:r>
      <w:r w:rsidRPr="00A66842">
        <w:rPr>
          <w:rStyle w:val="Q1"/>
          <w:rFonts w:ascii="Palatino Linotype" w:hAnsi="Palatino Linotype"/>
          <w:color w:val="auto"/>
          <w:sz w:val="24"/>
        </w:rPr>
        <w:t>4</w:t>
      </w:r>
      <w:r w:rsidR="0089093E" w:rsidRPr="00A66842">
        <w:rPr>
          <w:rStyle w:val="Q1"/>
          <w:rFonts w:ascii="Palatino Linotype" w:hAnsi="Palatino Linotype"/>
          <w:color w:val="auto"/>
          <w:sz w:val="24"/>
        </w:rPr>
        <w:t>1</w:t>
      </w:r>
      <w:r w:rsidRPr="00A66842">
        <w:rPr>
          <w:rStyle w:val="Q1"/>
          <w:rFonts w:ascii="Palatino Linotype" w:hAnsi="Palatino Linotype"/>
          <w:color w:val="auto"/>
          <w:sz w:val="24"/>
        </w:rPr>
        <w:t>.16</w:t>
      </w:r>
      <w:r w:rsidRPr="00A66842">
        <w:rPr>
          <w:rFonts w:ascii="Palatino Linotype" w:hAnsi="Palatino Linotype"/>
          <w:color w:val="auto"/>
          <w:sz w:val="24"/>
        </w:rPr>
        <w:tab/>
      </w:r>
      <w:r w:rsidR="0089093E" w:rsidRPr="00A66842">
        <w:rPr>
          <w:rFonts w:ascii="Palatino Linotype" w:hAnsi="Palatino Linotype"/>
          <w:color w:val="auto"/>
          <w:sz w:val="24"/>
        </w:rPr>
        <w:t xml:space="preserve">(a) See P41.16(a) for full explanation; (b) </w:t>
      </w:r>
      <w:r w:rsidR="00670F2E" w:rsidRPr="00A66842">
        <w:rPr>
          <w:rFonts w:ascii="Palatino Linotype" w:hAnsi="Palatino Linotype"/>
          <w:color w:val="auto"/>
          <w:position w:val="1"/>
          <w:sz w:val="24"/>
        </w:rPr>
        <w:object w:dxaOrig="1060" w:dyaOrig="720">
          <v:shape id="_x0000_i1470" type="#_x0000_t75" style="width:53pt;height:36pt" o:ole="">
            <v:imagedata r:id="rId904" o:title=""/>
          </v:shape>
          <o:OLEObject Type="Embed" ProgID="Equation.DSMT4" ShapeID="_x0000_i1470" DrawAspect="Content" ObjectID="_1595942939" r:id="rId905"/>
        </w:object>
      </w:r>
    </w:p>
    <w:p w:rsidR="0089093E" w:rsidRPr="00A66842" w:rsidRDefault="0089093E" w:rsidP="00763DD0">
      <w:pPr>
        <w:pStyle w:val="Qalpha"/>
        <w:tabs>
          <w:tab w:val="clear" w:pos="1520"/>
          <w:tab w:val="clear" w:pos="3940"/>
          <w:tab w:val="left" w:pos="1080"/>
          <w:tab w:val="left" w:pos="2160"/>
        </w:tabs>
        <w:spacing w:before="120" w:after="120" w:line="360" w:lineRule="auto"/>
        <w:ind w:left="1080" w:hanging="1080"/>
        <w:rPr>
          <w:rStyle w:val="Q1"/>
          <w:rFonts w:ascii="Palatino Linotype" w:hAnsi="Palatino Linotype"/>
          <w:color w:val="auto"/>
          <w:sz w:val="24"/>
        </w:rPr>
      </w:pPr>
      <w:r w:rsidRPr="00A66842">
        <w:rPr>
          <w:rStyle w:val="Q1"/>
          <w:rFonts w:ascii="Palatino Linotype" w:hAnsi="Palatino Linotype"/>
          <w:color w:val="auto"/>
          <w:sz w:val="24"/>
        </w:rPr>
        <w:t>P41</w:t>
      </w:r>
      <w:r w:rsidR="00F10F87" w:rsidRPr="00A66842">
        <w:rPr>
          <w:rStyle w:val="Q1"/>
          <w:rFonts w:ascii="Palatino Linotype" w:hAnsi="Palatino Linotype"/>
          <w:color w:val="auto"/>
          <w:sz w:val="24"/>
        </w:rPr>
        <w:t>.18</w:t>
      </w:r>
      <w:r w:rsidR="00F10F87" w:rsidRPr="00A66842">
        <w:rPr>
          <w:rFonts w:ascii="Palatino Linotype" w:hAnsi="Palatino Linotype"/>
          <w:color w:val="auto"/>
          <w:sz w:val="24"/>
        </w:rPr>
        <w:tab/>
      </w:r>
      <w:r w:rsidRPr="00A66842">
        <w:rPr>
          <w:rFonts w:ascii="Palatino Linotype" w:hAnsi="Palatino Linotype"/>
          <w:color w:val="auto"/>
          <w:sz w:val="24"/>
        </w:rPr>
        <w:t>(a) See P41.18(a) for full explanation; (b)</w:t>
      </w:r>
      <w:r w:rsidRPr="00A66842">
        <w:rPr>
          <w:rStyle w:val="Q1"/>
          <w:rFonts w:ascii="Palatino Linotype" w:hAnsi="Palatino Linotype"/>
          <w:color w:val="auto"/>
          <w:sz w:val="24"/>
        </w:rPr>
        <w:t xml:space="preserve"> </w:t>
      </w:r>
      <w:r w:rsidRPr="00A66842">
        <w:rPr>
          <w:rFonts w:ascii="Palatino Linotype" w:hAnsi="Palatino Linotype"/>
          <w:color w:val="auto"/>
          <w:sz w:val="24"/>
        </w:rPr>
        <w:t>See P41.18(b) for full explanation</w:t>
      </w:r>
    </w:p>
    <w:p w:rsidR="00F10F87" w:rsidRPr="00A66842" w:rsidRDefault="0089093E" w:rsidP="00763DD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A66842">
        <w:rPr>
          <w:rStyle w:val="Q1"/>
          <w:rFonts w:ascii="Palatino Linotype" w:hAnsi="Palatino Linotype"/>
          <w:color w:val="auto"/>
          <w:sz w:val="24"/>
        </w:rPr>
        <w:t>P41</w:t>
      </w:r>
      <w:r w:rsidR="00F10F87" w:rsidRPr="00A66842">
        <w:rPr>
          <w:rStyle w:val="Q1"/>
          <w:rFonts w:ascii="Palatino Linotype" w:hAnsi="Palatino Linotype"/>
          <w:color w:val="auto"/>
          <w:sz w:val="24"/>
        </w:rPr>
        <w:t>.20</w:t>
      </w:r>
      <w:r w:rsidR="00F10F87" w:rsidRPr="00A66842">
        <w:rPr>
          <w:rFonts w:ascii="Palatino Linotype" w:hAnsi="Palatino Linotype"/>
          <w:color w:val="auto"/>
          <w:sz w:val="24"/>
        </w:rPr>
        <w:tab/>
      </w:r>
      <w:r w:rsidRPr="00A66842">
        <w:rPr>
          <w:rFonts w:ascii="Palatino Linotype" w:hAnsi="Palatino Linotype"/>
          <w:color w:val="auto"/>
          <w:sz w:val="24"/>
        </w:rPr>
        <w:t>(a) See P41.20(a) for a list of all sets; (b) See P41.20(b) for a list of all sets.</w:t>
      </w:r>
    </w:p>
    <w:p w:rsidR="00F10F87" w:rsidRPr="00A66842" w:rsidRDefault="00D34BB0" w:rsidP="00763DD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A66842">
        <w:rPr>
          <w:rStyle w:val="Q1"/>
          <w:rFonts w:ascii="Palatino Linotype" w:hAnsi="Palatino Linotype"/>
          <w:color w:val="auto"/>
          <w:sz w:val="24"/>
        </w:rPr>
        <w:t>P41</w:t>
      </w:r>
      <w:r w:rsidR="00F10F87" w:rsidRPr="00A66842">
        <w:rPr>
          <w:rStyle w:val="Q1"/>
          <w:rFonts w:ascii="Palatino Linotype" w:hAnsi="Palatino Linotype"/>
          <w:color w:val="auto"/>
          <w:sz w:val="24"/>
        </w:rPr>
        <w:t>.22</w:t>
      </w:r>
      <w:r w:rsidR="00F10F87" w:rsidRPr="00A66842">
        <w:rPr>
          <w:rFonts w:ascii="Palatino Linotype" w:hAnsi="Palatino Linotype"/>
          <w:color w:val="auto"/>
          <w:sz w:val="24"/>
        </w:rPr>
        <w:tab/>
      </w:r>
      <w:r w:rsidRPr="00A66842">
        <w:rPr>
          <w:rFonts w:ascii="Palatino Linotype" w:hAnsi="Palatino Linotype" w:cs="Times New Roman"/>
          <w:sz w:val="24"/>
        </w:rPr>
        <w:t>0.05 T</w:t>
      </w:r>
    </w:p>
    <w:p w:rsidR="00D34BB0" w:rsidRPr="00A66842" w:rsidRDefault="00F10F87" w:rsidP="00763DD0">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lang w:val="en-US"/>
        </w:rPr>
      </w:pPr>
      <w:r w:rsidRPr="00A66842">
        <w:rPr>
          <w:rStyle w:val="Q1"/>
          <w:rFonts w:ascii="Palatino Linotype" w:eastAsia="Times" w:hAnsi="Palatino Linotype"/>
          <w:color w:val="auto"/>
          <w:sz w:val="24"/>
        </w:rPr>
        <w:t>P</w:t>
      </w:r>
      <w:r w:rsidR="00D34BB0" w:rsidRPr="00A66842">
        <w:rPr>
          <w:rStyle w:val="Q1"/>
          <w:rFonts w:ascii="Palatino Linotype" w:hAnsi="Palatino Linotype"/>
          <w:color w:val="auto"/>
          <w:sz w:val="24"/>
        </w:rPr>
        <w:t>41</w:t>
      </w:r>
      <w:r w:rsidRPr="00A66842">
        <w:rPr>
          <w:rStyle w:val="Q1"/>
          <w:rFonts w:ascii="Palatino Linotype" w:hAnsi="Palatino Linotype"/>
          <w:color w:val="auto"/>
          <w:sz w:val="24"/>
        </w:rPr>
        <w:t>.24</w:t>
      </w:r>
      <w:r w:rsidRPr="00A66842">
        <w:rPr>
          <w:rFonts w:ascii="Palatino Linotype" w:hAnsi="Palatino Linotype"/>
          <w:color w:val="auto"/>
          <w:sz w:val="24"/>
        </w:rPr>
        <w:tab/>
      </w:r>
      <w:r w:rsidR="00D34BB0" w:rsidRPr="00A66842">
        <w:rPr>
          <w:rFonts w:ascii="Palatino Linotype" w:hAnsi="Palatino Linotype"/>
          <w:color w:val="auto"/>
          <w:sz w:val="24"/>
        </w:rPr>
        <w:t>The electron energy is not enough to excite the hydrogen atom from its ground</w:t>
      </w:r>
      <w:r w:rsidR="00D34BB0" w:rsidRPr="00A66842">
        <w:rPr>
          <w:rFonts w:ascii="Palatino LT Std" w:hAnsi="Palatino LT Std"/>
          <w:color w:val="auto"/>
          <w:sz w:val="24"/>
        </w:rPr>
        <w:t xml:space="preserve"> state to even the first excited state.</w:t>
      </w:r>
    </w:p>
    <w:p w:rsidR="00F10F87" w:rsidRPr="00A66842" w:rsidRDefault="00D34BB0" w:rsidP="00763DD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A66842">
        <w:rPr>
          <w:rStyle w:val="Q1"/>
          <w:rFonts w:ascii="Palatino Linotype" w:hAnsi="Palatino Linotype"/>
          <w:color w:val="auto"/>
          <w:sz w:val="24"/>
        </w:rPr>
        <w:t>P41</w:t>
      </w:r>
      <w:r w:rsidR="00F10F87" w:rsidRPr="00A66842">
        <w:rPr>
          <w:rStyle w:val="Q1"/>
          <w:rFonts w:ascii="Palatino Linotype" w:hAnsi="Palatino Linotype"/>
          <w:color w:val="auto"/>
          <w:sz w:val="24"/>
        </w:rPr>
        <w:t>.26</w:t>
      </w:r>
      <w:r w:rsidR="00F10F87" w:rsidRPr="00A66842">
        <w:rPr>
          <w:rFonts w:ascii="Palatino Linotype" w:hAnsi="Palatino Linotype"/>
          <w:color w:val="auto"/>
          <w:sz w:val="24"/>
        </w:rPr>
        <w:tab/>
      </w:r>
      <w:r w:rsidRPr="00A66842">
        <w:rPr>
          <w:rFonts w:ascii="Palatino LT Std" w:hAnsi="Palatino LT Std"/>
          <w:color w:val="auto"/>
          <w:sz w:val="24"/>
        </w:rPr>
        <w:t>See P41.26 for full explanation.</w:t>
      </w:r>
    </w:p>
    <w:p w:rsidR="00F10F87" w:rsidRPr="00A66842" w:rsidRDefault="00F10F87" w:rsidP="00763DD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A66842">
        <w:rPr>
          <w:rStyle w:val="Q1"/>
          <w:rFonts w:ascii="Palatino Linotype" w:eastAsia="Times" w:hAnsi="Palatino Linotype"/>
          <w:color w:val="auto"/>
          <w:sz w:val="24"/>
        </w:rPr>
        <w:t>P</w:t>
      </w:r>
      <w:r w:rsidRPr="00A66842">
        <w:rPr>
          <w:rStyle w:val="Q1"/>
          <w:rFonts w:ascii="Palatino Linotype" w:hAnsi="Palatino Linotype"/>
          <w:color w:val="auto"/>
          <w:sz w:val="24"/>
        </w:rPr>
        <w:t>4</w:t>
      </w:r>
      <w:r w:rsidR="00D34BB0" w:rsidRPr="00A66842">
        <w:rPr>
          <w:rStyle w:val="Q1"/>
          <w:rFonts w:ascii="Palatino Linotype" w:hAnsi="Palatino Linotype"/>
          <w:color w:val="auto"/>
          <w:sz w:val="24"/>
        </w:rPr>
        <w:t>1</w:t>
      </w:r>
      <w:r w:rsidRPr="00A66842">
        <w:rPr>
          <w:rStyle w:val="Q1"/>
          <w:rFonts w:ascii="Palatino Linotype" w:hAnsi="Palatino Linotype"/>
          <w:color w:val="auto"/>
          <w:sz w:val="24"/>
        </w:rPr>
        <w:t>.28</w:t>
      </w:r>
      <w:r w:rsidRPr="00A66842">
        <w:rPr>
          <w:rFonts w:ascii="Palatino Linotype" w:hAnsi="Palatino Linotype"/>
          <w:color w:val="auto"/>
          <w:sz w:val="24"/>
        </w:rPr>
        <w:tab/>
      </w:r>
      <w:r w:rsidR="00D34BB0" w:rsidRPr="00A66842">
        <w:rPr>
          <w:rFonts w:ascii="Palatino LT Std" w:hAnsi="Palatino LT Std"/>
          <w:color w:val="auto"/>
          <w:sz w:val="24"/>
        </w:rPr>
        <w:t>See P41.28 for the complete table.</w:t>
      </w:r>
    </w:p>
    <w:p w:rsidR="00F10F87" w:rsidRPr="00A66842" w:rsidRDefault="00F10F87" w:rsidP="00763DD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A66842">
        <w:rPr>
          <w:rStyle w:val="Q1"/>
          <w:rFonts w:ascii="Palatino Linotype" w:eastAsia="Times" w:hAnsi="Palatino Linotype"/>
          <w:color w:val="auto"/>
          <w:sz w:val="24"/>
        </w:rPr>
        <w:t>P</w:t>
      </w:r>
      <w:r w:rsidRPr="00A66842">
        <w:rPr>
          <w:rStyle w:val="Q1"/>
          <w:rFonts w:ascii="Palatino Linotype" w:hAnsi="Palatino Linotype"/>
          <w:color w:val="auto"/>
          <w:sz w:val="24"/>
        </w:rPr>
        <w:t>4</w:t>
      </w:r>
      <w:r w:rsidR="00375629" w:rsidRPr="00A66842">
        <w:rPr>
          <w:rStyle w:val="Q1"/>
          <w:rFonts w:ascii="Palatino Linotype" w:hAnsi="Palatino Linotype"/>
          <w:color w:val="auto"/>
          <w:sz w:val="24"/>
        </w:rPr>
        <w:t>1</w:t>
      </w:r>
      <w:r w:rsidRPr="00A66842">
        <w:rPr>
          <w:rStyle w:val="Q1"/>
          <w:rFonts w:ascii="Palatino Linotype" w:hAnsi="Palatino Linotype"/>
          <w:color w:val="auto"/>
          <w:sz w:val="24"/>
        </w:rPr>
        <w:t>.30</w:t>
      </w:r>
      <w:r w:rsidRPr="00A66842">
        <w:rPr>
          <w:rFonts w:ascii="Palatino Linotype" w:hAnsi="Palatino Linotype"/>
          <w:color w:val="auto"/>
          <w:sz w:val="24"/>
        </w:rPr>
        <w:tab/>
      </w:r>
      <w:r w:rsidR="00670F2E" w:rsidRPr="00A66842">
        <w:rPr>
          <w:rFonts w:ascii="Palatino Linotype" w:hAnsi="Palatino Linotype"/>
          <w:color w:val="auto"/>
          <w:sz w:val="24"/>
        </w:rPr>
        <w:object w:dxaOrig="1260" w:dyaOrig="620">
          <v:shape id="_x0000_i1471" type="#_x0000_t75" style="width:63pt;height:31pt" o:ole="">
            <v:imagedata r:id="rId906" o:title=""/>
          </v:shape>
          <o:OLEObject Type="Embed" ProgID="Equation.DSMT4" ShapeID="_x0000_i1471" DrawAspect="Content" ObjectID="_1595942940" r:id="rId907"/>
        </w:object>
      </w:r>
    </w:p>
    <w:p w:rsidR="007B5E93" w:rsidRPr="00A66842" w:rsidRDefault="00F10F87" w:rsidP="00763DD0">
      <w:pPr>
        <w:pStyle w:val="Qalpha"/>
        <w:tabs>
          <w:tab w:val="clear" w:pos="1520"/>
          <w:tab w:val="clear" w:pos="3940"/>
          <w:tab w:val="left" w:pos="1080"/>
          <w:tab w:val="left" w:pos="2160"/>
        </w:tabs>
        <w:spacing w:before="120" w:after="120" w:line="360" w:lineRule="auto"/>
        <w:ind w:left="1080" w:hanging="1080"/>
        <w:rPr>
          <w:rFonts w:ascii="Palatino Linotype" w:hAnsi="Palatino Linotype"/>
          <w:i/>
          <w:color w:val="auto"/>
          <w:sz w:val="24"/>
        </w:rPr>
      </w:pPr>
      <w:r w:rsidRPr="00A66842">
        <w:rPr>
          <w:rStyle w:val="Q1"/>
          <w:rFonts w:ascii="Palatino Linotype" w:eastAsia="Times" w:hAnsi="Palatino Linotype"/>
          <w:color w:val="auto"/>
          <w:sz w:val="24"/>
        </w:rPr>
        <w:t>P</w:t>
      </w:r>
      <w:r w:rsidR="00375629" w:rsidRPr="00A66842">
        <w:rPr>
          <w:rStyle w:val="Q1"/>
          <w:rFonts w:ascii="Palatino Linotype" w:hAnsi="Palatino Linotype"/>
          <w:color w:val="auto"/>
          <w:sz w:val="24"/>
        </w:rPr>
        <w:t>41</w:t>
      </w:r>
      <w:r w:rsidRPr="00A66842">
        <w:rPr>
          <w:rStyle w:val="Q1"/>
          <w:rFonts w:ascii="Palatino Linotype" w:hAnsi="Palatino Linotype"/>
          <w:color w:val="auto"/>
          <w:sz w:val="24"/>
        </w:rPr>
        <w:t>.32</w:t>
      </w:r>
      <w:r w:rsidRPr="00A66842">
        <w:rPr>
          <w:rFonts w:ascii="Palatino Linotype" w:hAnsi="Palatino Linotype"/>
          <w:color w:val="auto"/>
          <w:sz w:val="24"/>
        </w:rPr>
        <w:tab/>
        <w:t xml:space="preserve">(a) </w:t>
      </w:r>
      <w:r w:rsidR="007B5E93" w:rsidRPr="00A66842">
        <w:rPr>
          <w:rFonts w:ascii="Palatino Linotype" w:hAnsi="Palatino Linotype"/>
          <w:color w:val="auto"/>
          <w:position w:val="4"/>
          <w:sz w:val="24"/>
        </w:rPr>
        <w:t xml:space="preserve">1.4, 1.0; </w:t>
      </w:r>
      <w:r w:rsidRPr="00A66842">
        <w:rPr>
          <w:rFonts w:ascii="Palatino Linotype" w:hAnsi="Palatino Linotype"/>
          <w:color w:val="auto"/>
          <w:sz w:val="24"/>
        </w:rPr>
        <w:t xml:space="preserve">(b) </w:t>
      </w:r>
      <w:r w:rsidR="007B5E93" w:rsidRPr="00A66842">
        <w:rPr>
          <w:rFonts w:ascii="Palatino LT Std" w:hAnsi="Palatino LT Std"/>
          <w:color w:val="auto"/>
          <w:sz w:val="24"/>
        </w:rPr>
        <w:t>See P</w:t>
      </w:r>
      <w:r w:rsidR="00B82811" w:rsidRPr="00A66842">
        <w:rPr>
          <w:rFonts w:ascii="Palatino LT Std" w:hAnsi="Palatino LT Std"/>
          <w:color w:val="auto"/>
          <w:sz w:val="24"/>
        </w:rPr>
        <w:t>41</w:t>
      </w:r>
      <w:r w:rsidR="007B5E93" w:rsidRPr="00A66842">
        <w:rPr>
          <w:rFonts w:ascii="Palatino LT Std" w:hAnsi="Palatino LT Std"/>
          <w:color w:val="auto"/>
          <w:sz w:val="24"/>
        </w:rPr>
        <w:t>.32(a) for full explanation</w:t>
      </w:r>
    </w:p>
    <w:p w:rsidR="00417DFF" w:rsidRPr="00A66842" w:rsidRDefault="00417DFF" w:rsidP="00763DD0">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pacing w:val="-5"/>
          <w:sz w:val="24"/>
          <w:lang w:val="en-US"/>
        </w:rPr>
      </w:pPr>
      <w:r w:rsidRPr="00A66842">
        <w:rPr>
          <w:rStyle w:val="Q1"/>
          <w:rFonts w:ascii="Palatino Linotype" w:hAnsi="Palatino Linotype"/>
          <w:color w:val="auto"/>
          <w:sz w:val="24"/>
        </w:rPr>
        <w:lastRenderedPageBreak/>
        <w:t>P41</w:t>
      </w:r>
      <w:r w:rsidR="00F10F87" w:rsidRPr="00A66842">
        <w:rPr>
          <w:rStyle w:val="Q1"/>
          <w:rFonts w:ascii="Palatino Linotype" w:hAnsi="Palatino Linotype"/>
          <w:color w:val="auto"/>
          <w:sz w:val="24"/>
        </w:rPr>
        <w:t>.34</w:t>
      </w:r>
      <w:r w:rsidR="00F10F87" w:rsidRPr="00A66842">
        <w:rPr>
          <w:rFonts w:ascii="Palatino Linotype" w:hAnsi="Palatino Linotype"/>
          <w:color w:val="auto"/>
          <w:sz w:val="24"/>
        </w:rPr>
        <w:tab/>
      </w:r>
      <w:r w:rsidRPr="00A66842">
        <w:rPr>
          <w:rFonts w:ascii="Palatino LT Std" w:hAnsi="Palatino LT Std"/>
          <w:color w:val="auto"/>
          <w:spacing w:val="-5"/>
          <w:sz w:val="24"/>
        </w:rPr>
        <w:t xml:space="preserve">(a) </w:t>
      </w:r>
      <w:r w:rsidR="00670F2E" w:rsidRPr="00A66842">
        <w:rPr>
          <w:rFonts w:ascii="Palatino LT Std" w:hAnsi="Palatino LT Std"/>
          <w:color w:val="auto"/>
          <w:spacing w:val="-5"/>
          <w:sz w:val="24"/>
        </w:rPr>
        <w:object w:dxaOrig="1320" w:dyaOrig="620">
          <v:shape id="_x0000_i1472" type="#_x0000_t75" style="width:66pt;height:31pt" o:ole="">
            <v:imagedata r:id="rId908" o:title=""/>
          </v:shape>
          <o:OLEObject Type="Embed" ProgID="Equation.DSMT4" ShapeID="_x0000_i1472" DrawAspect="Content" ObjectID="_1595942941" r:id="rId909"/>
        </w:object>
      </w:r>
      <w:r w:rsidRPr="00A66842">
        <w:rPr>
          <w:rFonts w:ascii="Palatino LT Std" w:hAnsi="Palatino LT Std"/>
          <w:color w:val="auto"/>
          <w:spacing w:val="-5"/>
          <w:sz w:val="24"/>
        </w:rPr>
        <w:t xml:space="preserve">; (b) The potential difference is inversely proportional to the wavelength; (c) Yes. It predicts a minimum wavelength of 33.5 pm when the accelerating voltage is 37 </w:t>
      </w:r>
      <w:proofErr w:type="spellStart"/>
      <w:r w:rsidRPr="00A66842">
        <w:rPr>
          <w:rFonts w:ascii="Palatino LT Std" w:hAnsi="Palatino LT Std"/>
          <w:color w:val="auto"/>
          <w:spacing w:val="-5"/>
          <w:sz w:val="24"/>
        </w:rPr>
        <w:t>keV</w:t>
      </w:r>
      <w:proofErr w:type="spellEnd"/>
      <w:r w:rsidRPr="00A66842">
        <w:rPr>
          <w:rFonts w:ascii="Palatino LT Std" w:hAnsi="Palatino LT Std"/>
          <w:color w:val="auto"/>
          <w:spacing w:val="-5"/>
          <w:sz w:val="24"/>
        </w:rPr>
        <w:t>, in agreement with the minimum wavelength in the figure; (d) Yes, but it might be unlikely for a very high energy electron to stop in a single interaction to produce a high-energy gamma ray, and it might be difficult to observe the very low intensity radio waves produced as bremsstrah</w:t>
      </w:r>
      <w:r w:rsidRPr="00A66842">
        <w:rPr>
          <w:rFonts w:ascii="Palatino LT Std" w:hAnsi="Palatino LT Std"/>
          <w:color w:val="auto"/>
          <w:spacing w:val="-5"/>
          <w:sz w:val="24"/>
        </w:rPr>
        <w:softHyphen/>
        <w:t>lung by low-energy electrons; (e) The potential difference goes to infinity as the wavelength goes to zero; (f) The potential difference goes to zero as the wavelength goes to infinity.</w:t>
      </w:r>
    </w:p>
    <w:p w:rsidR="00F10F87" w:rsidRPr="00A66842" w:rsidRDefault="00F10F87" w:rsidP="00763DD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A66842">
        <w:rPr>
          <w:rStyle w:val="Q1"/>
          <w:rFonts w:ascii="Palatino Linotype" w:eastAsia="Times" w:hAnsi="Palatino Linotype"/>
          <w:color w:val="auto"/>
          <w:sz w:val="24"/>
        </w:rPr>
        <w:t>P</w:t>
      </w:r>
      <w:r w:rsidR="00417DFF" w:rsidRPr="00A66842">
        <w:rPr>
          <w:rStyle w:val="Q1"/>
          <w:rFonts w:ascii="Palatino Linotype" w:hAnsi="Palatino Linotype"/>
          <w:color w:val="auto"/>
          <w:sz w:val="24"/>
        </w:rPr>
        <w:t>41</w:t>
      </w:r>
      <w:r w:rsidRPr="00A66842">
        <w:rPr>
          <w:rStyle w:val="Q1"/>
          <w:rFonts w:ascii="Palatino Linotype" w:hAnsi="Palatino Linotype"/>
          <w:color w:val="auto"/>
          <w:sz w:val="24"/>
        </w:rPr>
        <w:t>.36</w:t>
      </w:r>
      <w:r w:rsidRPr="00A66842">
        <w:rPr>
          <w:rFonts w:ascii="Palatino Linotype" w:hAnsi="Palatino Linotype"/>
          <w:color w:val="auto"/>
          <w:sz w:val="24"/>
        </w:rPr>
        <w:tab/>
      </w:r>
      <w:r w:rsidR="00417DFF" w:rsidRPr="00A66842">
        <w:rPr>
          <w:rFonts w:ascii="Palatino LT Std" w:hAnsi="Palatino LT Std"/>
          <w:sz w:val="24"/>
        </w:rPr>
        <w:t xml:space="preserve">(a) </w:t>
      </w:r>
      <w:r w:rsidR="00670F2E" w:rsidRPr="00A66842">
        <w:rPr>
          <w:rFonts w:ascii="Palatino LT Std" w:hAnsi="Palatino LT Std"/>
          <w:position w:val="-12"/>
          <w:sz w:val="24"/>
        </w:rPr>
        <w:object w:dxaOrig="6960" w:dyaOrig="340">
          <v:shape id="_x0000_i1473" type="#_x0000_t75" style="width:348pt;height:17pt" o:ole="">
            <v:imagedata r:id="rId910" o:title=""/>
          </v:shape>
          <o:OLEObject Type="Embed" ProgID="Equation.DSMT4" ShapeID="_x0000_i1473" DrawAspect="Content" ObjectID="_1595942942" r:id="rId911"/>
        </w:object>
      </w:r>
      <w:r w:rsidR="00F42B40" w:rsidRPr="00A66842">
        <w:rPr>
          <w:rFonts w:ascii="Palatino LT Std" w:hAnsi="Palatino LT Std"/>
          <w:sz w:val="24"/>
        </w:rPr>
        <w:t xml:space="preserve"> (b) 697 m/s (c) See P41.36</w:t>
      </w:r>
      <w:r w:rsidR="00417DFF" w:rsidRPr="00A66842">
        <w:rPr>
          <w:rFonts w:ascii="Palatino LT Std" w:hAnsi="Palatino LT Std"/>
          <w:sz w:val="24"/>
        </w:rPr>
        <w:t>(c) for full description.</w:t>
      </w:r>
    </w:p>
    <w:p w:rsidR="00417DFF" w:rsidRPr="00A66842" w:rsidRDefault="00417DFF" w:rsidP="00763DD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b/>
          <w:color w:val="auto"/>
          <w:sz w:val="24"/>
          <w:lang w:val="en-US"/>
        </w:rPr>
        <w:t>P41</w:t>
      </w:r>
      <w:r w:rsidR="00F10F87" w:rsidRPr="00A66842">
        <w:rPr>
          <w:rFonts w:ascii="Palatino Linotype" w:hAnsi="Palatino Linotype"/>
          <w:b/>
          <w:color w:val="auto"/>
          <w:sz w:val="24"/>
          <w:lang w:val="en-US"/>
        </w:rPr>
        <w:t>.38</w:t>
      </w:r>
      <w:r w:rsidR="00F10F87" w:rsidRPr="00A66842">
        <w:rPr>
          <w:rFonts w:ascii="Palatino Linotype" w:hAnsi="Palatino Linotype"/>
          <w:color w:val="auto"/>
          <w:sz w:val="24"/>
          <w:lang w:val="en-US"/>
        </w:rPr>
        <w:tab/>
      </w:r>
      <w:r w:rsidRPr="00A66842">
        <w:rPr>
          <w:rFonts w:ascii="Palatino LT Std" w:hAnsi="Palatino LT Std"/>
          <w:color w:val="auto"/>
          <w:sz w:val="24"/>
        </w:rPr>
        <w:t>See P41.38 for full explanation.</w:t>
      </w:r>
    </w:p>
    <w:p w:rsidR="00163706" w:rsidRPr="00A66842" w:rsidRDefault="00F10F87" w:rsidP="00763DD0">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A66842">
        <w:rPr>
          <w:rFonts w:ascii="Palatino Linotype" w:hAnsi="Palatino Linotype"/>
          <w:b/>
          <w:color w:val="auto"/>
          <w:sz w:val="24"/>
          <w:lang w:val="en-US"/>
        </w:rPr>
        <w:t>P4</w:t>
      </w:r>
      <w:r w:rsidR="00163706" w:rsidRPr="00A66842">
        <w:rPr>
          <w:rFonts w:ascii="Palatino Linotype" w:hAnsi="Palatino Linotype"/>
          <w:b/>
          <w:color w:val="auto"/>
          <w:sz w:val="24"/>
          <w:lang w:val="en-US"/>
        </w:rPr>
        <w:t>1</w:t>
      </w:r>
      <w:r w:rsidRPr="00A66842">
        <w:rPr>
          <w:rFonts w:ascii="Palatino Linotype" w:hAnsi="Palatino Linotype"/>
          <w:b/>
          <w:color w:val="auto"/>
          <w:sz w:val="24"/>
          <w:lang w:val="en-US"/>
        </w:rPr>
        <w:t>.40</w:t>
      </w:r>
      <w:r w:rsidRPr="00A66842">
        <w:rPr>
          <w:rFonts w:ascii="Palatino Linotype" w:hAnsi="Palatino Linotype"/>
          <w:b/>
          <w:color w:val="auto"/>
          <w:sz w:val="24"/>
          <w:lang w:val="en-US"/>
        </w:rPr>
        <w:tab/>
      </w:r>
      <w:r w:rsidR="00163706" w:rsidRPr="00A66842">
        <w:rPr>
          <w:rFonts w:ascii="Palatino LT Std" w:hAnsi="Palatino LT Std"/>
          <w:color w:val="auto"/>
          <w:sz w:val="24"/>
        </w:rPr>
        <w:t xml:space="preserve">In order to have a maximum value of </w:t>
      </w:r>
      <w:r w:rsidR="00670F2E" w:rsidRPr="00A66842">
        <w:rPr>
          <w:rFonts w:ascii="Palatino LT Std" w:hAnsi="Palatino LT Std"/>
          <w:color w:val="auto"/>
          <w:position w:val="2"/>
          <w:sz w:val="24"/>
        </w:rPr>
        <w:object w:dxaOrig="320" w:dyaOrig="320">
          <v:shape id="_x0000_i1474" type="#_x0000_t75" style="width:16pt;height:16pt" o:ole="">
            <v:imagedata r:id="rId912" o:title=""/>
          </v:shape>
          <o:OLEObject Type="Embed" ProgID="Equation.DSMT4" ShapeID="_x0000_i1474" DrawAspect="Content" ObjectID="_1595942943" r:id="rId913"/>
        </w:object>
      </w:r>
      <w:r w:rsidR="00163706" w:rsidRPr="00A66842">
        <w:rPr>
          <w:rFonts w:ascii="Palatino LT Std" w:hAnsi="Palatino LT Std"/>
          <w:color w:val="auto"/>
          <w:sz w:val="24"/>
        </w:rPr>
        <w:t xml:space="preserve"> equal to 3, we need to have </w:t>
      </w:r>
      <w:r w:rsidR="00670F2E" w:rsidRPr="00A66842">
        <w:rPr>
          <w:rFonts w:ascii="Palatino LT Std" w:hAnsi="Palatino LT Std"/>
          <w:color w:val="auto"/>
          <w:position w:val="2"/>
          <w:sz w:val="24"/>
        </w:rPr>
        <w:object w:dxaOrig="540" w:dyaOrig="280">
          <v:shape id="_x0000_i1475" type="#_x0000_t75" style="width:27pt;height:14pt" o:ole="">
            <v:imagedata r:id="rId914" o:title=""/>
          </v:shape>
          <o:OLEObject Type="Embed" ProgID="Equation.DSMT4" ShapeID="_x0000_i1475" DrawAspect="Content" ObjectID="_1595942944" r:id="rId915"/>
        </w:object>
      </w:r>
      <w:r w:rsidR="00163706" w:rsidRPr="00A66842">
        <w:rPr>
          <w:rFonts w:ascii="Palatino LT Std" w:hAnsi="Palatino LT Std"/>
          <w:color w:val="auto"/>
          <w:sz w:val="24"/>
        </w:rPr>
        <w:t>, which is inconsistent with the first result.</w:t>
      </w:r>
    </w:p>
    <w:p w:rsidR="00F10F87" w:rsidRPr="00A66842" w:rsidRDefault="004D0A1D" w:rsidP="00763DD0">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lang w:val="en-US"/>
        </w:rPr>
      </w:pPr>
      <w:r w:rsidRPr="00A66842">
        <w:rPr>
          <w:rFonts w:ascii="Palatino Linotype" w:hAnsi="Palatino Linotype"/>
          <w:b/>
          <w:color w:val="auto"/>
          <w:sz w:val="24"/>
          <w:lang w:val="en-US"/>
        </w:rPr>
        <w:t>P41</w:t>
      </w:r>
      <w:r w:rsidR="00F10F87" w:rsidRPr="00A66842">
        <w:rPr>
          <w:rFonts w:ascii="Palatino Linotype" w:hAnsi="Palatino Linotype"/>
          <w:b/>
          <w:color w:val="auto"/>
          <w:sz w:val="24"/>
          <w:lang w:val="en-US"/>
        </w:rPr>
        <w:t>.42</w:t>
      </w:r>
      <w:r w:rsidR="00F10F87" w:rsidRPr="00A66842">
        <w:rPr>
          <w:rFonts w:ascii="Palatino Linotype" w:hAnsi="Palatino Linotype"/>
          <w:b/>
          <w:color w:val="auto"/>
          <w:sz w:val="24"/>
          <w:lang w:val="en-US"/>
        </w:rPr>
        <w:tab/>
      </w:r>
      <w:r w:rsidR="00763DD0" w:rsidRPr="00A66842">
        <w:rPr>
          <w:rFonts w:ascii="Palatino LT Std" w:hAnsi="Palatino LT Std"/>
          <w:color w:val="auto"/>
          <w:sz w:val="24"/>
        </w:rPr>
        <w:t xml:space="preserve">(a) See P41.42(a) for full explanation; (b) 2.53 </w:t>
      </w:r>
      <w:r w:rsidR="00D50F65" w:rsidRPr="00A66842">
        <w:rPr>
          <w:rFonts w:ascii="Palatino LT Std" w:hAnsi="Palatino LT Std"/>
          <w:color w:val="auto"/>
          <w:sz w:val="24"/>
        </w:rPr>
        <w:t>×</w:t>
      </w:r>
      <w:r w:rsidR="00763DD0" w:rsidRPr="00A66842">
        <w:rPr>
          <w:rFonts w:ascii="Palatino LT Std" w:hAnsi="Palatino LT Std"/>
          <w:color w:val="auto"/>
          <w:sz w:val="24"/>
        </w:rPr>
        <w:t xml:space="preserve"> 10</w:t>
      </w:r>
      <w:r w:rsidR="00763DD0" w:rsidRPr="00A66842">
        <w:rPr>
          <w:rFonts w:ascii="Palatino LT Std" w:hAnsi="Palatino LT Std"/>
          <w:color w:val="auto"/>
          <w:position w:val="4"/>
          <w:sz w:val="24"/>
          <w:vertAlign w:val="superscript"/>
        </w:rPr>
        <w:t>74</w:t>
      </w:r>
      <w:r w:rsidR="00763DD0" w:rsidRPr="00A66842">
        <w:rPr>
          <w:rFonts w:ascii="Palatino LT Std" w:hAnsi="Palatino LT Std"/>
          <w:color w:val="auto"/>
          <w:sz w:val="24"/>
        </w:rPr>
        <w:t xml:space="preserve">; (c) 1.18 </w:t>
      </w:r>
      <w:r w:rsidR="00D50F65" w:rsidRPr="00A66842">
        <w:rPr>
          <w:rFonts w:ascii="Palatino LT Std" w:hAnsi="Palatino LT Std"/>
          <w:color w:val="auto"/>
          <w:sz w:val="24"/>
        </w:rPr>
        <w:t>×</w:t>
      </w:r>
      <w:r w:rsidR="00763DD0" w:rsidRPr="00A66842">
        <w:rPr>
          <w:rFonts w:ascii="Palatino LT Std" w:hAnsi="Palatino LT Std"/>
          <w:color w:val="auto"/>
          <w:sz w:val="24"/>
        </w:rPr>
        <w:t xml:space="preserve"> 10</w:t>
      </w:r>
      <w:r w:rsidR="00D50F65" w:rsidRPr="00A66842">
        <w:rPr>
          <w:rFonts w:ascii="Palatino LT Std" w:hAnsi="Palatino LT Std"/>
          <w:color w:val="auto"/>
          <w:position w:val="4"/>
          <w:sz w:val="24"/>
          <w:szCs w:val="24"/>
          <w:vertAlign w:val="superscript"/>
        </w:rPr>
        <w:t>–</w:t>
      </w:r>
      <w:r w:rsidR="00763DD0" w:rsidRPr="00A66842">
        <w:rPr>
          <w:rFonts w:ascii="Palatino LT Std" w:hAnsi="Palatino LT Std"/>
          <w:color w:val="auto"/>
          <w:position w:val="4"/>
          <w:sz w:val="24"/>
          <w:vertAlign w:val="superscript"/>
        </w:rPr>
        <w:t>63</w:t>
      </w:r>
      <w:r w:rsidR="00763DD0" w:rsidRPr="00A66842">
        <w:rPr>
          <w:rFonts w:ascii="Palatino LT Std" w:hAnsi="Palatino LT Std"/>
          <w:color w:val="auto"/>
          <w:sz w:val="24"/>
        </w:rPr>
        <w:t xml:space="preserve"> m; (d) This number is </w:t>
      </w:r>
      <w:r w:rsidR="00763DD0" w:rsidRPr="00A66842">
        <w:rPr>
          <w:rFonts w:ascii="Palatino LT Std" w:hAnsi="Palatino LT Std"/>
          <w:i/>
          <w:color w:val="auto"/>
          <w:sz w:val="24"/>
        </w:rPr>
        <w:t>much smaller</w:t>
      </w:r>
      <w:r w:rsidR="00763DD0" w:rsidRPr="00A66842">
        <w:rPr>
          <w:rFonts w:ascii="Palatino LT Std" w:hAnsi="Palatino LT Std"/>
          <w:color w:val="auto"/>
          <w:sz w:val="24"/>
        </w:rPr>
        <w:t xml:space="preserve"> than the radius of an atomic nucleus (~10</w:t>
      </w:r>
      <w:r w:rsidR="00D50F65" w:rsidRPr="00A66842">
        <w:rPr>
          <w:rFonts w:ascii="Palatino LT Std" w:hAnsi="Palatino LT Std"/>
          <w:color w:val="auto"/>
          <w:position w:val="4"/>
          <w:sz w:val="24"/>
          <w:szCs w:val="24"/>
          <w:vertAlign w:val="superscript"/>
        </w:rPr>
        <w:t>–</w:t>
      </w:r>
      <w:r w:rsidR="00763DD0" w:rsidRPr="00A66842">
        <w:rPr>
          <w:rFonts w:ascii="Palatino LT Std" w:hAnsi="Palatino LT Std"/>
          <w:color w:val="auto"/>
          <w:position w:val="4"/>
          <w:sz w:val="24"/>
          <w:vertAlign w:val="superscript"/>
        </w:rPr>
        <w:t>15</w:t>
      </w:r>
      <w:r w:rsidR="00763DD0" w:rsidRPr="00A66842">
        <w:rPr>
          <w:rFonts w:ascii="Palatino LT Std" w:hAnsi="Palatino LT Std"/>
          <w:color w:val="auto"/>
          <w:sz w:val="24"/>
        </w:rPr>
        <w:t xml:space="preserve"> m), so the distance between quantized orbits of the Earth is too small to observe.</w:t>
      </w:r>
    </w:p>
    <w:p w:rsidR="00F10F87" w:rsidRPr="00A66842" w:rsidRDefault="004D0A1D" w:rsidP="00763DD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lang w:val="en-US"/>
        </w:rPr>
      </w:pPr>
      <w:r w:rsidRPr="00A66842">
        <w:rPr>
          <w:rFonts w:ascii="Palatino Linotype" w:hAnsi="Palatino Linotype"/>
          <w:b/>
          <w:color w:val="auto"/>
          <w:sz w:val="24"/>
          <w:lang w:val="en-US"/>
        </w:rPr>
        <w:t>P41</w:t>
      </w:r>
      <w:r w:rsidR="00F10F87" w:rsidRPr="00A66842">
        <w:rPr>
          <w:rFonts w:ascii="Palatino Linotype" w:hAnsi="Palatino Linotype"/>
          <w:b/>
          <w:color w:val="auto"/>
          <w:sz w:val="24"/>
          <w:lang w:val="en-US"/>
        </w:rPr>
        <w:t>.44</w:t>
      </w:r>
      <w:r w:rsidR="00763DD0" w:rsidRPr="00A66842">
        <w:rPr>
          <w:rFonts w:ascii="Palatino Linotype" w:hAnsi="Palatino Linotype"/>
          <w:b/>
          <w:color w:val="auto"/>
          <w:sz w:val="24"/>
          <w:lang w:val="en-US"/>
        </w:rPr>
        <w:tab/>
      </w:r>
      <w:r w:rsidR="00763DD0" w:rsidRPr="00A66842">
        <w:rPr>
          <w:rFonts w:ascii="Palatino LT Std" w:hAnsi="Palatino LT Std"/>
          <w:color w:val="auto"/>
          <w:sz w:val="24"/>
        </w:rPr>
        <w:t xml:space="preserve">(a) </w:t>
      </w:r>
      <w:r w:rsidR="00670F2E" w:rsidRPr="00A66842">
        <w:rPr>
          <w:rFonts w:ascii="Palatino LT Std" w:hAnsi="Palatino LT Std"/>
          <w:color w:val="auto"/>
          <w:sz w:val="24"/>
        </w:rPr>
        <w:object w:dxaOrig="2080" w:dyaOrig="760">
          <v:shape id="_x0000_i1476" type="#_x0000_t75" style="width:104pt;height:38pt" o:ole="">
            <v:imagedata r:id="rId916" o:title=""/>
          </v:shape>
          <o:OLEObject Type="Embed" ProgID="Equation.DSMT4" ShapeID="_x0000_i1476" DrawAspect="Content" ObjectID="_1595942945" r:id="rId917"/>
        </w:object>
      </w:r>
      <w:r w:rsidR="00763DD0" w:rsidRPr="00A66842">
        <w:rPr>
          <w:rFonts w:ascii="Palatino LT Std" w:hAnsi="Palatino LT Std"/>
          <w:color w:val="auto"/>
          <w:sz w:val="24"/>
        </w:rPr>
        <w:t xml:space="preserve">; (b) See ANS. FIG. P41.44; (c) 1.34 </w:t>
      </w:r>
      <w:r w:rsidR="00763DD0" w:rsidRPr="00A66842">
        <w:rPr>
          <w:rFonts w:ascii="Palatino LT Std" w:hAnsi="Palatino LT Std"/>
          <w:i/>
          <w:color w:val="auto"/>
          <w:sz w:val="24"/>
        </w:rPr>
        <w:t>a</w:t>
      </w:r>
      <w:r w:rsidR="00763DD0" w:rsidRPr="00A66842">
        <w:rPr>
          <w:rFonts w:ascii="Palatino LT Std" w:hAnsi="Palatino LT Std"/>
          <w:color w:val="auto"/>
          <w:position w:val="-4"/>
          <w:sz w:val="24"/>
          <w:vertAlign w:val="subscript"/>
        </w:rPr>
        <w:t>0</w:t>
      </w:r>
      <w:r w:rsidR="00F10F87" w:rsidRPr="00A66842">
        <w:rPr>
          <w:rFonts w:ascii="Palatino Linotype" w:hAnsi="Palatino Linotype"/>
          <w:b/>
          <w:color w:val="auto"/>
          <w:sz w:val="24"/>
          <w:lang w:val="en-US"/>
        </w:rPr>
        <w:tab/>
      </w:r>
    </w:p>
    <w:p w:rsidR="00F10F87" w:rsidRPr="00A66842" w:rsidRDefault="004D0A1D" w:rsidP="00763DD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A66842">
        <w:rPr>
          <w:rStyle w:val="Q1"/>
          <w:rFonts w:ascii="Palatino Linotype" w:hAnsi="Palatino Linotype"/>
          <w:color w:val="auto"/>
          <w:sz w:val="24"/>
        </w:rPr>
        <w:t>P41</w:t>
      </w:r>
      <w:r w:rsidR="00F10F87" w:rsidRPr="00A66842">
        <w:rPr>
          <w:rStyle w:val="Q1"/>
          <w:rFonts w:ascii="Palatino Linotype" w:hAnsi="Palatino Linotype"/>
          <w:color w:val="auto"/>
          <w:sz w:val="24"/>
        </w:rPr>
        <w:t>.46</w:t>
      </w:r>
      <w:r w:rsidR="00F10F87" w:rsidRPr="00A66842">
        <w:rPr>
          <w:rFonts w:ascii="Palatino Linotype" w:hAnsi="Palatino Linotype"/>
          <w:color w:val="auto"/>
          <w:sz w:val="24"/>
        </w:rPr>
        <w:tab/>
      </w:r>
      <w:r w:rsidRPr="00A66842">
        <w:rPr>
          <w:rFonts w:ascii="Palatino Linotype" w:hAnsi="Palatino Linotype"/>
          <w:color w:val="auto"/>
          <w:position w:val="2"/>
          <w:sz w:val="24"/>
          <w:szCs w:val="24"/>
        </w:rPr>
        <w:t>See ANS. FIG. P41.46</w:t>
      </w:r>
    </w:p>
    <w:p w:rsidR="00F10F87" w:rsidRPr="00A66842" w:rsidRDefault="004D0A1D" w:rsidP="00763DD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lang w:val="en-US"/>
        </w:rPr>
      </w:pPr>
      <w:r w:rsidRPr="00A66842">
        <w:rPr>
          <w:rFonts w:ascii="Palatino Linotype" w:hAnsi="Palatino Linotype"/>
          <w:b/>
          <w:color w:val="auto"/>
          <w:sz w:val="24"/>
          <w:lang w:val="en-US"/>
        </w:rPr>
        <w:t>P41</w:t>
      </w:r>
      <w:r w:rsidR="00F10F87" w:rsidRPr="00A66842">
        <w:rPr>
          <w:rFonts w:ascii="Palatino Linotype" w:hAnsi="Palatino Linotype"/>
          <w:b/>
          <w:color w:val="auto"/>
          <w:sz w:val="24"/>
          <w:lang w:val="en-US"/>
        </w:rPr>
        <w:t>.48</w:t>
      </w:r>
      <w:r w:rsidR="00F10F87" w:rsidRPr="00A66842">
        <w:rPr>
          <w:rFonts w:ascii="Palatino Linotype" w:hAnsi="Palatino Linotype"/>
          <w:b/>
          <w:color w:val="auto"/>
          <w:sz w:val="24"/>
          <w:lang w:val="en-US"/>
        </w:rPr>
        <w:tab/>
      </w:r>
      <w:r w:rsidRPr="00A66842">
        <w:rPr>
          <w:rFonts w:cs="Times New Roman"/>
          <w:sz w:val="22"/>
        </w:rPr>
        <w:t>301</w:t>
      </w:r>
    </w:p>
    <w:p w:rsidR="00F10F87" w:rsidRPr="00A66842" w:rsidRDefault="00F10F87" w:rsidP="00763DD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lang w:val="en-US"/>
        </w:rPr>
      </w:pPr>
      <w:r w:rsidRPr="00A66842">
        <w:rPr>
          <w:rFonts w:ascii="Palatino Linotype" w:hAnsi="Palatino Linotype"/>
          <w:b/>
          <w:color w:val="auto"/>
          <w:sz w:val="24"/>
          <w:lang w:val="en-US"/>
        </w:rPr>
        <w:t>P42.50</w:t>
      </w:r>
      <w:r w:rsidRPr="00A66842">
        <w:rPr>
          <w:rFonts w:ascii="Palatino Linotype" w:hAnsi="Palatino Linotype"/>
          <w:color w:val="auto"/>
          <w:sz w:val="24"/>
          <w:lang w:val="en-US"/>
        </w:rPr>
        <w:tab/>
      </w:r>
      <w:r w:rsidR="00763DD0" w:rsidRPr="00A66842">
        <w:rPr>
          <w:rFonts w:ascii="Palatino LT Std" w:hAnsi="Palatino LT Std"/>
          <w:color w:val="auto"/>
          <w:sz w:val="24"/>
        </w:rPr>
        <w:t xml:space="preserve">(a) </w:t>
      </w:r>
      <w:r w:rsidR="00670F2E" w:rsidRPr="00A66842">
        <w:rPr>
          <w:rFonts w:ascii="Palatino LT Std" w:hAnsi="Palatino LT Std"/>
          <w:color w:val="auto"/>
          <w:position w:val="1"/>
          <w:sz w:val="24"/>
          <w:szCs w:val="24"/>
        </w:rPr>
        <w:object w:dxaOrig="480" w:dyaOrig="300">
          <v:shape id="_x0000_i1477" type="#_x0000_t75" style="width:24pt;height:15pt" o:ole="">
            <v:imagedata r:id="rId918" o:title=""/>
          </v:shape>
          <o:OLEObject Type="Embed" ProgID="Equation.DSMT4" ShapeID="_x0000_i1477" DrawAspect="Content" ObjectID="_1595942946" r:id="rId919"/>
        </w:object>
      </w:r>
      <w:r w:rsidR="00763DD0" w:rsidRPr="00A66842">
        <w:rPr>
          <w:rFonts w:ascii="Palatino LT Std" w:hAnsi="Palatino LT Std"/>
          <w:color w:val="auto"/>
          <w:sz w:val="24"/>
        </w:rPr>
        <w:t xml:space="preserve"> (b) </w:t>
      </w:r>
      <w:r w:rsidR="00670F2E" w:rsidRPr="00A66842">
        <w:rPr>
          <w:rFonts w:ascii="Palatino LT Std" w:hAnsi="Palatino LT Std"/>
          <w:color w:val="auto"/>
          <w:sz w:val="24"/>
        </w:rPr>
        <w:object w:dxaOrig="580" w:dyaOrig="620">
          <v:shape id="_x0000_i1478" type="#_x0000_t75" style="width:29pt;height:31pt" o:ole="">
            <v:imagedata r:id="rId920" o:title=""/>
          </v:shape>
          <o:OLEObject Type="Embed" ProgID="Equation.DSMT4" ShapeID="_x0000_i1478" DrawAspect="Content" ObjectID="_1595942947" r:id="rId921"/>
        </w:object>
      </w:r>
      <w:r w:rsidR="00763DD0" w:rsidRPr="00A66842">
        <w:rPr>
          <w:rFonts w:ascii="Palatino LT Std" w:hAnsi="Palatino LT Std"/>
          <w:color w:val="auto"/>
          <w:sz w:val="24"/>
        </w:rPr>
        <w:t xml:space="preserve">; (c) </w:t>
      </w:r>
      <w:r w:rsidR="00670F2E" w:rsidRPr="00A66842">
        <w:rPr>
          <w:rFonts w:ascii="Palatino LT Std" w:hAnsi="Palatino LT Std"/>
          <w:color w:val="auto"/>
          <w:sz w:val="24"/>
        </w:rPr>
        <w:object w:dxaOrig="1020" w:dyaOrig="620">
          <v:shape id="_x0000_i1479" type="#_x0000_t75" style="width:51pt;height:31pt" o:ole="">
            <v:imagedata r:id="rId922" o:title=""/>
          </v:shape>
          <o:OLEObject Type="Embed" ProgID="Equation.DSMT4" ShapeID="_x0000_i1479" DrawAspect="Content" ObjectID="_1595942948" r:id="rId923"/>
        </w:object>
      </w:r>
    </w:p>
    <w:p w:rsidR="00F10F87" w:rsidRPr="00D47788" w:rsidRDefault="00F10F87" w:rsidP="00763DD0">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A66842">
        <w:rPr>
          <w:rFonts w:ascii="Palatino Linotype" w:hAnsi="Palatino Linotype"/>
          <w:b/>
          <w:color w:val="auto"/>
          <w:sz w:val="24"/>
          <w:lang w:val="en-US"/>
        </w:rPr>
        <w:t>P42.52</w:t>
      </w:r>
      <w:r w:rsidRPr="00A66842">
        <w:rPr>
          <w:rFonts w:ascii="Palatino Linotype" w:hAnsi="Palatino Linotype"/>
          <w:color w:val="auto"/>
          <w:sz w:val="24"/>
          <w:lang w:val="en-US"/>
        </w:rPr>
        <w:tab/>
      </w:r>
      <w:r w:rsidR="00763DD0" w:rsidRPr="00A66842">
        <w:rPr>
          <w:rFonts w:ascii="Palatino LT Std" w:hAnsi="Palatino LT Std"/>
          <w:color w:val="auto"/>
          <w:sz w:val="22"/>
        </w:rPr>
        <w:t xml:space="preserve">(a) </w:t>
      </w:r>
      <w:r w:rsidR="00D50F65" w:rsidRPr="00A66842">
        <w:rPr>
          <w:rFonts w:ascii="Palatino LT Std" w:hAnsi="Palatino LT Std"/>
          <w:color w:val="auto"/>
          <w:sz w:val="22"/>
        </w:rPr>
        <w:t>−</w:t>
      </w:r>
      <w:r w:rsidR="00763DD0" w:rsidRPr="00A66842">
        <w:rPr>
          <w:rFonts w:ascii="Palatino LT Std" w:hAnsi="Palatino LT Std"/>
          <w:color w:val="auto"/>
          <w:sz w:val="22"/>
        </w:rPr>
        <w:t>10</w:t>
      </w:r>
      <w:r w:rsidR="00763DD0" w:rsidRPr="00A66842">
        <w:rPr>
          <w:rFonts w:ascii="Palatino LT Std" w:hAnsi="Palatino LT Std"/>
          <w:color w:val="auto"/>
          <w:position w:val="4"/>
          <w:sz w:val="22"/>
          <w:vertAlign w:val="superscript"/>
        </w:rPr>
        <w:t>6</w:t>
      </w:r>
      <w:r w:rsidR="00763DD0" w:rsidRPr="00A66842">
        <w:rPr>
          <w:rFonts w:ascii="Palatino LT Std" w:hAnsi="Palatino LT Std"/>
          <w:color w:val="auto"/>
          <w:sz w:val="22"/>
        </w:rPr>
        <w:t xml:space="preserve"> m/s</w:t>
      </w:r>
      <w:r w:rsidR="00763DD0" w:rsidRPr="00A66842">
        <w:rPr>
          <w:rFonts w:ascii="Palatino LT Std" w:hAnsi="Palatino LT Std"/>
          <w:color w:val="auto"/>
          <w:position w:val="4"/>
          <w:sz w:val="22"/>
          <w:vertAlign w:val="superscript"/>
        </w:rPr>
        <w:t>2</w:t>
      </w:r>
      <w:r w:rsidR="00763DD0" w:rsidRPr="00A66842">
        <w:rPr>
          <w:rFonts w:ascii="Palatino LT Std" w:hAnsi="Palatino LT Std"/>
          <w:color w:val="auto"/>
          <w:sz w:val="22"/>
        </w:rPr>
        <w:t>; (b) ~1 m</w:t>
      </w:r>
    </w:p>
    <w:sectPr w:rsidR="00F10F87" w:rsidRPr="00D47788" w:rsidSect="00725878">
      <w:headerReference w:type="even" r:id="rId924"/>
      <w:footerReference w:type="even" r:id="rId925"/>
      <w:footerReference w:type="default" r:id="rId926"/>
      <w:footerReference w:type="first" r:id="rId927"/>
      <w:pgSz w:w="12240" w:h="15840" w:code="1"/>
      <w:pgMar w:top="1440" w:right="1800" w:bottom="1440" w:left="1800" w:header="720" w:footer="720" w:gutter="0"/>
      <w:pgNumType w:start="996"/>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2F2D" w:rsidRDefault="00D92F2D">
      <w:pPr>
        <w:spacing w:line="240" w:lineRule="auto"/>
      </w:pPr>
      <w:r>
        <w:separator/>
      </w:r>
    </w:p>
  </w:endnote>
  <w:endnote w:type="continuationSeparator" w:id="0">
    <w:p w:rsidR="00D92F2D" w:rsidRDefault="00D92F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imes Roman">
    <w:altName w:val="Times New Roman"/>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Arial">
    <w:panose1 w:val="020B0604020202020204"/>
    <w:charset w:val="00"/>
    <w:family w:val="swiss"/>
    <w:pitch w:val="variable"/>
    <w:sig w:usb0="A0002AAF" w:usb1="40000048" w:usb2="00000000" w:usb3="00000000" w:csb0="000001FF"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
    <w:panose1 w:val="00000500000000000000"/>
    <w:charset w:val="00"/>
    <w:family w:val="roman"/>
    <w:notTrueType/>
    <w:pitch w:val="variable"/>
    <w:sig w:usb0="00000003" w:usb1="00000000" w:usb2="00000000" w:usb3="00000000" w:csb0="00000001" w:csb1="00000000"/>
  </w:font>
  <w:font w:name="Lucida Grande">
    <w:panose1 w:val="020B0600040502020204"/>
    <w:charset w:val="00"/>
    <w:family w:val="swiss"/>
    <w:notTrueType/>
    <w:pitch w:val="variable"/>
    <w:sig w:usb0="E1000AEF" w:usb1="5000A1FF" w:usb2="00000000" w:usb3="00000000" w:csb0="000001BF"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w:panose1 w:val="00000000000000000000"/>
    <w:charset w:val="4D"/>
    <w:family w:val="auto"/>
    <w:notTrueType/>
    <w:pitch w:val="default"/>
    <w:sig w:usb0="03000000"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Arial (T1)">
    <w:panose1 w:val="00000000000000000000"/>
    <w:charset w:val="4D"/>
    <w:family w:val="auto"/>
    <w:notTrueType/>
    <w:pitch w:val="default"/>
    <w:sig w:usb0="03000000"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Times-Bold">
    <w:altName w:val="Times"/>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Palatino-Roman">
    <w:altName w:val="Palatino"/>
    <w:panose1 w:val="00000000000000000000"/>
    <w:charset w:val="4D"/>
    <w:family w:val="auto"/>
    <w:notTrueType/>
    <w:pitch w:val="default"/>
    <w:sig w:usb0="00000003" w:usb1="00000000" w:usb2="00000000" w:usb3="00000000" w:csb0="00000001" w:csb1="00000000"/>
  </w:font>
  <w:font w:name="SymbolItalic">
    <w:panose1 w:val="00000000000000000000"/>
    <w:charset w:val="00"/>
    <w:family w:val="auto"/>
    <w:notTrueType/>
    <w:pitch w:val="variable"/>
    <w:sig w:usb0="00000003" w:usb1="00000000" w:usb2="00000000" w:usb3="00000000" w:csb0="00000001" w:csb1="00000000"/>
  </w:font>
  <w:font w:name="Palatino-Italic">
    <w:panose1 w:val="00000000000000000000"/>
    <w:charset w:val="4D"/>
    <w:family w:val="auto"/>
    <w:notTrueType/>
    <w:pitch w:val="default"/>
    <w:sig w:usb0="00000003" w:usb1="00000000" w:usb2="00000000" w:usb3="00000000" w:csb0="00000001" w:csb1="00000000"/>
  </w:font>
  <w:font w:name="Arial MT">
    <w:panose1 w:val="00000000000000000000"/>
    <w:charset w:val="00"/>
    <w:family w:val="modern"/>
    <w:notTrueType/>
    <w:pitch w:val="variable"/>
    <w:sig w:usb0="8000002F" w:usb1="4000004A"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MathematicalPi-One">
    <w:altName w:val="MathematicalPi 1"/>
    <w:panose1 w:val="00000000000000000000"/>
    <w:charset w:val="4D"/>
    <w:family w:val="auto"/>
    <w:notTrueType/>
    <w:pitch w:val="default"/>
    <w:sig w:usb0="00000003" w:usb1="00000000" w:usb2="00000000" w:usb3="00000000" w:csb0="00000001" w:csb1="00000000"/>
  </w:font>
  <w:font w:name="MathematicalPi-One-Italic">
    <w:charset w:val="00"/>
    <w:family w:val="auto"/>
    <w:pitch w:val="variable"/>
    <w:sig w:usb0="03000000" w:usb1="00000000" w:usb2="00000000" w:usb3="00000000" w:csb0="00000001" w:csb1="00000000"/>
  </w:font>
  <w:font w:name="MathematicalPi-Three">
    <w:panose1 w:val="00000000000000000000"/>
    <w:charset w:val="4D"/>
    <w:family w:val="auto"/>
    <w:notTrueType/>
    <w:pitch w:val="default"/>
    <w:sig w:usb0="00000003" w:usb1="00000000" w:usb2="00000000" w:usb3="00000000" w:csb0="00000001" w:csb1="00000000"/>
  </w:font>
  <w:font w:name="ArialMT-LightItalic">
    <w:altName w:val="Cambria"/>
    <w:panose1 w:val="00000000000000000000"/>
    <w:charset w:val="4D"/>
    <w:family w:val="auto"/>
    <w:notTrueType/>
    <w:pitch w:val="default"/>
    <w:sig w:usb0="00000003" w:usb1="00000000" w:usb2="00000000" w:usb3="00000000" w:csb0="00000001" w:csb1="00000000"/>
  </w:font>
  <w:font w:name="ZapfDingbats">
    <w:panose1 w:val="00000000000000000000"/>
    <w:charset w:val="02"/>
    <w:family w:val="auto"/>
    <w:notTrueType/>
    <w:pitch w:val="variable"/>
    <w:sig w:usb0="00000000" w:usb1="10000000" w:usb2="00000000" w:usb3="00000000" w:csb0="80000000"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Palatino Linotype">
    <w:panose1 w:val="02040502050505030304"/>
    <w:charset w:val="00"/>
    <w:family w:val="roman"/>
    <w:pitch w:val="variable"/>
    <w:sig w:usb0="E0000387" w:usb1="40000013" w:usb2="00000000" w:usb3="00000000" w:csb0="0000019F" w:csb1="00000000"/>
  </w:font>
  <w:font w:name="AlrightSans-Bold">
    <w:altName w:val="Cambria"/>
    <w:panose1 w:val="00000000000000000000"/>
    <w:charset w:val="4D"/>
    <w:family w:val="auto"/>
    <w:notTrueType/>
    <w:pitch w:val="default"/>
    <w:sig w:usb0="00000003" w:usb1="00000000" w:usb2="00000000" w:usb3="00000000" w:csb0="00000001" w:csb1="00000000"/>
  </w:font>
  <w:font w:name="Palatino LT Std Italic">
    <w:altName w:val="MV Boli"/>
    <w:charset w:val="00"/>
    <w:family w:val="auto"/>
    <w:pitch w:val="variable"/>
    <w:sig w:usb0="00000003" w:usb1="5000204A" w:usb2="00000000" w:usb3="00000000" w:csb0="00000001" w:csb1="00000000"/>
  </w:font>
  <w:font w:name="NewBaskervilleStd-Bold">
    <w:panose1 w:val="00000000000000000000"/>
    <w:charset w:val="00"/>
    <w:family w:val="roman"/>
    <w:notTrueType/>
    <w:pitch w:val="default"/>
    <w:sig w:usb0="00000003" w:usb1="00000000" w:usb2="00000000" w:usb3="00000000" w:csb0="00000001" w:csb1="00000000"/>
  </w:font>
  <w:font w:name="NewBaskervilleStd-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6BAB" w:rsidRDefault="00D50F65" w:rsidP="00EE7463">
    <w:pPr>
      <w:pStyle w:val="Default"/>
      <w:jc w:val="center"/>
      <w:rPr>
        <w:rFonts w:ascii="Palatino Linotype" w:hAnsi="Palatino Linotype"/>
        <w:sz w:val="14"/>
        <w:szCs w:val="22"/>
      </w:rPr>
    </w:pPr>
    <w:r w:rsidRPr="00D50F65">
      <w:rPr>
        <w:rFonts w:ascii="Palatino Linotype" w:hAnsi="Palatino Linotype"/>
        <w:sz w:val="14"/>
        <w:szCs w:val="22"/>
        <w:highlight w:val="yellow"/>
      </w:rPr>
      <w:t>©</w:t>
    </w:r>
    <w:r w:rsidR="00726BAB">
      <w:rPr>
        <w:rFonts w:ascii="Palatino Linotype" w:hAnsi="Palatino Linotype"/>
        <w:sz w:val="14"/>
        <w:szCs w:val="22"/>
      </w:rPr>
      <w:t xml:space="preserve"> 2019 Cengage Learning, Inc. May not be scanned, copied or duplicated, or posted to a publicly accessible website, in whole or in part. </w:t>
    </w:r>
  </w:p>
  <w:p w:rsidR="00726BAB" w:rsidRPr="00EE7463" w:rsidRDefault="00726BAB" w:rsidP="00EE746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6BAB" w:rsidRDefault="00D50F65" w:rsidP="00EE7463">
    <w:pPr>
      <w:pStyle w:val="Default"/>
      <w:jc w:val="center"/>
      <w:rPr>
        <w:rFonts w:ascii="Palatino Linotype" w:hAnsi="Palatino Linotype"/>
        <w:sz w:val="14"/>
        <w:szCs w:val="22"/>
      </w:rPr>
    </w:pPr>
    <w:r w:rsidRPr="00A66842">
      <w:rPr>
        <w:rFonts w:ascii="Palatino Linotype" w:hAnsi="Palatino Linotype"/>
        <w:sz w:val="14"/>
        <w:szCs w:val="22"/>
      </w:rPr>
      <w:t>©</w:t>
    </w:r>
    <w:r w:rsidR="00726BAB">
      <w:rPr>
        <w:rFonts w:ascii="Palatino Linotype" w:hAnsi="Palatino Linotype"/>
        <w:sz w:val="14"/>
        <w:szCs w:val="22"/>
      </w:rPr>
      <w:t xml:space="preserve"> 2019 Cengage Learning, Inc. May not be scanned, copied or duplicated, or posted to a publicly accessible website, in whole or in part.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6BAB" w:rsidRPr="00BC02DE" w:rsidRDefault="00726BAB" w:rsidP="00F43C9F">
    <w:pPr>
      <w:pStyle w:val="Footer"/>
      <w:tabs>
        <w:tab w:val="clear" w:pos="8640"/>
      </w:tabs>
      <w:ind w:right="-720" w:hanging="720"/>
      <w:jc w:val="center"/>
      <w:rPr>
        <w:rStyle w:val="PageNumber"/>
        <w:b/>
      </w:rPr>
    </w:pPr>
    <w:r w:rsidRPr="00BC02DE">
      <w:rPr>
        <w:rStyle w:val="PageNumber"/>
        <w:rFonts w:ascii="Arial" w:hAnsi="Arial"/>
        <w:b/>
      </w:rPr>
      <w:fldChar w:fldCharType="begin"/>
    </w:r>
    <w:r w:rsidRPr="00BC02DE">
      <w:rPr>
        <w:rStyle w:val="PageNumber"/>
        <w:rFonts w:ascii="Arial" w:hAnsi="Arial"/>
        <w:b/>
      </w:rPr>
      <w:instrText xml:space="preserve"> PAGE </w:instrText>
    </w:r>
    <w:r w:rsidRPr="00BC02DE">
      <w:rPr>
        <w:rStyle w:val="PageNumber"/>
        <w:rFonts w:ascii="Arial" w:hAnsi="Arial"/>
        <w:b/>
      </w:rPr>
      <w:fldChar w:fldCharType="separate"/>
    </w:r>
    <w:r>
      <w:rPr>
        <w:rStyle w:val="PageNumber"/>
        <w:rFonts w:ascii="Arial" w:hAnsi="Arial"/>
        <w:b/>
        <w:noProof/>
      </w:rPr>
      <w:t>996</w:t>
    </w:r>
    <w:r w:rsidRPr="00BC02DE">
      <w:rPr>
        <w:rStyle w:val="PageNumber"/>
        <w:rFonts w:ascii="Arial" w:hAnsi="Arial"/>
        <w:b/>
      </w:rPr>
      <w:fldChar w:fldCharType="end"/>
    </w:r>
  </w:p>
  <w:p w:rsidR="00726BAB" w:rsidRDefault="00D50F65" w:rsidP="00EE7463">
    <w:pPr>
      <w:pStyle w:val="Default"/>
      <w:jc w:val="center"/>
      <w:rPr>
        <w:rFonts w:ascii="Palatino Linotype" w:hAnsi="Palatino Linotype"/>
        <w:sz w:val="14"/>
        <w:szCs w:val="22"/>
      </w:rPr>
    </w:pPr>
    <w:r w:rsidRPr="00D50F65">
      <w:rPr>
        <w:rFonts w:ascii="Palatino Linotype" w:hAnsi="Palatino Linotype"/>
        <w:sz w:val="14"/>
        <w:szCs w:val="22"/>
        <w:highlight w:val="yellow"/>
      </w:rPr>
      <w:t>©</w:t>
    </w:r>
    <w:r w:rsidR="00726BAB">
      <w:rPr>
        <w:rFonts w:ascii="Palatino Linotype" w:hAnsi="Palatino Linotype"/>
        <w:sz w:val="14"/>
        <w:szCs w:val="22"/>
      </w:rPr>
      <w:t xml:space="preserve"> 2019 Cengage Learning, Inc. May not be scanned, copied or duplicated, or posted to a publicly accessible website, in whole or in part. </w:t>
    </w:r>
  </w:p>
  <w:p w:rsidR="00726BAB" w:rsidRPr="00B7150E" w:rsidRDefault="00726BAB" w:rsidP="00EE7463">
    <w:pPr>
      <w:pStyle w:val="Footer"/>
      <w:tabs>
        <w:tab w:val="clear" w:pos="8640"/>
      </w:tabs>
      <w:ind w:right="-720" w:hanging="720"/>
      <w:rPr>
        <w:rFonts w:ascii="Palatino LT Std" w:hAnsi="Palatino LT Std"/>
        <w:sz w:val="1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2F2D" w:rsidRDefault="00D92F2D">
      <w:pPr>
        <w:spacing w:line="240" w:lineRule="auto"/>
      </w:pPr>
      <w:r>
        <w:separator/>
      </w:r>
    </w:p>
  </w:footnote>
  <w:footnote w:type="continuationSeparator" w:id="0">
    <w:p w:rsidR="00D92F2D" w:rsidRDefault="00D92F2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6BAB" w:rsidRDefault="00726BAB" w:rsidP="00F43C9F">
    <w:pPr>
      <w:pStyle w:val="Header"/>
      <w:tabs>
        <w:tab w:val="clear" w:pos="4320"/>
        <w:tab w:val="clear" w:pos="8640"/>
      </w:tabs>
      <w:rPr>
        <w:rFonts w:ascii="Arial" w:hAnsi="Arial" w:cs="Arial"/>
        <w:i/>
        <w:iCs/>
      </w:rPr>
    </w:pP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Pr>
        <w:rStyle w:val="PageNumber"/>
        <w:rFonts w:ascii="Arial" w:hAnsi="Arial" w:cs="Arial"/>
        <w:b/>
        <w:bCs/>
        <w:noProof/>
      </w:rPr>
      <w:t>1044</w:t>
    </w:r>
    <w:r>
      <w:rPr>
        <w:rStyle w:val="PageNumber"/>
        <w:rFonts w:ascii="Arial" w:hAnsi="Arial" w:cs="Arial"/>
        <w:b/>
        <w:bCs/>
      </w:rPr>
      <w:fldChar w:fldCharType="end"/>
    </w:r>
    <w:r>
      <w:rPr>
        <w:rStyle w:val="PageNumber"/>
        <w:rFonts w:ascii="Arial" w:hAnsi="Arial" w:cs="Arial"/>
        <w:i/>
        <w:iCs/>
      </w:rPr>
      <w:t>     Atomic Physics</w:t>
    </w:r>
  </w:p>
  <w:p w:rsidR="00726BAB" w:rsidRDefault="00726BA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8" type="#_x0000_t75" style="width:21.1pt;height:13.9pt" o:bullet="t">
        <v:imagedata r:id="rId1" o:title=""/>
      </v:shape>
    </w:pict>
  </w:numPicBullet>
  <w:abstractNum w:abstractNumId="0">
    <w:nsid w:val="FFFFFF7C"/>
    <w:multiLevelType w:val="singleLevel"/>
    <w:tmpl w:val="18502540"/>
    <w:lvl w:ilvl="0">
      <w:start w:val="1"/>
      <w:numFmt w:val="decimal"/>
      <w:lvlText w:val="%1."/>
      <w:lvlJc w:val="left"/>
      <w:pPr>
        <w:tabs>
          <w:tab w:val="num" w:pos="1800"/>
        </w:tabs>
        <w:ind w:left="1800" w:hanging="360"/>
      </w:pPr>
    </w:lvl>
  </w:abstractNum>
  <w:abstractNum w:abstractNumId="1">
    <w:nsid w:val="FFFFFF7D"/>
    <w:multiLevelType w:val="singleLevel"/>
    <w:tmpl w:val="E05E2F32"/>
    <w:lvl w:ilvl="0">
      <w:start w:val="1"/>
      <w:numFmt w:val="decimal"/>
      <w:lvlText w:val="%1."/>
      <w:lvlJc w:val="left"/>
      <w:pPr>
        <w:tabs>
          <w:tab w:val="num" w:pos="1440"/>
        </w:tabs>
        <w:ind w:left="1440" w:hanging="360"/>
      </w:pPr>
    </w:lvl>
  </w:abstractNum>
  <w:abstractNum w:abstractNumId="2">
    <w:nsid w:val="FFFFFF7E"/>
    <w:multiLevelType w:val="singleLevel"/>
    <w:tmpl w:val="403CADD2"/>
    <w:lvl w:ilvl="0">
      <w:start w:val="1"/>
      <w:numFmt w:val="decimal"/>
      <w:lvlText w:val="%1."/>
      <w:lvlJc w:val="left"/>
      <w:pPr>
        <w:tabs>
          <w:tab w:val="num" w:pos="1080"/>
        </w:tabs>
        <w:ind w:left="1080" w:hanging="360"/>
      </w:pPr>
    </w:lvl>
  </w:abstractNum>
  <w:abstractNum w:abstractNumId="3">
    <w:nsid w:val="FFFFFF7F"/>
    <w:multiLevelType w:val="singleLevel"/>
    <w:tmpl w:val="E8DAB2AE"/>
    <w:lvl w:ilvl="0">
      <w:start w:val="1"/>
      <w:numFmt w:val="decimal"/>
      <w:lvlText w:val="%1."/>
      <w:lvlJc w:val="left"/>
      <w:pPr>
        <w:tabs>
          <w:tab w:val="num" w:pos="720"/>
        </w:tabs>
        <w:ind w:left="720" w:hanging="360"/>
      </w:pPr>
    </w:lvl>
  </w:abstractNum>
  <w:abstractNum w:abstractNumId="4">
    <w:nsid w:val="FFFFFF80"/>
    <w:multiLevelType w:val="singleLevel"/>
    <w:tmpl w:val="FD6EFC48"/>
    <w:lvl w:ilvl="0">
      <w:start w:val="1"/>
      <w:numFmt w:val="bullet"/>
      <w:lvlText w:val=""/>
      <w:lvlJc w:val="left"/>
      <w:pPr>
        <w:tabs>
          <w:tab w:val="num" w:pos="1800"/>
        </w:tabs>
        <w:ind w:left="1800" w:hanging="360"/>
      </w:pPr>
      <w:rPr>
        <w:rFonts w:ascii="Symbol" w:hAnsi="Symbol" w:cs="Times Roman" w:hint="default"/>
      </w:rPr>
    </w:lvl>
  </w:abstractNum>
  <w:abstractNum w:abstractNumId="5">
    <w:nsid w:val="FFFFFF81"/>
    <w:multiLevelType w:val="singleLevel"/>
    <w:tmpl w:val="96C6B6EC"/>
    <w:lvl w:ilvl="0">
      <w:start w:val="1"/>
      <w:numFmt w:val="bullet"/>
      <w:lvlText w:val=""/>
      <w:lvlJc w:val="left"/>
      <w:pPr>
        <w:tabs>
          <w:tab w:val="num" w:pos="1440"/>
        </w:tabs>
        <w:ind w:left="1440" w:hanging="360"/>
      </w:pPr>
      <w:rPr>
        <w:rFonts w:ascii="Symbol" w:hAnsi="Symbol" w:cs="Times Roman" w:hint="default"/>
      </w:rPr>
    </w:lvl>
  </w:abstractNum>
  <w:abstractNum w:abstractNumId="6">
    <w:nsid w:val="FFFFFF82"/>
    <w:multiLevelType w:val="singleLevel"/>
    <w:tmpl w:val="1C3C9D5E"/>
    <w:lvl w:ilvl="0">
      <w:start w:val="1"/>
      <w:numFmt w:val="bullet"/>
      <w:lvlText w:val=""/>
      <w:lvlJc w:val="left"/>
      <w:pPr>
        <w:tabs>
          <w:tab w:val="num" w:pos="1080"/>
        </w:tabs>
        <w:ind w:left="1080" w:hanging="360"/>
      </w:pPr>
      <w:rPr>
        <w:rFonts w:ascii="Symbol" w:hAnsi="Symbol" w:cs="Times Roman" w:hint="default"/>
      </w:rPr>
    </w:lvl>
  </w:abstractNum>
  <w:abstractNum w:abstractNumId="7">
    <w:nsid w:val="FFFFFF83"/>
    <w:multiLevelType w:val="singleLevel"/>
    <w:tmpl w:val="C2548DE6"/>
    <w:lvl w:ilvl="0">
      <w:start w:val="1"/>
      <w:numFmt w:val="bullet"/>
      <w:pStyle w:val="ListBullet"/>
      <w:lvlText w:val=""/>
      <w:lvlJc w:val="left"/>
      <w:pPr>
        <w:tabs>
          <w:tab w:val="num" w:pos="720"/>
        </w:tabs>
        <w:ind w:left="720" w:hanging="360"/>
      </w:pPr>
      <w:rPr>
        <w:rFonts w:ascii="Symbol" w:hAnsi="Symbol" w:cs="Times Roman" w:hint="default"/>
      </w:rPr>
    </w:lvl>
  </w:abstractNum>
  <w:abstractNum w:abstractNumId="8">
    <w:nsid w:val="FFFFFF88"/>
    <w:multiLevelType w:val="singleLevel"/>
    <w:tmpl w:val="0E4CFE86"/>
    <w:lvl w:ilvl="0">
      <w:start w:val="1"/>
      <w:numFmt w:val="decimal"/>
      <w:lvlText w:val="%1."/>
      <w:lvlJc w:val="left"/>
      <w:pPr>
        <w:tabs>
          <w:tab w:val="num" w:pos="360"/>
        </w:tabs>
        <w:ind w:left="360" w:hanging="360"/>
      </w:pPr>
    </w:lvl>
  </w:abstractNum>
  <w:abstractNum w:abstractNumId="9">
    <w:nsid w:val="FFFFFF89"/>
    <w:multiLevelType w:val="singleLevel"/>
    <w:tmpl w:val="74624554"/>
    <w:lvl w:ilvl="0">
      <w:start w:val="1"/>
      <w:numFmt w:val="bullet"/>
      <w:pStyle w:val="Heading6"/>
      <w:lvlText w:val=""/>
      <w:lvlJc w:val="left"/>
      <w:pPr>
        <w:tabs>
          <w:tab w:val="num" w:pos="360"/>
        </w:tabs>
        <w:ind w:left="360" w:hanging="360"/>
      </w:pPr>
      <w:rPr>
        <w:rFonts w:ascii="Symbol" w:hAnsi="Symbol" w:cs="Times Roman" w:hint="default"/>
      </w:rPr>
    </w:lvl>
  </w:abstractNum>
  <w:abstractNum w:abstractNumId="10">
    <w:nsid w:val="00000001"/>
    <w:multiLevelType w:val="singleLevel"/>
    <w:tmpl w:val="00000000"/>
    <w:lvl w:ilvl="0">
      <w:start w:val="1"/>
      <w:numFmt w:val="decimal"/>
      <w:pStyle w:val="Heading7"/>
      <w:lvlText w:val="%1"/>
      <w:lvlJc w:val="left"/>
      <w:pPr>
        <w:tabs>
          <w:tab w:val="num" w:pos="720"/>
        </w:tabs>
        <w:ind w:left="720" w:hanging="720"/>
      </w:pPr>
      <w:rPr>
        <w:rFonts w:hint="default"/>
        <w:b/>
      </w:rPr>
    </w:lvl>
  </w:abstractNum>
  <w:abstractNum w:abstractNumId="11">
    <w:nsid w:val="05EA0A88"/>
    <w:multiLevelType w:val="hybridMultilevel"/>
    <w:tmpl w:val="D910F8CC"/>
    <w:lvl w:ilvl="0" w:tplc="ABC4F31A">
      <w:start w:val="1"/>
      <w:numFmt w:val="lowerLetter"/>
      <w:lvlText w:val="(%1)"/>
      <w:lvlJc w:val="left"/>
      <w:pPr>
        <w:tabs>
          <w:tab w:val="num" w:pos="735"/>
        </w:tabs>
        <w:ind w:left="735" w:hanging="375"/>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2">
    <w:nsid w:val="08CD4E40"/>
    <w:multiLevelType w:val="hybridMultilevel"/>
    <w:tmpl w:val="589AA76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0A784565"/>
    <w:multiLevelType w:val="hybridMultilevel"/>
    <w:tmpl w:val="1C16C446"/>
    <w:lvl w:ilvl="0" w:tplc="56824BB6">
      <w:start w:val="7"/>
      <w:numFmt w:val="lowerLetter"/>
      <w:lvlText w:val="(%1)"/>
      <w:lvlJc w:val="left"/>
      <w:pPr>
        <w:tabs>
          <w:tab w:val="num" w:pos="1440"/>
        </w:tabs>
        <w:ind w:left="1440" w:hanging="72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14">
    <w:nsid w:val="0AF756A3"/>
    <w:multiLevelType w:val="hybridMultilevel"/>
    <w:tmpl w:val="42B489E0"/>
    <w:lvl w:ilvl="0" w:tplc="7716E3A2">
      <w:start w:val="1"/>
      <w:numFmt w:val="lowerLetter"/>
      <w:lvlText w:val="(%1)"/>
      <w:lvlJc w:val="left"/>
      <w:pPr>
        <w:ind w:left="1620" w:hanging="540"/>
      </w:pPr>
      <w:rPr>
        <w:rFonts w:hint="default"/>
        <w:color w:val="auto"/>
        <w:sz w:val="24"/>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4B47F11"/>
    <w:multiLevelType w:val="hybridMultilevel"/>
    <w:tmpl w:val="236076C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
    <w:nsid w:val="18BF19E3"/>
    <w:multiLevelType w:val="multilevel"/>
    <w:tmpl w:val="ADC2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8F04124"/>
    <w:multiLevelType w:val="hybridMultilevel"/>
    <w:tmpl w:val="D6121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D9751F"/>
    <w:multiLevelType w:val="hybridMultilevel"/>
    <w:tmpl w:val="5A40A5DA"/>
    <w:lvl w:ilvl="0" w:tplc="25D60146">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50F92C77"/>
    <w:multiLevelType w:val="hybridMultilevel"/>
    <w:tmpl w:val="1F3EE9DE"/>
    <w:lvl w:ilvl="0" w:tplc="54D479BA">
      <w:start w:val="1"/>
      <w:numFmt w:val="bullet"/>
      <w:lvlText w:val=""/>
      <w:lvlPicBulletId w:val="0"/>
      <w:lvlJc w:val="left"/>
      <w:pPr>
        <w:tabs>
          <w:tab w:val="num" w:pos="720"/>
        </w:tabs>
        <w:ind w:left="720" w:hanging="360"/>
      </w:pPr>
      <w:rPr>
        <w:rFonts w:ascii="Symbol" w:eastAsia="Times New Roman" w:hAnsi="Symbol" w:hint="default"/>
      </w:rPr>
    </w:lvl>
    <w:lvl w:ilvl="1" w:tplc="FBEAC4AE">
      <w:start w:val="1"/>
      <w:numFmt w:val="bullet"/>
      <w:lvlText w:val=""/>
      <w:lvlJc w:val="left"/>
      <w:pPr>
        <w:tabs>
          <w:tab w:val="num" w:pos="1440"/>
        </w:tabs>
        <w:ind w:left="1440" w:hanging="360"/>
      </w:pPr>
      <w:rPr>
        <w:rFonts w:ascii="Symbol" w:eastAsia="Times New Roman" w:hAnsi="Symbol" w:hint="default"/>
      </w:rPr>
    </w:lvl>
    <w:lvl w:ilvl="2" w:tplc="1F000626">
      <w:start w:val="1"/>
      <w:numFmt w:val="bullet"/>
      <w:lvlText w:val=""/>
      <w:lvlJc w:val="left"/>
      <w:pPr>
        <w:tabs>
          <w:tab w:val="num" w:pos="2160"/>
        </w:tabs>
        <w:ind w:left="2160" w:hanging="360"/>
      </w:pPr>
      <w:rPr>
        <w:rFonts w:ascii="Symbol" w:eastAsia="Times New Roman" w:hAnsi="Symbol" w:hint="default"/>
      </w:rPr>
    </w:lvl>
    <w:lvl w:ilvl="3" w:tplc="6FAE9494">
      <w:start w:val="1"/>
      <w:numFmt w:val="bullet"/>
      <w:lvlText w:val=""/>
      <w:lvlJc w:val="left"/>
      <w:pPr>
        <w:tabs>
          <w:tab w:val="num" w:pos="2880"/>
        </w:tabs>
        <w:ind w:left="2880" w:hanging="360"/>
      </w:pPr>
      <w:rPr>
        <w:rFonts w:ascii="Symbol" w:eastAsia="Times New Roman" w:hAnsi="Symbol" w:hint="default"/>
      </w:rPr>
    </w:lvl>
    <w:lvl w:ilvl="4" w:tplc="239E06B2">
      <w:start w:val="1"/>
      <w:numFmt w:val="bullet"/>
      <w:lvlText w:val=""/>
      <w:lvlJc w:val="left"/>
      <w:pPr>
        <w:tabs>
          <w:tab w:val="num" w:pos="3600"/>
        </w:tabs>
        <w:ind w:left="3600" w:hanging="360"/>
      </w:pPr>
      <w:rPr>
        <w:rFonts w:ascii="Symbol" w:eastAsia="Times New Roman" w:hAnsi="Symbol" w:hint="default"/>
      </w:rPr>
    </w:lvl>
    <w:lvl w:ilvl="5" w:tplc="E89CD8AC">
      <w:start w:val="1"/>
      <w:numFmt w:val="bullet"/>
      <w:lvlText w:val=""/>
      <w:lvlJc w:val="left"/>
      <w:pPr>
        <w:tabs>
          <w:tab w:val="num" w:pos="4320"/>
        </w:tabs>
        <w:ind w:left="4320" w:hanging="360"/>
      </w:pPr>
      <w:rPr>
        <w:rFonts w:ascii="Symbol" w:eastAsia="Times New Roman" w:hAnsi="Symbol" w:hint="default"/>
      </w:rPr>
    </w:lvl>
    <w:lvl w:ilvl="6" w:tplc="6878677C">
      <w:start w:val="1"/>
      <w:numFmt w:val="bullet"/>
      <w:lvlText w:val=""/>
      <w:lvlJc w:val="left"/>
      <w:pPr>
        <w:tabs>
          <w:tab w:val="num" w:pos="5040"/>
        </w:tabs>
        <w:ind w:left="5040" w:hanging="360"/>
      </w:pPr>
      <w:rPr>
        <w:rFonts w:ascii="Symbol" w:eastAsia="Times New Roman" w:hAnsi="Symbol" w:hint="default"/>
      </w:rPr>
    </w:lvl>
    <w:lvl w:ilvl="7" w:tplc="56505C96">
      <w:start w:val="1"/>
      <w:numFmt w:val="bullet"/>
      <w:lvlText w:val=""/>
      <w:lvlJc w:val="left"/>
      <w:pPr>
        <w:tabs>
          <w:tab w:val="num" w:pos="5760"/>
        </w:tabs>
        <w:ind w:left="5760" w:hanging="360"/>
      </w:pPr>
      <w:rPr>
        <w:rFonts w:ascii="Symbol" w:eastAsia="Times New Roman" w:hAnsi="Symbol" w:hint="default"/>
      </w:rPr>
    </w:lvl>
    <w:lvl w:ilvl="8" w:tplc="C834ADD2">
      <w:start w:val="1"/>
      <w:numFmt w:val="bullet"/>
      <w:lvlText w:val=""/>
      <w:lvlJc w:val="left"/>
      <w:pPr>
        <w:tabs>
          <w:tab w:val="num" w:pos="6480"/>
        </w:tabs>
        <w:ind w:left="6480" w:hanging="360"/>
      </w:pPr>
      <w:rPr>
        <w:rFonts w:ascii="Symbol" w:eastAsia="Times New Roman" w:hAnsi="Symbol" w:hint="default"/>
      </w:rPr>
    </w:lvl>
  </w:abstractNum>
  <w:abstractNum w:abstractNumId="20">
    <w:nsid w:val="525E2B80"/>
    <w:multiLevelType w:val="multilevel"/>
    <w:tmpl w:val="339421C0"/>
    <w:lvl w:ilvl="0">
      <w:start w:val="21"/>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21">
    <w:nsid w:val="56D3183E"/>
    <w:multiLevelType w:val="hybridMultilevel"/>
    <w:tmpl w:val="F3B2B1F6"/>
    <w:lvl w:ilvl="0" w:tplc="3858EF18">
      <w:start w:val="1"/>
      <w:numFmt w:val="lowerLetter"/>
      <w:lvlText w:val="(%1)"/>
      <w:lvlJc w:val="left"/>
      <w:pPr>
        <w:ind w:left="1620" w:hanging="54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701C3083"/>
    <w:multiLevelType w:val="multilevel"/>
    <w:tmpl w:val="9F7A8B7E"/>
    <w:lvl w:ilvl="0">
      <w:start w:val="22"/>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8"/>
  </w:num>
  <w:num w:numId="13">
    <w:abstractNumId w:val="16"/>
  </w:num>
  <w:num w:numId="14">
    <w:abstractNumId w:val="12"/>
  </w:num>
  <w:num w:numId="15">
    <w:abstractNumId w:val="20"/>
  </w:num>
  <w:num w:numId="16">
    <w:abstractNumId w:val="13"/>
  </w:num>
  <w:num w:numId="17">
    <w:abstractNumId w:val="15"/>
  </w:num>
  <w:num w:numId="18">
    <w:abstractNumId w:val="22"/>
  </w:num>
  <w:num w:numId="19">
    <w:abstractNumId w:val="10"/>
  </w:num>
  <w:num w:numId="20">
    <w:abstractNumId w:val="14"/>
  </w:num>
  <w:num w:numId="21">
    <w:abstractNumId w:val="19"/>
  </w:num>
  <w:num w:numId="22">
    <w:abstractNumId w:val="21"/>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5BE"/>
    <w:rsid w:val="00040110"/>
    <w:rsid w:val="00040C82"/>
    <w:rsid w:val="00055029"/>
    <w:rsid w:val="000B1BB8"/>
    <w:rsid w:val="000C3AE4"/>
    <w:rsid w:val="000E6771"/>
    <w:rsid w:val="000F1FE7"/>
    <w:rsid w:val="00103885"/>
    <w:rsid w:val="0013126A"/>
    <w:rsid w:val="00153EFF"/>
    <w:rsid w:val="00163706"/>
    <w:rsid w:val="001644EC"/>
    <w:rsid w:val="001867C1"/>
    <w:rsid w:val="001A1AF9"/>
    <w:rsid w:val="001A4744"/>
    <w:rsid w:val="001B0070"/>
    <w:rsid w:val="001D325E"/>
    <w:rsid w:val="001E5FA5"/>
    <w:rsid w:val="002238F9"/>
    <w:rsid w:val="00230BD5"/>
    <w:rsid w:val="002335E2"/>
    <w:rsid w:val="00273B18"/>
    <w:rsid w:val="00295178"/>
    <w:rsid w:val="002B74A1"/>
    <w:rsid w:val="002E0471"/>
    <w:rsid w:val="002E283C"/>
    <w:rsid w:val="00320D62"/>
    <w:rsid w:val="00340B98"/>
    <w:rsid w:val="00375629"/>
    <w:rsid w:val="00381EB8"/>
    <w:rsid w:val="00385DB7"/>
    <w:rsid w:val="003B1AAE"/>
    <w:rsid w:val="003B500E"/>
    <w:rsid w:val="003B695D"/>
    <w:rsid w:val="00406CA4"/>
    <w:rsid w:val="00407E67"/>
    <w:rsid w:val="00417DFF"/>
    <w:rsid w:val="004361CB"/>
    <w:rsid w:val="0045086A"/>
    <w:rsid w:val="00453AA4"/>
    <w:rsid w:val="00456B98"/>
    <w:rsid w:val="004B4115"/>
    <w:rsid w:val="004C0E7D"/>
    <w:rsid w:val="004D0246"/>
    <w:rsid w:val="004D0A1D"/>
    <w:rsid w:val="004D2D79"/>
    <w:rsid w:val="004D6065"/>
    <w:rsid w:val="004D7817"/>
    <w:rsid w:val="004E066A"/>
    <w:rsid w:val="004E4134"/>
    <w:rsid w:val="004E7F26"/>
    <w:rsid w:val="004F5967"/>
    <w:rsid w:val="00517836"/>
    <w:rsid w:val="005462DD"/>
    <w:rsid w:val="00554960"/>
    <w:rsid w:val="00583C56"/>
    <w:rsid w:val="005B5C7F"/>
    <w:rsid w:val="005D0F74"/>
    <w:rsid w:val="005E2D52"/>
    <w:rsid w:val="005F4B6A"/>
    <w:rsid w:val="00624B8B"/>
    <w:rsid w:val="00635918"/>
    <w:rsid w:val="006376F0"/>
    <w:rsid w:val="006423E5"/>
    <w:rsid w:val="00660739"/>
    <w:rsid w:val="006661C7"/>
    <w:rsid w:val="00670F2E"/>
    <w:rsid w:val="006851B5"/>
    <w:rsid w:val="00690097"/>
    <w:rsid w:val="006A61FE"/>
    <w:rsid w:val="006B45B3"/>
    <w:rsid w:val="006B6A33"/>
    <w:rsid w:val="006D39FF"/>
    <w:rsid w:val="006D4005"/>
    <w:rsid w:val="006D504F"/>
    <w:rsid w:val="006E3318"/>
    <w:rsid w:val="007015FE"/>
    <w:rsid w:val="007016D6"/>
    <w:rsid w:val="00713D97"/>
    <w:rsid w:val="00725878"/>
    <w:rsid w:val="00726BAB"/>
    <w:rsid w:val="00731F5E"/>
    <w:rsid w:val="0075727C"/>
    <w:rsid w:val="00763DD0"/>
    <w:rsid w:val="0077343D"/>
    <w:rsid w:val="00781CF2"/>
    <w:rsid w:val="007964B0"/>
    <w:rsid w:val="007B5E93"/>
    <w:rsid w:val="00805CD4"/>
    <w:rsid w:val="00814DD5"/>
    <w:rsid w:val="008164E5"/>
    <w:rsid w:val="00820874"/>
    <w:rsid w:val="00850B88"/>
    <w:rsid w:val="00874E88"/>
    <w:rsid w:val="00880FAB"/>
    <w:rsid w:val="008826C4"/>
    <w:rsid w:val="00887ACA"/>
    <w:rsid w:val="0089093E"/>
    <w:rsid w:val="008D4B9B"/>
    <w:rsid w:val="008E750E"/>
    <w:rsid w:val="008F6568"/>
    <w:rsid w:val="00902827"/>
    <w:rsid w:val="00910B57"/>
    <w:rsid w:val="0093286A"/>
    <w:rsid w:val="00940684"/>
    <w:rsid w:val="0094223A"/>
    <w:rsid w:val="0095172C"/>
    <w:rsid w:val="00995DC4"/>
    <w:rsid w:val="009B1FB6"/>
    <w:rsid w:val="009C26D4"/>
    <w:rsid w:val="009C34F2"/>
    <w:rsid w:val="009C4C1E"/>
    <w:rsid w:val="00A10778"/>
    <w:rsid w:val="00A13625"/>
    <w:rsid w:val="00A26C4E"/>
    <w:rsid w:val="00A30047"/>
    <w:rsid w:val="00A33559"/>
    <w:rsid w:val="00A66842"/>
    <w:rsid w:val="00A73DE9"/>
    <w:rsid w:val="00A748FC"/>
    <w:rsid w:val="00A771E5"/>
    <w:rsid w:val="00A9057A"/>
    <w:rsid w:val="00A92749"/>
    <w:rsid w:val="00A92B3F"/>
    <w:rsid w:val="00AA4568"/>
    <w:rsid w:val="00AC49B2"/>
    <w:rsid w:val="00AE366D"/>
    <w:rsid w:val="00AF520E"/>
    <w:rsid w:val="00AF6730"/>
    <w:rsid w:val="00AF737A"/>
    <w:rsid w:val="00AF73B6"/>
    <w:rsid w:val="00B02075"/>
    <w:rsid w:val="00B03416"/>
    <w:rsid w:val="00B24408"/>
    <w:rsid w:val="00B56387"/>
    <w:rsid w:val="00B82811"/>
    <w:rsid w:val="00B912B5"/>
    <w:rsid w:val="00BA06D0"/>
    <w:rsid w:val="00BB6D2D"/>
    <w:rsid w:val="00BC02DE"/>
    <w:rsid w:val="00BC6988"/>
    <w:rsid w:val="00BC77DF"/>
    <w:rsid w:val="00BD1287"/>
    <w:rsid w:val="00C13D97"/>
    <w:rsid w:val="00C24265"/>
    <w:rsid w:val="00C258DE"/>
    <w:rsid w:val="00C46330"/>
    <w:rsid w:val="00C7662B"/>
    <w:rsid w:val="00C8620D"/>
    <w:rsid w:val="00CA1C11"/>
    <w:rsid w:val="00CB06B0"/>
    <w:rsid w:val="00CC00BD"/>
    <w:rsid w:val="00D030B7"/>
    <w:rsid w:val="00D129A8"/>
    <w:rsid w:val="00D33F80"/>
    <w:rsid w:val="00D34BB0"/>
    <w:rsid w:val="00D47788"/>
    <w:rsid w:val="00D50F65"/>
    <w:rsid w:val="00D518DE"/>
    <w:rsid w:val="00D669B2"/>
    <w:rsid w:val="00D7292C"/>
    <w:rsid w:val="00D8578B"/>
    <w:rsid w:val="00D92F2D"/>
    <w:rsid w:val="00DC01C0"/>
    <w:rsid w:val="00DF183C"/>
    <w:rsid w:val="00E10E82"/>
    <w:rsid w:val="00E11FB2"/>
    <w:rsid w:val="00E16CB7"/>
    <w:rsid w:val="00E2486A"/>
    <w:rsid w:val="00E405B4"/>
    <w:rsid w:val="00E445BE"/>
    <w:rsid w:val="00E62B8D"/>
    <w:rsid w:val="00E63071"/>
    <w:rsid w:val="00E72787"/>
    <w:rsid w:val="00EB0BD3"/>
    <w:rsid w:val="00EB703F"/>
    <w:rsid w:val="00EC6E1D"/>
    <w:rsid w:val="00EE7463"/>
    <w:rsid w:val="00EF6987"/>
    <w:rsid w:val="00F10F87"/>
    <w:rsid w:val="00F12189"/>
    <w:rsid w:val="00F22ADF"/>
    <w:rsid w:val="00F42B40"/>
    <w:rsid w:val="00F43C9F"/>
    <w:rsid w:val="00F47712"/>
    <w:rsid w:val="00F5243F"/>
    <w:rsid w:val="00F53E65"/>
    <w:rsid w:val="00F6114F"/>
    <w:rsid w:val="00F61E34"/>
    <w:rsid w:val="00F621A4"/>
    <w:rsid w:val="00F673EB"/>
    <w:rsid w:val="00F67925"/>
    <w:rsid w:val="00FC0002"/>
    <w:rsid w:val="00FC3C39"/>
    <w:rsid w:val="00FC4AC7"/>
    <w:rsid w:val="00FF31C2"/>
    <w:rsid w:val="00FF336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efaultImageDpi w14:val="300"/>
  <w15:chartTrackingRefBased/>
  <w15:docId w15:val="{D32A9BB1-AA32-4DB0-BA92-824BA3DC7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annotation subjec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5BE"/>
    <w:pPr>
      <w:widowControl w:val="0"/>
      <w:tabs>
        <w:tab w:val="left" w:pos="1620"/>
      </w:tabs>
      <w:suppressAutoHyphens/>
      <w:autoSpaceDE w:val="0"/>
      <w:autoSpaceDN w:val="0"/>
      <w:adjustRightInd w:val="0"/>
      <w:spacing w:line="240" w:lineRule="atLeast"/>
      <w:textAlignment w:val="center"/>
    </w:pPr>
    <w:rPr>
      <w:rFonts w:ascii="Times-Roman" w:eastAsia="Times New Roman" w:hAnsi="Times-Roman" w:cs="Times-Roman"/>
      <w:color w:val="000000"/>
      <w:sz w:val="24"/>
      <w:szCs w:val="24"/>
    </w:rPr>
  </w:style>
  <w:style w:type="paragraph" w:styleId="Heading1">
    <w:name w:val="heading 1"/>
    <w:basedOn w:val="Normal"/>
    <w:next w:val="Normal"/>
    <w:link w:val="Heading1Char"/>
    <w:qFormat/>
    <w:rsid w:val="009E4EC7"/>
    <w:pPr>
      <w:widowControl/>
      <w:tabs>
        <w:tab w:val="clear" w:pos="1620"/>
      </w:tabs>
      <w:suppressAutoHyphens w:val="0"/>
      <w:autoSpaceDE/>
      <w:autoSpaceDN/>
      <w:adjustRightInd/>
      <w:spacing w:before="240" w:line="240" w:lineRule="auto"/>
      <w:ind w:left="907" w:hanging="907"/>
      <w:textAlignment w:val="auto"/>
      <w:outlineLvl w:val="0"/>
    </w:pPr>
    <w:rPr>
      <w:rFonts w:ascii="Arial" w:hAnsi="Arial" w:cs="Times New Roman"/>
      <w:b/>
      <w:color w:val="auto"/>
      <w:szCs w:val="20"/>
      <w:u w:val="single"/>
    </w:rPr>
  </w:style>
  <w:style w:type="paragraph" w:styleId="Heading2">
    <w:name w:val="heading 2"/>
    <w:basedOn w:val="Normal"/>
    <w:next w:val="Normal"/>
    <w:link w:val="Heading2Char"/>
    <w:qFormat/>
    <w:rsid w:val="009E4EC7"/>
    <w:pPr>
      <w:keepNext/>
      <w:widowControl/>
      <w:tabs>
        <w:tab w:val="clear" w:pos="1620"/>
      </w:tabs>
      <w:suppressAutoHyphens w:val="0"/>
      <w:autoSpaceDE/>
      <w:autoSpaceDN/>
      <w:adjustRightInd/>
      <w:spacing w:line="240" w:lineRule="auto"/>
      <w:ind w:left="907" w:hanging="907"/>
      <w:textAlignment w:val="auto"/>
      <w:outlineLvl w:val="1"/>
    </w:pPr>
    <w:rPr>
      <w:rFonts w:ascii="Palatino" w:hAnsi="Palatino" w:cs="Times New Roman"/>
      <w:color w:val="auto"/>
      <w:szCs w:val="20"/>
    </w:rPr>
  </w:style>
  <w:style w:type="paragraph" w:styleId="Heading3">
    <w:name w:val="heading 3"/>
    <w:basedOn w:val="Normal"/>
    <w:next w:val="Normal"/>
    <w:link w:val="Heading3Char"/>
    <w:qFormat/>
    <w:rsid w:val="009E4EC7"/>
    <w:pPr>
      <w:keepNext/>
      <w:widowControl/>
      <w:tabs>
        <w:tab w:val="clear" w:pos="1620"/>
      </w:tabs>
      <w:suppressAutoHyphens w:val="0"/>
      <w:autoSpaceDE/>
      <w:autoSpaceDN/>
      <w:adjustRightInd/>
      <w:spacing w:line="240" w:lineRule="auto"/>
      <w:ind w:left="979" w:right="72" w:hanging="907"/>
      <w:textAlignment w:val="auto"/>
      <w:outlineLvl w:val="2"/>
    </w:pPr>
    <w:rPr>
      <w:rFonts w:ascii="Arial" w:hAnsi="Arial" w:cs="Times New Roman"/>
      <w:b/>
      <w:color w:val="auto"/>
      <w:sz w:val="20"/>
      <w:szCs w:val="20"/>
    </w:rPr>
  </w:style>
  <w:style w:type="paragraph" w:styleId="Heading4">
    <w:name w:val="heading 4"/>
    <w:basedOn w:val="Normal"/>
    <w:next w:val="Normal"/>
    <w:link w:val="Heading4Char"/>
    <w:qFormat/>
    <w:rsid w:val="009E4EC7"/>
    <w:pPr>
      <w:keepNext/>
      <w:widowControl/>
      <w:tabs>
        <w:tab w:val="clear" w:pos="1620"/>
      </w:tabs>
      <w:suppressAutoHyphens w:val="0"/>
      <w:autoSpaceDE/>
      <w:autoSpaceDN/>
      <w:adjustRightInd/>
      <w:spacing w:line="240" w:lineRule="auto"/>
      <w:jc w:val="center"/>
      <w:textAlignment w:val="auto"/>
      <w:outlineLvl w:val="3"/>
    </w:pPr>
    <w:rPr>
      <w:rFonts w:ascii="Arial" w:eastAsia="Times" w:hAnsi="Arial" w:cs="Times New Roman"/>
      <w:b/>
      <w:color w:val="auto"/>
      <w:szCs w:val="20"/>
    </w:rPr>
  </w:style>
  <w:style w:type="paragraph" w:styleId="Heading5">
    <w:name w:val="heading 5"/>
    <w:basedOn w:val="Normal"/>
    <w:next w:val="Normal"/>
    <w:link w:val="Heading5Char"/>
    <w:qFormat/>
    <w:rsid w:val="009E4EC7"/>
    <w:pPr>
      <w:keepNext/>
      <w:widowControl/>
      <w:tabs>
        <w:tab w:val="clear" w:pos="1620"/>
      </w:tabs>
      <w:suppressAutoHyphens w:val="0"/>
      <w:autoSpaceDE/>
      <w:autoSpaceDN/>
      <w:adjustRightInd/>
      <w:spacing w:line="240" w:lineRule="auto"/>
      <w:ind w:left="907" w:hanging="907"/>
      <w:jc w:val="right"/>
      <w:textAlignment w:val="auto"/>
      <w:outlineLvl w:val="4"/>
    </w:pPr>
    <w:rPr>
      <w:rFonts w:ascii="Arial" w:hAnsi="Arial" w:cs="Times New Roman"/>
      <w:color w:val="auto"/>
      <w:sz w:val="56"/>
      <w:szCs w:val="20"/>
    </w:rPr>
  </w:style>
  <w:style w:type="paragraph" w:styleId="Heading6">
    <w:name w:val="heading 6"/>
    <w:basedOn w:val="Normal"/>
    <w:next w:val="Normal"/>
    <w:link w:val="Heading6Char"/>
    <w:qFormat/>
    <w:rsid w:val="009E4EC7"/>
    <w:pPr>
      <w:keepNext/>
      <w:widowControl/>
      <w:numPr>
        <w:numId w:val="1"/>
      </w:numPr>
      <w:tabs>
        <w:tab w:val="clear" w:pos="1620"/>
      </w:tabs>
      <w:suppressAutoHyphens w:val="0"/>
      <w:autoSpaceDE/>
      <w:autoSpaceDN/>
      <w:adjustRightInd/>
      <w:spacing w:line="360" w:lineRule="auto"/>
      <w:textAlignment w:val="auto"/>
      <w:outlineLvl w:val="5"/>
    </w:pPr>
    <w:rPr>
      <w:rFonts w:ascii="Palatino" w:eastAsia="Times" w:hAnsi="Palatino" w:cs="Times New Roman"/>
      <w:color w:val="auto"/>
      <w:sz w:val="28"/>
      <w:szCs w:val="20"/>
    </w:rPr>
  </w:style>
  <w:style w:type="paragraph" w:styleId="Heading7">
    <w:name w:val="heading 7"/>
    <w:basedOn w:val="Normal"/>
    <w:next w:val="Normal"/>
    <w:link w:val="Heading7Char"/>
    <w:qFormat/>
    <w:rsid w:val="009E4EC7"/>
    <w:pPr>
      <w:keepNext/>
      <w:widowControl/>
      <w:numPr>
        <w:numId w:val="19"/>
      </w:numPr>
      <w:tabs>
        <w:tab w:val="clear" w:pos="1620"/>
      </w:tabs>
      <w:suppressAutoHyphens w:val="0"/>
      <w:autoSpaceDE/>
      <w:autoSpaceDN/>
      <w:adjustRightInd/>
      <w:spacing w:line="360" w:lineRule="auto"/>
      <w:textAlignment w:val="auto"/>
      <w:outlineLvl w:val="6"/>
    </w:pPr>
    <w:rPr>
      <w:rFonts w:ascii="Palatino" w:eastAsia="Times" w:hAnsi="Palatino" w:cs="Times New Roman"/>
      <w:b/>
      <w:color w:val="auto"/>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F3A22"/>
    <w:rPr>
      <w:rFonts w:ascii="Lucida Grande" w:hAnsi="Lucida Grande"/>
      <w:sz w:val="18"/>
      <w:szCs w:val="18"/>
    </w:rPr>
  </w:style>
  <w:style w:type="paragraph" w:customStyle="1" w:styleId="CN">
    <w:name w:val="CN"/>
    <w:basedOn w:val="Normal"/>
    <w:rsid w:val="00E445BE"/>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CT">
    <w:name w:val="CT"/>
    <w:basedOn w:val="Normal"/>
    <w:rsid w:val="00E445BE"/>
    <w:pPr>
      <w:tabs>
        <w:tab w:val="clear" w:pos="1620"/>
        <w:tab w:val="right" w:pos="360"/>
      </w:tabs>
      <w:spacing w:line="380" w:lineRule="atLeast"/>
      <w:ind w:left="2640"/>
      <w:jc w:val="both"/>
    </w:pPr>
    <w:rPr>
      <w:rFonts w:ascii="ArialMT-Medium" w:hAnsi="ArialMT-Medium" w:cs="ArialMT-Medium"/>
      <w:sz w:val="34"/>
      <w:szCs w:val="34"/>
      <w:lang w:val="en-GB"/>
    </w:rPr>
  </w:style>
  <w:style w:type="paragraph" w:customStyle="1" w:styleId="OTtoc">
    <w:name w:val="OT_toc"/>
    <w:basedOn w:val="Normal"/>
    <w:rsid w:val="00E445BE"/>
    <w:pPr>
      <w:tabs>
        <w:tab w:val="clear" w:pos="1620"/>
      </w:tabs>
      <w:suppressAutoHyphens w:val="0"/>
      <w:spacing w:line="180" w:lineRule="atLeast"/>
      <w:ind w:left="480" w:hanging="480"/>
    </w:pPr>
    <w:rPr>
      <w:rFonts w:ascii="ArialMT-Medium" w:hAnsi="ArialMT-Medium" w:cs="ArialMT-Medium"/>
      <w:sz w:val="14"/>
      <w:szCs w:val="14"/>
      <w:lang w:val="en-GB"/>
    </w:rPr>
  </w:style>
  <w:style w:type="character" w:customStyle="1" w:styleId="Q1">
    <w:name w:val="Q1"/>
    <w:rsid w:val="00E445BE"/>
    <w:rPr>
      <w:b/>
      <w:bCs/>
    </w:rPr>
  </w:style>
  <w:style w:type="paragraph" w:styleId="Header">
    <w:name w:val="header"/>
    <w:basedOn w:val="Normal"/>
    <w:link w:val="HeaderChar"/>
    <w:rsid w:val="00E445BE"/>
    <w:pPr>
      <w:tabs>
        <w:tab w:val="clear" w:pos="1620"/>
        <w:tab w:val="center" w:pos="4320"/>
        <w:tab w:val="right" w:pos="8640"/>
      </w:tabs>
    </w:pPr>
  </w:style>
  <w:style w:type="character" w:customStyle="1" w:styleId="HeaderChar">
    <w:name w:val="Header Char"/>
    <w:link w:val="Header"/>
    <w:rsid w:val="00E445BE"/>
    <w:rPr>
      <w:rFonts w:ascii="Times-Roman" w:eastAsia="Times New Roman" w:hAnsi="Times-Roman" w:cs="Times-Roman"/>
      <w:color w:val="000000"/>
      <w:sz w:val="24"/>
      <w:szCs w:val="24"/>
    </w:rPr>
  </w:style>
  <w:style w:type="paragraph" w:styleId="NormalWeb">
    <w:name w:val="Normal (Web)"/>
    <w:basedOn w:val="Normal"/>
    <w:uiPriority w:val="99"/>
    <w:rsid w:val="00E445BE"/>
    <w:pPr>
      <w:widowControl/>
      <w:tabs>
        <w:tab w:val="clear" w:pos="1620"/>
      </w:tabs>
      <w:suppressAutoHyphens w:val="0"/>
      <w:autoSpaceDE/>
      <w:autoSpaceDN/>
      <w:adjustRightInd/>
      <w:spacing w:beforeLines="1" w:afterLines="1" w:line="240" w:lineRule="auto"/>
      <w:textAlignment w:val="auto"/>
    </w:pPr>
    <w:rPr>
      <w:rFonts w:ascii="Times" w:hAnsi="Times" w:cs="Times New Roman"/>
      <w:color w:val="auto"/>
    </w:rPr>
  </w:style>
  <w:style w:type="paragraph" w:styleId="Footer">
    <w:name w:val="footer"/>
    <w:basedOn w:val="Normal"/>
    <w:link w:val="FooterChar"/>
    <w:unhideWhenUsed/>
    <w:rsid w:val="00E445BE"/>
    <w:pPr>
      <w:tabs>
        <w:tab w:val="clear" w:pos="1620"/>
        <w:tab w:val="center" w:pos="4320"/>
        <w:tab w:val="right" w:pos="8640"/>
      </w:tabs>
      <w:spacing w:line="240" w:lineRule="auto"/>
    </w:pPr>
  </w:style>
  <w:style w:type="character" w:customStyle="1" w:styleId="FooterChar">
    <w:name w:val="Footer Char"/>
    <w:link w:val="Footer"/>
    <w:rsid w:val="00E445BE"/>
    <w:rPr>
      <w:rFonts w:ascii="Times-Roman" w:eastAsia="Times New Roman" w:hAnsi="Times-Roman" w:cs="Times-Roman"/>
      <w:color w:val="000000"/>
      <w:sz w:val="24"/>
      <w:szCs w:val="24"/>
    </w:rPr>
  </w:style>
  <w:style w:type="character" w:styleId="PageNumber">
    <w:name w:val="page number"/>
    <w:basedOn w:val="DefaultParagraphFont"/>
    <w:rsid w:val="00E445BE"/>
  </w:style>
  <w:style w:type="paragraph" w:customStyle="1" w:styleId="Q">
    <w:name w:val="Q"/>
    <w:basedOn w:val="Normal"/>
    <w:link w:val="QChar"/>
    <w:rsid w:val="00E445BE"/>
    <w:pPr>
      <w:tabs>
        <w:tab w:val="clear" w:pos="1620"/>
        <w:tab w:val="left" w:pos="1280"/>
        <w:tab w:val="left" w:pos="3940"/>
      </w:tabs>
      <w:suppressAutoHyphens w:val="0"/>
      <w:spacing w:before="240"/>
      <w:ind w:left="1040" w:hanging="1040"/>
    </w:pPr>
    <w:rPr>
      <w:sz w:val="20"/>
      <w:szCs w:val="20"/>
      <w:lang w:val="en-GB"/>
    </w:rPr>
  </w:style>
  <w:style w:type="character" w:customStyle="1" w:styleId="QChar">
    <w:name w:val="Q Char"/>
    <w:link w:val="Q"/>
    <w:rsid w:val="00E445BE"/>
    <w:rPr>
      <w:rFonts w:ascii="Times-Roman" w:eastAsia="Times New Roman" w:hAnsi="Times-Roman" w:cs="Times-Roman"/>
      <w:color w:val="000000"/>
      <w:lang w:val="en-GB"/>
    </w:rPr>
  </w:style>
  <w:style w:type="paragraph" w:customStyle="1" w:styleId="MTDisplayEquation">
    <w:name w:val="MTDisplayEquation"/>
    <w:basedOn w:val="Q"/>
    <w:next w:val="Normal"/>
    <w:rsid w:val="00E445BE"/>
    <w:pPr>
      <w:tabs>
        <w:tab w:val="clear" w:pos="1280"/>
        <w:tab w:val="clear" w:pos="3940"/>
        <w:tab w:val="center" w:pos="4680"/>
        <w:tab w:val="right" w:pos="9380"/>
      </w:tabs>
      <w:spacing w:before="0" w:line="480" w:lineRule="auto"/>
      <w:ind w:left="0" w:firstLine="0"/>
      <w:jc w:val="both"/>
    </w:pPr>
    <w:rPr>
      <w:rFonts w:ascii="Times New Roman" w:hAnsi="Times New Roman" w:cs="Times New Roman"/>
      <w:color w:val="auto"/>
      <w:sz w:val="24"/>
      <w:szCs w:val="24"/>
    </w:rPr>
  </w:style>
  <w:style w:type="paragraph" w:customStyle="1" w:styleId="Qalpha">
    <w:name w:val="Q_alpha"/>
    <w:basedOn w:val="Normal"/>
    <w:rsid w:val="00E445BE"/>
    <w:pPr>
      <w:tabs>
        <w:tab w:val="clear" w:pos="1620"/>
        <w:tab w:val="left" w:pos="1520"/>
        <w:tab w:val="left" w:pos="3940"/>
      </w:tabs>
      <w:suppressAutoHyphens w:val="0"/>
      <w:spacing w:before="240"/>
      <w:ind w:left="1040" w:hanging="1040"/>
    </w:pPr>
    <w:rPr>
      <w:sz w:val="20"/>
      <w:szCs w:val="20"/>
      <w:lang w:val="en-GB"/>
    </w:rPr>
  </w:style>
  <w:style w:type="paragraph" w:customStyle="1" w:styleId="H2">
    <w:name w:val="H2"/>
    <w:basedOn w:val="Normal"/>
    <w:rsid w:val="00E445BE"/>
    <w:pPr>
      <w:tabs>
        <w:tab w:val="clear" w:pos="1620"/>
        <w:tab w:val="left" w:pos="1440"/>
      </w:tabs>
      <w:spacing w:before="240"/>
      <w:jc w:val="both"/>
    </w:pPr>
    <w:rPr>
      <w:rFonts w:ascii="ArialMT-Bold" w:hAnsi="ArialMT-Bold" w:cs="ArialMT-Bold"/>
      <w:b/>
      <w:bCs/>
      <w:sz w:val="20"/>
      <w:szCs w:val="20"/>
      <w:lang w:val="en-GB"/>
    </w:rPr>
  </w:style>
  <w:style w:type="character" w:customStyle="1" w:styleId="Italic">
    <w:name w:val="Italic"/>
    <w:rsid w:val="00E445BE"/>
    <w:rPr>
      <w:rFonts w:ascii="Times-Italic" w:hAnsi="Times-Italic" w:cs="Times-Italic"/>
      <w:i/>
      <w:iCs/>
      <w:spacing w:val="0"/>
      <w:sz w:val="20"/>
      <w:szCs w:val="20"/>
    </w:rPr>
  </w:style>
  <w:style w:type="character" w:customStyle="1" w:styleId="H21">
    <w:name w:val="H21"/>
    <w:rsid w:val="00E445BE"/>
    <w:rPr>
      <w:rFonts w:ascii="ArialMT-Light" w:hAnsi="ArialMT-Light" w:cs="ArialMT-Light"/>
    </w:rPr>
  </w:style>
  <w:style w:type="table" w:styleId="TableGrid">
    <w:name w:val="Table Grid"/>
    <w:basedOn w:val="TableNormal"/>
    <w:uiPriority w:val="59"/>
    <w:rsid w:val="00E445BE"/>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use">
    <w:name w:val="pause"/>
    <w:basedOn w:val="Normal"/>
    <w:rsid w:val="00E445BE"/>
    <w:pPr>
      <w:tabs>
        <w:tab w:val="clear" w:pos="1620"/>
        <w:tab w:val="left" w:pos="1440"/>
      </w:tabs>
      <w:spacing w:before="240" w:after="240"/>
      <w:jc w:val="center"/>
    </w:pPr>
    <w:rPr>
      <w:rFonts w:ascii="Arial (T1)" w:hAnsi="Arial (T1)" w:cs="Arial (T1)"/>
      <w:sz w:val="20"/>
      <w:szCs w:val="20"/>
      <w:lang w:val="en-GB"/>
    </w:rPr>
  </w:style>
  <w:style w:type="character" w:customStyle="1" w:styleId="F">
    <w:name w:val="F"/>
    <w:rsid w:val="00E445BE"/>
    <w:rPr>
      <w:rFonts w:ascii="ArialMT" w:hAnsi="ArialMT" w:cs="ArialMT"/>
      <w:b/>
      <w:bCs/>
      <w:sz w:val="16"/>
      <w:szCs w:val="16"/>
    </w:rPr>
  </w:style>
  <w:style w:type="paragraph" w:customStyle="1" w:styleId="FC">
    <w:name w:val="FC"/>
    <w:basedOn w:val="Normal"/>
    <w:next w:val="Normal"/>
    <w:rsid w:val="00E445BE"/>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paragraph" w:customStyle="1" w:styleId="a">
    <w:name w:val="*"/>
    <w:basedOn w:val="Normal"/>
    <w:rsid w:val="00E445BE"/>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paragraph" w:customStyle="1" w:styleId="NL">
    <w:name w:val="NL"/>
    <w:basedOn w:val="Normal"/>
    <w:link w:val="NLChar"/>
    <w:rsid w:val="00E445BE"/>
    <w:pPr>
      <w:tabs>
        <w:tab w:val="clear" w:pos="1620"/>
        <w:tab w:val="left" w:pos="480"/>
      </w:tabs>
      <w:suppressAutoHyphens w:val="0"/>
      <w:spacing w:line="280" w:lineRule="atLeast"/>
      <w:jc w:val="both"/>
    </w:pPr>
    <w:rPr>
      <w:rFonts w:cs="Times New Roman"/>
      <w:lang w:val="en-GB"/>
    </w:rPr>
  </w:style>
  <w:style w:type="character" w:customStyle="1" w:styleId="NLChar">
    <w:name w:val="NL Char"/>
    <w:link w:val="NL"/>
    <w:locked/>
    <w:rsid w:val="00E445BE"/>
    <w:rPr>
      <w:rFonts w:ascii="Times-Roman" w:eastAsia="Times New Roman" w:hAnsi="Times-Roman" w:cs="Times New Roman"/>
      <w:color w:val="000000"/>
      <w:sz w:val="24"/>
      <w:szCs w:val="24"/>
      <w:lang w:val="en-GB"/>
    </w:rPr>
  </w:style>
  <w:style w:type="paragraph" w:customStyle="1" w:styleId="a0">
    <w:name w:val="(a)"/>
    <w:basedOn w:val="Normal"/>
    <w:rsid w:val="00E445BE"/>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0"/>
    <w:rsid w:val="00E445BE"/>
    <w:pPr>
      <w:tabs>
        <w:tab w:val="left" w:pos="900"/>
      </w:tabs>
      <w:ind w:hanging="1620"/>
    </w:pPr>
  </w:style>
  <w:style w:type="paragraph" w:customStyle="1" w:styleId="1a0">
    <w:name w:val="*1(a)"/>
    <w:basedOn w:val="1a"/>
    <w:rsid w:val="00E445BE"/>
    <w:pPr>
      <w:ind w:hanging="1710"/>
    </w:pPr>
  </w:style>
  <w:style w:type="character" w:customStyle="1" w:styleId="Symbol">
    <w:name w:val="Symbol"/>
    <w:rsid w:val="00E445BE"/>
    <w:rPr>
      <w:rFonts w:ascii="Symbol" w:hAnsi="Symbol" w:cs="Symbol"/>
      <w:sz w:val="20"/>
      <w:szCs w:val="20"/>
    </w:rPr>
  </w:style>
  <w:style w:type="paragraph" w:customStyle="1" w:styleId="NoParagraphStyle">
    <w:name w:val="[No Paragraph Style]"/>
    <w:rsid w:val="00E445BE"/>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szCs w:val="24"/>
      <w:lang w:val="en-GB"/>
    </w:rPr>
  </w:style>
  <w:style w:type="paragraph" w:customStyle="1" w:styleId="BasicParagraph">
    <w:name w:val="[Basic Paragraph]"/>
    <w:basedOn w:val="NoParagraphStyle"/>
    <w:rsid w:val="00E445BE"/>
  </w:style>
  <w:style w:type="paragraph" w:customStyle="1" w:styleId="TX">
    <w:name w:val="TX"/>
    <w:basedOn w:val="BasicParagraph"/>
    <w:link w:val="TXChar"/>
    <w:uiPriority w:val="99"/>
    <w:rsid w:val="00E445BE"/>
    <w:pPr>
      <w:tabs>
        <w:tab w:val="right" w:pos="360"/>
      </w:tabs>
      <w:spacing w:line="240" w:lineRule="atLeast"/>
      <w:jc w:val="both"/>
    </w:pPr>
    <w:rPr>
      <w:sz w:val="20"/>
      <w:szCs w:val="20"/>
    </w:rPr>
  </w:style>
  <w:style w:type="character" w:customStyle="1" w:styleId="TXChar">
    <w:name w:val="TX Char"/>
    <w:link w:val="TX"/>
    <w:locked/>
    <w:rsid w:val="00E445BE"/>
    <w:rPr>
      <w:rFonts w:ascii="Times-BoldItalic" w:eastAsia="Times New Roman" w:hAnsi="Times-BoldItalic" w:cs="Times-BoldItalic"/>
      <w:color w:val="000000"/>
      <w:lang w:val="en-GB"/>
    </w:rPr>
  </w:style>
  <w:style w:type="paragraph" w:customStyle="1" w:styleId="OH">
    <w:name w:val="OH"/>
    <w:basedOn w:val="BasicParagraph"/>
    <w:rsid w:val="00E445BE"/>
    <w:pPr>
      <w:spacing w:after="100" w:line="200" w:lineRule="atLeast"/>
    </w:pPr>
    <w:rPr>
      <w:rFonts w:ascii="ArialMT" w:hAnsi="ArialMT" w:cs="ArialMT"/>
      <w:b/>
      <w:bCs/>
      <w:caps/>
      <w:sz w:val="16"/>
      <w:szCs w:val="16"/>
    </w:rPr>
  </w:style>
  <w:style w:type="paragraph" w:customStyle="1" w:styleId="DF">
    <w:name w:val="DF"/>
    <w:basedOn w:val="BasicParagraph"/>
    <w:rsid w:val="00E445BE"/>
    <w:pPr>
      <w:spacing w:line="200" w:lineRule="atLeast"/>
      <w:jc w:val="center"/>
    </w:pPr>
    <w:rPr>
      <w:rFonts w:ascii="ArialMT" w:hAnsi="ArialMT" w:cs="ArialMT"/>
      <w:b/>
      <w:bCs/>
      <w:sz w:val="16"/>
      <w:szCs w:val="16"/>
    </w:rPr>
  </w:style>
  <w:style w:type="paragraph" w:customStyle="1" w:styleId="RHV">
    <w:name w:val="RHV"/>
    <w:basedOn w:val="BasicParagraph"/>
    <w:rsid w:val="00E445BE"/>
    <w:pPr>
      <w:tabs>
        <w:tab w:val="left" w:pos="600"/>
        <w:tab w:val="left" w:pos="960"/>
      </w:tabs>
      <w:spacing w:line="200" w:lineRule="atLeast"/>
    </w:pPr>
    <w:rPr>
      <w:rFonts w:ascii="ArialMT" w:hAnsi="ArialMT" w:cs="ArialMT"/>
      <w:i/>
      <w:iCs/>
      <w:sz w:val="16"/>
      <w:szCs w:val="16"/>
    </w:rPr>
  </w:style>
  <w:style w:type="paragraph" w:customStyle="1" w:styleId="H1">
    <w:name w:val="H1"/>
    <w:basedOn w:val="BasicParagraph"/>
    <w:rsid w:val="00E445BE"/>
    <w:pPr>
      <w:spacing w:before="480" w:line="260" w:lineRule="atLeast"/>
    </w:pPr>
    <w:rPr>
      <w:rFonts w:ascii="ArialMT-Bold" w:hAnsi="ArialMT-Bold" w:cs="ArialMT-Bold"/>
      <w:b/>
      <w:bCs/>
      <w:caps/>
      <w:color w:val="FFFFFF"/>
      <w:sz w:val="22"/>
      <w:szCs w:val="22"/>
    </w:rPr>
  </w:style>
  <w:style w:type="paragraph" w:customStyle="1" w:styleId="TCH">
    <w:name w:val="TCH"/>
    <w:basedOn w:val="BasicParagraph"/>
    <w:rsid w:val="00E445BE"/>
    <w:pPr>
      <w:pBdr>
        <w:top w:val="single" w:sz="4" w:space="12" w:color="auto"/>
        <w:bottom w:val="single" w:sz="4" w:space="6" w:color="auto"/>
      </w:pBdr>
      <w:tabs>
        <w:tab w:val="left" w:pos="1520"/>
        <w:tab w:val="left" w:pos="3940"/>
      </w:tabs>
      <w:spacing w:line="240" w:lineRule="atLeast"/>
    </w:pPr>
    <w:rPr>
      <w:rFonts w:ascii="Times-Bold" w:hAnsi="Times-Bold" w:cs="Times-Bold"/>
      <w:b/>
      <w:bCs/>
      <w:sz w:val="20"/>
      <w:szCs w:val="20"/>
    </w:rPr>
  </w:style>
  <w:style w:type="paragraph" w:customStyle="1" w:styleId="TB1">
    <w:name w:val="TB1"/>
    <w:basedOn w:val="BasicParagraph"/>
    <w:rsid w:val="00E445BE"/>
    <w:pPr>
      <w:tabs>
        <w:tab w:val="left" w:pos="1520"/>
        <w:tab w:val="left" w:pos="3940"/>
      </w:tabs>
      <w:spacing w:before="120" w:line="240" w:lineRule="atLeast"/>
    </w:pPr>
    <w:rPr>
      <w:rFonts w:ascii="Times-Roman" w:hAnsi="Times-Roman" w:cs="Times-Roman"/>
      <w:sz w:val="20"/>
      <w:szCs w:val="20"/>
    </w:rPr>
  </w:style>
  <w:style w:type="paragraph" w:customStyle="1" w:styleId="TB">
    <w:name w:val="TB"/>
    <w:basedOn w:val="BasicParagraph"/>
    <w:rsid w:val="00E445BE"/>
    <w:pPr>
      <w:tabs>
        <w:tab w:val="left" w:pos="1520"/>
        <w:tab w:val="left" w:pos="3940"/>
      </w:tabs>
      <w:spacing w:line="240" w:lineRule="atLeast"/>
    </w:pPr>
    <w:rPr>
      <w:rFonts w:ascii="Times-Roman" w:hAnsi="Times-Roman" w:cs="Times-Roman"/>
      <w:sz w:val="20"/>
      <w:szCs w:val="20"/>
    </w:rPr>
  </w:style>
  <w:style w:type="paragraph" w:customStyle="1" w:styleId="TBL">
    <w:name w:val="TBL"/>
    <w:basedOn w:val="BasicParagraph"/>
    <w:rsid w:val="00E445BE"/>
    <w:pPr>
      <w:pBdr>
        <w:bottom w:val="single" w:sz="4" w:space="6" w:color="auto"/>
      </w:pBdr>
      <w:tabs>
        <w:tab w:val="left" w:pos="1520"/>
        <w:tab w:val="left" w:pos="3940"/>
      </w:tabs>
      <w:spacing w:line="240" w:lineRule="atLeast"/>
    </w:pPr>
    <w:rPr>
      <w:rFonts w:ascii="Times-Roman" w:hAnsi="Times-Roman" w:cs="Times-Roman"/>
      <w:sz w:val="20"/>
      <w:szCs w:val="20"/>
    </w:rPr>
  </w:style>
  <w:style w:type="character" w:customStyle="1" w:styleId="symbol0">
    <w:name w:val="symbol"/>
    <w:rsid w:val="00E445BE"/>
    <w:rPr>
      <w:rFonts w:ascii="Symbol" w:hAnsi="Symbol" w:cs="Symbol"/>
      <w:sz w:val="20"/>
      <w:szCs w:val="20"/>
    </w:rPr>
  </w:style>
  <w:style w:type="character" w:customStyle="1" w:styleId="Ital">
    <w:name w:val="Ital"/>
    <w:rsid w:val="00E445BE"/>
    <w:rPr>
      <w:rFonts w:ascii="Times-Italic" w:hAnsi="Times-Italic" w:cs="Times-Italic"/>
      <w:i/>
      <w:iCs/>
      <w:sz w:val="20"/>
      <w:szCs w:val="20"/>
    </w:rPr>
  </w:style>
  <w:style w:type="character" w:customStyle="1" w:styleId="Palatinoitalic">
    <w:name w:val="Palatino italic"/>
    <w:rsid w:val="00E445BE"/>
    <w:rPr>
      <w:rFonts w:ascii="Palatino-MediumItalic" w:hAnsi="Palatino-MediumItalic" w:cs="Palatino-MediumItalic"/>
      <w:i/>
      <w:iCs/>
      <w:sz w:val="20"/>
      <w:szCs w:val="20"/>
    </w:rPr>
  </w:style>
  <w:style w:type="character" w:customStyle="1" w:styleId="palatinoitalic0">
    <w:name w:val="palatino italic"/>
    <w:rsid w:val="00E445BE"/>
    <w:rPr>
      <w:rFonts w:ascii="Palatino-Roman" w:hAnsi="Palatino-Roman" w:cs="Palatino-Roman"/>
      <w:i/>
      <w:iCs/>
      <w:spacing w:val="0"/>
      <w:sz w:val="20"/>
      <w:szCs w:val="20"/>
    </w:rPr>
  </w:style>
  <w:style w:type="paragraph" w:customStyle="1" w:styleId="EQ">
    <w:name w:val="EQ"/>
    <w:basedOn w:val="NoParagraphStyle"/>
    <w:rsid w:val="00E445BE"/>
    <w:pPr>
      <w:tabs>
        <w:tab w:val="left" w:pos="1280"/>
        <w:tab w:val="left" w:pos="3940"/>
      </w:tabs>
      <w:spacing w:before="360" w:line="240" w:lineRule="atLeast"/>
      <w:ind w:left="1040" w:hanging="1040"/>
    </w:pPr>
    <w:rPr>
      <w:rFonts w:ascii="Times-Roman" w:hAnsi="Times-Roman" w:cs="Times-Roman"/>
      <w:position w:val="2"/>
      <w:sz w:val="20"/>
      <w:szCs w:val="20"/>
    </w:rPr>
  </w:style>
  <w:style w:type="paragraph" w:customStyle="1" w:styleId="FN">
    <w:name w:val="FN"/>
    <w:basedOn w:val="NoParagraphStyle"/>
    <w:rsid w:val="00E445BE"/>
    <w:pPr>
      <w:tabs>
        <w:tab w:val="left" w:pos="3940"/>
      </w:tabs>
      <w:spacing w:before="160" w:line="200" w:lineRule="atLeast"/>
      <w:ind w:left="840" w:hanging="840"/>
      <w:jc w:val="center"/>
    </w:pPr>
    <w:rPr>
      <w:rFonts w:ascii="ArialMT-Bold" w:hAnsi="ArialMT-Bold" w:cs="ArialMT-Bold"/>
      <w:b/>
      <w:bCs/>
      <w:caps/>
      <w:sz w:val="16"/>
      <w:szCs w:val="16"/>
    </w:rPr>
  </w:style>
  <w:style w:type="paragraph" w:customStyle="1" w:styleId="SOL">
    <w:name w:val="SOL"/>
    <w:basedOn w:val="TX"/>
    <w:uiPriority w:val="99"/>
    <w:rsid w:val="00E445BE"/>
    <w:pPr>
      <w:tabs>
        <w:tab w:val="clear" w:pos="360"/>
        <w:tab w:val="left" w:pos="480"/>
      </w:tabs>
      <w:spacing w:before="240" w:line="280" w:lineRule="atLeast"/>
    </w:pPr>
    <w:rPr>
      <w:rFonts w:ascii="Times-Roman" w:hAnsi="Times-Roman" w:cs="Times-Roman"/>
      <w:sz w:val="24"/>
      <w:szCs w:val="24"/>
    </w:rPr>
  </w:style>
  <w:style w:type="paragraph" w:customStyle="1" w:styleId="LL">
    <w:name w:val="LL"/>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paragraph" w:customStyle="1" w:styleId="LL1">
    <w:name w:val="LL.1"/>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character" w:customStyle="1" w:styleId="SOL1">
    <w:name w:val="SOL1"/>
    <w:rsid w:val="00E445BE"/>
    <w:rPr>
      <w:b/>
      <w:bCs/>
    </w:rPr>
  </w:style>
  <w:style w:type="table" w:styleId="TableGrid1">
    <w:name w:val="Table Grid 1"/>
    <w:basedOn w:val="TableNormal"/>
    <w:rsid w:val="00E445BE"/>
    <w:rPr>
      <w:rFonts w:ascii="Times New Roman" w:eastAsia="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Subscriptitalic">
    <w:name w:val="Subscript italic"/>
    <w:rsid w:val="00E445BE"/>
    <w:rPr>
      <w:i/>
      <w:iCs/>
      <w:vertAlign w:val="subscript"/>
    </w:rPr>
  </w:style>
  <w:style w:type="character" w:customStyle="1" w:styleId="Subscript">
    <w:name w:val="Subscript"/>
    <w:rsid w:val="00E445BE"/>
    <w:rPr>
      <w:vertAlign w:val="subscript"/>
    </w:rPr>
  </w:style>
  <w:style w:type="character" w:customStyle="1" w:styleId="Symbolitalic">
    <w:name w:val="Symbol italic"/>
    <w:rsid w:val="00E445BE"/>
    <w:rPr>
      <w:rFonts w:ascii="SymbolItalic" w:hAnsi="SymbolItalic" w:cs="SymbolItalic"/>
      <w:i/>
      <w:iCs/>
      <w:sz w:val="20"/>
      <w:szCs w:val="20"/>
    </w:rPr>
  </w:style>
  <w:style w:type="character" w:customStyle="1" w:styleId="Superscript">
    <w:name w:val="Superscript"/>
    <w:rsid w:val="00E445BE"/>
    <w:rPr>
      <w:vertAlign w:val="superscript"/>
    </w:rPr>
  </w:style>
  <w:style w:type="character" w:customStyle="1" w:styleId="Numbers">
    <w:name w:val="Numbers"/>
    <w:rsid w:val="00E445BE"/>
    <w:rPr>
      <w:b/>
      <w:bCs/>
      <w:w w:val="100"/>
    </w:rPr>
  </w:style>
  <w:style w:type="character" w:customStyle="1" w:styleId="Superscriptitalic">
    <w:name w:val="Superscript italic"/>
    <w:rsid w:val="00E445BE"/>
    <w:rPr>
      <w:i/>
      <w:iCs/>
      <w:vertAlign w:val="superscript"/>
    </w:rPr>
  </w:style>
  <w:style w:type="character" w:customStyle="1" w:styleId="NormalCharacter">
    <w:name w:val="Normal Character"/>
    <w:rsid w:val="00E445BE"/>
    <w:rPr>
      <w:w w:val="100"/>
    </w:rPr>
  </w:style>
  <w:style w:type="paragraph" w:customStyle="1" w:styleId="QalphaJustified">
    <w:name w:val="Q_alpha + Justified"/>
    <w:aliases w:val="Line spacing:  Double,Line spacing:  Double + Times New Roman,Bo..."/>
    <w:basedOn w:val="Qalpha"/>
    <w:rsid w:val="00E445BE"/>
    <w:pPr>
      <w:spacing w:line="480" w:lineRule="auto"/>
      <w:jc w:val="both"/>
    </w:pPr>
  </w:style>
  <w:style w:type="paragraph" w:customStyle="1" w:styleId="aTimesNewRoman">
    <w:name w:val="(a) + Times New Roman"/>
    <w:aliases w:val="11 pt,Auto,Justified,Left:  0&quot;,Hanging:  0.72&quot;,Be...,F + Palatino-Roman,All caps,1(a) + Justified,Q + Justified,First line:  0&quot;,Before:  0 pt,Line spacing:  Doub...,FG_NUM + Times New Roman,Line spacing...,Q + Left:  0&quot;"/>
    <w:basedOn w:val="Q"/>
    <w:rsid w:val="00E445BE"/>
    <w:pPr>
      <w:tabs>
        <w:tab w:val="clear" w:pos="1280"/>
        <w:tab w:val="clear" w:pos="3940"/>
        <w:tab w:val="left" w:pos="1520"/>
        <w:tab w:val="left" w:pos="4320"/>
      </w:tabs>
      <w:spacing w:before="360" w:line="480" w:lineRule="auto"/>
      <w:jc w:val="both"/>
    </w:pPr>
  </w:style>
  <w:style w:type="paragraph" w:styleId="ListBullet">
    <w:name w:val="List Bullet"/>
    <w:basedOn w:val="Normal"/>
    <w:link w:val="ListBulletChar"/>
    <w:rsid w:val="00E445BE"/>
    <w:pPr>
      <w:numPr>
        <w:numId w:val="2"/>
      </w:numPr>
    </w:pPr>
    <w:rPr>
      <w:rFonts w:ascii="Palatino-Roman" w:hAnsi="Palatino-Roman" w:cs="Palatino-Roman"/>
      <w:sz w:val="20"/>
      <w:szCs w:val="20"/>
    </w:rPr>
  </w:style>
  <w:style w:type="character" w:customStyle="1" w:styleId="ListBulletChar">
    <w:name w:val="List Bullet Char"/>
    <w:link w:val="ListBullet"/>
    <w:locked/>
    <w:rsid w:val="00E445BE"/>
    <w:rPr>
      <w:rFonts w:ascii="Palatino-Roman" w:eastAsia="Times New Roman" w:hAnsi="Palatino-Roman" w:cs="Palatino-Roman"/>
      <w:color w:val="000000"/>
    </w:rPr>
  </w:style>
  <w:style w:type="paragraph" w:customStyle="1" w:styleId="NormalLinespacingExactly12pt">
    <w:name w:val="Normal + Line spacing:  Exactly 12 pt"/>
    <w:aliases w:val="Pattern: Clear (White) + Line spacing: ..."/>
    <w:basedOn w:val="Normal"/>
    <w:rsid w:val="00E445BE"/>
    <w:pPr>
      <w:shd w:val="clear" w:color="auto" w:fill="FFFFFF"/>
      <w:tabs>
        <w:tab w:val="clear" w:pos="1620"/>
      </w:tabs>
      <w:suppressAutoHyphens w:val="0"/>
      <w:spacing w:line="240" w:lineRule="exact"/>
      <w:textAlignment w:val="auto"/>
    </w:pPr>
    <w:rPr>
      <w:rFonts w:ascii="Palatino-Roman" w:hAnsi="Palatino-Roman" w:cs="Palatino-Roman"/>
      <w:color w:val="auto"/>
      <w:sz w:val="20"/>
      <w:szCs w:val="20"/>
    </w:rPr>
  </w:style>
  <w:style w:type="paragraph" w:customStyle="1" w:styleId="LL2">
    <w:name w:val="LL.2"/>
    <w:basedOn w:val="Normal"/>
    <w:rsid w:val="00E445BE"/>
    <w:pPr>
      <w:tabs>
        <w:tab w:val="clear" w:pos="1620"/>
        <w:tab w:val="left" w:pos="480"/>
        <w:tab w:val="left" w:pos="5240"/>
      </w:tabs>
      <w:suppressAutoHyphens w:val="0"/>
      <w:spacing w:before="120" w:line="280" w:lineRule="atLeast"/>
      <w:jc w:val="both"/>
    </w:pPr>
    <w:rPr>
      <w:color w:val="221E1F"/>
      <w:lang w:val="en-GB"/>
    </w:rPr>
  </w:style>
  <w:style w:type="character" w:customStyle="1" w:styleId="PalatinoItalic1">
    <w:name w:val="Palatino Italic"/>
    <w:rsid w:val="00E445BE"/>
    <w:rPr>
      <w:rFonts w:ascii="Palatino-Italic" w:hAnsi="Palatino-Italic" w:cs="Palatino-Italic"/>
      <w:i/>
      <w:iCs/>
      <w:vertAlign w:val="baseline"/>
    </w:rPr>
  </w:style>
  <w:style w:type="character" w:customStyle="1" w:styleId="italic0">
    <w:name w:val="italic"/>
    <w:uiPriority w:val="99"/>
    <w:rsid w:val="00E445BE"/>
    <w:rPr>
      <w:rFonts w:ascii="Times-Italic" w:hAnsi="Times-Italic" w:cs="Times-Italic"/>
      <w:i/>
      <w:iCs/>
      <w:sz w:val="20"/>
      <w:szCs w:val="20"/>
    </w:rPr>
  </w:style>
  <w:style w:type="character" w:customStyle="1" w:styleId="SymbolMediaum">
    <w:name w:val="Symbol Mediaum"/>
    <w:rsid w:val="00E445BE"/>
    <w:rPr>
      <w:rFonts w:ascii="Symbol" w:hAnsi="Symbol" w:cs="Symbol"/>
    </w:rPr>
  </w:style>
  <w:style w:type="paragraph" w:customStyle="1" w:styleId="QBold">
    <w:name w:val="Q + Bold"/>
    <w:basedOn w:val="Q"/>
    <w:rsid w:val="00E445BE"/>
    <w:pPr>
      <w:spacing w:before="0" w:line="480" w:lineRule="auto"/>
      <w:ind w:left="0" w:firstLine="0"/>
      <w:jc w:val="both"/>
    </w:pPr>
    <w:rPr>
      <w:b/>
      <w:bCs/>
    </w:rPr>
  </w:style>
  <w:style w:type="paragraph" w:customStyle="1" w:styleId="BL">
    <w:name w:val="BL"/>
    <w:basedOn w:val="Normal"/>
    <w:rsid w:val="00E445BE"/>
    <w:pPr>
      <w:tabs>
        <w:tab w:val="clear" w:pos="1620"/>
        <w:tab w:val="left" w:pos="1280"/>
        <w:tab w:val="left" w:pos="3940"/>
      </w:tabs>
      <w:suppressAutoHyphens w:val="0"/>
      <w:spacing w:before="200" w:line="280" w:lineRule="atLeast"/>
      <w:ind w:left="480" w:hanging="480"/>
      <w:jc w:val="both"/>
    </w:pPr>
    <w:rPr>
      <w:lang w:val="en-GB"/>
    </w:rPr>
  </w:style>
  <w:style w:type="character" w:customStyle="1" w:styleId="Bold">
    <w:name w:val="Bold"/>
    <w:uiPriority w:val="99"/>
    <w:rsid w:val="00E445BE"/>
    <w:rPr>
      <w:b/>
      <w:bCs/>
      <w:color w:val="000000"/>
      <w:w w:val="100"/>
    </w:rPr>
  </w:style>
  <w:style w:type="character" w:customStyle="1" w:styleId="sup">
    <w:name w:val="sup"/>
    <w:rsid w:val="00E445BE"/>
    <w:rPr>
      <w:vertAlign w:val="superscript"/>
      <w:lang w:val="en-GB"/>
    </w:rPr>
  </w:style>
  <w:style w:type="paragraph" w:customStyle="1" w:styleId="FGNUM">
    <w:name w:val="FG_NUM"/>
    <w:basedOn w:val="Normal"/>
    <w:rsid w:val="00E445BE"/>
    <w:pPr>
      <w:tabs>
        <w:tab w:val="clear" w:pos="1620"/>
        <w:tab w:val="left" w:pos="1040"/>
      </w:tabs>
      <w:spacing w:line="200" w:lineRule="atLeast"/>
    </w:pPr>
    <w:rPr>
      <w:rFonts w:ascii="ArialMT-Bold" w:hAnsi="ArialMT-Bold" w:cs="ArialMT-Bold"/>
      <w:b/>
      <w:bCs/>
      <w:caps/>
      <w:sz w:val="16"/>
      <w:szCs w:val="16"/>
    </w:rPr>
  </w:style>
  <w:style w:type="character" w:customStyle="1" w:styleId="StylesforWordRTFImportedListsWordImportedListStyle1">
    <w:name w:val="Styles for Word/RTF Imported Lists/:Word Imported List Style1"/>
    <w:rsid w:val="00E445BE"/>
    <w:rPr>
      <w:w w:val="100"/>
    </w:rPr>
  </w:style>
  <w:style w:type="character" w:customStyle="1" w:styleId="symit">
    <w:name w:val="sym_it"/>
    <w:rsid w:val="00E445BE"/>
    <w:rPr>
      <w:rFonts w:ascii="SymbolItalic" w:hAnsi="SymbolItalic" w:cs="SymbolItalic"/>
      <w:i/>
      <w:iCs/>
      <w:lang w:val="en-GB"/>
    </w:rPr>
  </w:style>
  <w:style w:type="paragraph" w:customStyle="1" w:styleId="NL1">
    <w:name w:val="NL.1"/>
    <w:basedOn w:val="NL"/>
    <w:uiPriority w:val="99"/>
    <w:rsid w:val="00E445BE"/>
    <w:pPr>
      <w:spacing w:before="480"/>
    </w:pPr>
    <w:rPr>
      <w:rFonts w:cs="Times-Roman"/>
    </w:rPr>
  </w:style>
  <w:style w:type="paragraph" w:customStyle="1" w:styleId="fig-caption">
    <w:name w:val="fig-caption"/>
    <w:basedOn w:val="Q"/>
    <w:rsid w:val="00E445BE"/>
    <w:pPr>
      <w:spacing w:line="200" w:lineRule="atLeast"/>
      <w:jc w:val="center"/>
    </w:pPr>
    <w:rPr>
      <w:rFonts w:ascii="ArialMT-Bold" w:hAnsi="ArialMT-Bold" w:cs="ArialMT-Bold"/>
      <w:b/>
      <w:bCs/>
      <w:caps/>
      <w:sz w:val="16"/>
      <w:szCs w:val="16"/>
    </w:rPr>
  </w:style>
  <w:style w:type="character" w:customStyle="1" w:styleId="sym">
    <w:name w:val="sym"/>
    <w:rsid w:val="00E445BE"/>
    <w:rPr>
      <w:rFonts w:ascii="Symbol" w:hAnsi="Symbol" w:cs="Symbol"/>
      <w:lang w:val="en-GB"/>
    </w:rPr>
  </w:style>
  <w:style w:type="character" w:customStyle="1" w:styleId="sub">
    <w:name w:val="sub"/>
    <w:rsid w:val="00E445BE"/>
    <w:rPr>
      <w:vertAlign w:val="subscript"/>
      <w:lang w:val="en-GB"/>
    </w:rPr>
  </w:style>
  <w:style w:type="character" w:customStyle="1" w:styleId="sub-it">
    <w:name w:val="sub-it"/>
    <w:rsid w:val="00E445BE"/>
    <w:rPr>
      <w:i/>
      <w:iCs/>
      <w:vertAlign w:val="subscript"/>
      <w:lang w:val="en-GB"/>
    </w:rPr>
  </w:style>
  <w:style w:type="paragraph" w:customStyle="1" w:styleId="ai">
    <w:name w:val="(a)(i)"/>
    <w:basedOn w:val="a0"/>
    <w:rsid w:val="00E445BE"/>
    <w:pPr>
      <w:tabs>
        <w:tab w:val="left" w:pos="1620"/>
      </w:tabs>
      <w:ind w:left="2340" w:hanging="1440"/>
    </w:pPr>
  </w:style>
  <w:style w:type="paragraph" w:customStyle="1" w:styleId="i">
    <w:name w:val="(i)"/>
    <w:basedOn w:val="a0"/>
    <w:rsid w:val="00E445BE"/>
    <w:pPr>
      <w:ind w:left="2340"/>
    </w:pPr>
  </w:style>
  <w:style w:type="character" w:customStyle="1" w:styleId="TimesItalic">
    <w:name w:val="Times Italic"/>
    <w:rsid w:val="00E445BE"/>
    <w:rPr>
      <w:rFonts w:ascii="Times-Italic" w:hAnsi="Times-Italic" w:cs="Times-Italic"/>
      <w:i/>
      <w:iCs/>
    </w:rPr>
  </w:style>
  <w:style w:type="paragraph" w:customStyle="1" w:styleId="Pa20">
    <w:name w:val="Pa20"/>
    <w:basedOn w:val="Normal"/>
    <w:next w:val="Normal"/>
    <w:rsid w:val="00E445BE"/>
    <w:pPr>
      <w:widowControl/>
      <w:tabs>
        <w:tab w:val="clear" w:pos="1620"/>
      </w:tabs>
      <w:suppressAutoHyphens w:val="0"/>
      <w:spacing w:before="240" w:line="161" w:lineRule="atLeast"/>
      <w:textAlignment w:val="auto"/>
    </w:pPr>
    <w:rPr>
      <w:rFonts w:ascii="Arial MT" w:hAnsi="Arial MT" w:cs="Arial MT"/>
      <w:color w:val="auto"/>
    </w:rPr>
  </w:style>
  <w:style w:type="paragraph" w:customStyle="1" w:styleId="Default">
    <w:name w:val="Default"/>
    <w:rsid w:val="00E445BE"/>
    <w:pPr>
      <w:autoSpaceDE w:val="0"/>
      <w:autoSpaceDN w:val="0"/>
      <w:adjustRightInd w:val="0"/>
    </w:pPr>
    <w:rPr>
      <w:rFonts w:ascii="Arial Rounded MT Bold" w:eastAsia="Times New Roman" w:hAnsi="Arial Rounded MT Bold" w:cs="Arial Rounded MT Bold"/>
      <w:color w:val="000000"/>
      <w:sz w:val="24"/>
      <w:szCs w:val="24"/>
    </w:rPr>
  </w:style>
  <w:style w:type="paragraph" w:customStyle="1" w:styleId="Pa13">
    <w:name w:val="Pa13"/>
    <w:basedOn w:val="Default"/>
    <w:next w:val="Default"/>
    <w:rsid w:val="00E445BE"/>
    <w:pPr>
      <w:spacing w:before="200" w:line="201" w:lineRule="atLeast"/>
    </w:pPr>
    <w:rPr>
      <w:rFonts w:ascii="Times" w:hAnsi="Times" w:cs="Times"/>
      <w:color w:val="auto"/>
    </w:rPr>
  </w:style>
  <w:style w:type="character" w:customStyle="1" w:styleId="Mathematicalpi1">
    <w:name w:val="Mathematical_pi_1"/>
    <w:rsid w:val="00E445BE"/>
    <w:rPr>
      <w:rFonts w:ascii="MathematicalPi-One" w:hAnsi="MathematicalPi-One" w:cs="MathematicalPi-One"/>
      <w:color w:val="000000"/>
      <w:w w:val="100"/>
    </w:rPr>
  </w:style>
  <w:style w:type="character" w:customStyle="1" w:styleId="MathematicalpiOne">
    <w:name w:val="Mathematicalpi_One"/>
    <w:rsid w:val="00E445BE"/>
    <w:rPr>
      <w:rFonts w:ascii="MathematicalPi-One-Italic" w:hAnsi="MathematicalPi-One-Italic" w:cs="MathematicalPi-One-Italic"/>
      <w:i/>
      <w:iCs/>
      <w:color w:val="000000"/>
      <w:w w:val="100"/>
    </w:rPr>
  </w:style>
  <w:style w:type="character" w:customStyle="1" w:styleId="mathpi3">
    <w:name w:val="mathpi_3"/>
    <w:rsid w:val="00E445BE"/>
    <w:rPr>
      <w:rFonts w:ascii="MathematicalPi-Three" w:hAnsi="MathematicalPi-Three" w:cs="MathematicalPi-Three"/>
      <w:color w:val="000000"/>
      <w:w w:val="100"/>
      <w:lang w:val="en-US"/>
    </w:rPr>
  </w:style>
  <w:style w:type="paragraph" w:customStyle="1" w:styleId="CenterEq">
    <w:name w:val="Center Eq"/>
    <w:basedOn w:val="NoParagraphStyle"/>
    <w:rsid w:val="00E445BE"/>
    <w:pPr>
      <w:tabs>
        <w:tab w:val="center" w:pos="4840"/>
        <w:tab w:val="right" w:pos="10080"/>
      </w:tabs>
      <w:spacing w:before="240" w:line="240" w:lineRule="atLeast"/>
    </w:pPr>
    <w:rPr>
      <w:rFonts w:ascii="Times-Roman" w:hAnsi="Times-Roman" w:cs="Times-Roman"/>
      <w:sz w:val="20"/>
      <w:szCs w:val="20"/>
      <w:lang w:val="en-US"/>
    </w:rPr>
  </w:style>
  <w:style w:type="character" w:customStyle="1" w:styleId="QalphaJustifiedChar">
    <w:name w:val="Q_alpha + Justified Char"/>
    <w:aliases w:val="Before:  0 pt Char,Line spacing:  Double + Times New Roman Char,Bo... Char Char"/>
    <w:rsid w:val="00E445BE"/>
    <w:rPr>
      <w:rFonts w:ascii="Times-Roman" w:eastAsia="Times New Roman" w:hAnsi="Times-Roman" w:cs="Times-Roman"/>
      <w:color w:val="000000"/>
      <w:sz w:val="24"/>
      <w:szCs w:val="24"/>
      <w:lang w:val="en-US" w:eastAsia="en-US" w:bidi="ar-SA"/>
    </w:rPr>
  </w:style>
  <w:style w:type="paragraph" w:customStyle="1" w:styleId="Pa19">
    <w:name w:val="Pa19"/>
    <w:basedOn w:val="Default"/>
    <w:next w:val="Default"/>
    <w:rsid w:val="00E445BE"/>
    <w:pPr>
      <w:spacing w:before="120" w:line="161" w:lineRule="atLeast"/>
    </w:pPr>
    <w:rPr>
      <w:rFonts w:ascii="Arial MT" w:hAnsi="Arial MT" w:cs="Arial MT"/>
      <w:color w:val="auto"/>
    </w:rPr>
  </w:style>
  <w:style w:type="paragraph" w:customStyle="1" w:styleId="Qalpha1">
    <w:name w:val="Q_alpha1"/>
    <w:basedOn w:val="BasicParagraph"/>
    <w:rsid w:val="00E445BE"/>
    <w:pPr>
      <w:tabs>
        <w:tab w:val="left" w:pos="1520"/>
        <w:tab w:val="left" w:pos="3940"/>
      </w:tabs>
      <w:spacing w:before="120" w:line="240" w:lineRule="atLeast"/>
      <w:ind w:left="1040" w:hanging="1040"/>
    </w:pPr>
    <w:rPr>
      <w:rFonts w:ascii="Times-Roman" w:hAnsi="Times-Roman" w:cs="Times-Roman"/>
      <w:sz w:val="20"/>
      <w:szCs w:val="20"/>
    </w:rPr>
  </w:style>
  <w:style w:type="paragraph" w:customStyle="1" w:styleId="Pa8">
    <w:name w:val="Pa8"/>
    <w:basedOn w:val="Default"/>
    <w:next w:val="Default"/>
    <w:rsid w:val="00E445BE"/>
    <w:pPr>
      <w:spacing w:before="240" w:line="201" w:lineRule="atLeast"/>
    </w:pPr>
    <w:rPr>
      <w:rFonts w:ascii="Times" w:hAnsi="Times" w:cs="Times"/>
      <w:color w:val="auto"/>
    </w:rPr>
  </w:style>
  <w:style w:type="paragraph" w:customStyle="1" w:styleId="Pa14">
    <w:name w:val="Pa14"/>
    <w:basedOn w:val="Default"/>
    <w:next w:val="Default"/>
    <w:rsid w:val="00E445BE"/>
    <w:pPr>
      <w:spacing w:before="120" w:line="201" w:lineRule="atLeast"/>
    </w:pPr>
    <w:rPr>
      <w:rFonts w:ascii="Times" w:hAnsi="Times" w:cs="Times"/>
      <w:color w:val="auto"/>
    </w:rPr>
  </w:style>
  <w:style w:type="paragraph" w:customStyle="1" w:styleId="QalphaCenter">
    <w:name w:val="Q_alpha_Center"/>
    <w:basedOn w:val="BasicParagraph"/>
    <w:rsid w:val="00A22C65"/>
    <w:pPr>
      <w:tabs>
        <w:tab w:val="center" w:pos="4840"/>
      </w:tabs>
      <w:spacing w:before="240" w:line="240" w:lineRule="atLeast"/>
    </w:pPr>
    <w:rPr>
      <w:rFonts w:ascii="Times-Roman" w:hAnsi="Times-Roman" w:cs="Times-Roman"/>
      <w:sz w:val="20"/>
      <w:szCs w:val="20"/>
    </w:rPr>
  </w:style>
  <w:style w:type="paragraph" w:customStyle="1" w:styleId="Booky">
    <w:name w:val="Booky"/>
    <w:basedOn w:val="Qalpha"/>
    <w:rsid w:val="00185441"/>
    <w:pPr>
      <w:spacing w:line="480" w:lineRule="atLeast"/>
      <w:ind w:left="432" w:hanging="432"/>
    </w:pPr>
    <w:rPr>
      <w:sz w:val="28"/>
      <w:szCs w:val="28"/>
      <w:lang w:bidi="ta-IN"/>
    </w:rPr>
  </w:style>
  <w:style w:type="paragraph" w:customStyle="1" w:styleId="QalphaBold">
    <w:name w:val="Q_alpha + Bold"/>
    <w:basedOn w:val="Qalpha"/>
    <w:rsid w:val="00B820AD"/>
    <w:pPr>
      <w:spacing w:before="0" w:line="480" w:lineRule="auto"/>
      <w:jc w:val="both"/>
    </w:pPr>
    <w:rPr>
      <w:b/>
      <w:bCs/>
      <w:lang w:bidi="ta-IN"/>
    </w:rPr>
  </w:style>
  <w:style w:type="paragraph" w:customStyle="1" w:styleId="RHR">
    <w:name w:val="RHR"/>
    <w:basedOn w:val="BasicParagraph"/>
    <w:rsid w:val="001F6BBC"/>
    <w:pPr>
      <w:tabs>
        <w:tab w:val="right" w:pos="8040"/>
        <w:tab w:val="right" w:pos="8640"/>
      </w:tabs>
      <w:spacing w:line="200" w:lineRule="atLeast"/>
    </w:pPr>
    <w:rPr>
      <w:rFonts w:ascii="ArialMT-LightItalic" w:hAnsi="ArialMT-LightItalic" w:cs="ArialMT-LightItalic"/>
      <w:i/>
      <w:iCs/>
      <w:sz w:val="16"/>
      <w:szCs w:val="16"/>
    </w:rPr>
  </w:style>
  <w:style w:type="character" w:customStyle="1" w:styleId="roman">
    <w:name w:val="roman"/>
    <w:rsid w:val="001F6BBC"/>
    <w:rPr>
      <w:rFonts w:ascii="Times-Roman" w:hAnsi="Times-Roman"/>
    </w:rPr>
  </w:style>
  <w:style w:type="paragraph" w:customStyle="1" w:styleId="Pa48">
    <w:name w:val="Pa48"/>
    <w:basedOn w:val="Default"/>
    <w:next w:val="Default"/>
    <w:rsid w:val="001F6BBC"/>
    <w:pPr>
      <w:spacing w:before="80" w:line="201" w:lineRule="atLeast"/>
    </w:pPr>
    <w:rPr>
      <w:rFonts w:ascii="Times" w:hAnsi="Times" w:cs="Times"/>
      <w:color w:val="auto"/>
    </w:rPr>
  </w:style>
  <w:style w:type="paragraph" w:customStyle="1" w:styleId="Pa65">
    <w:name w:val="Pa65"/>
    <w:basedOn w:val="Default"/>
    <w:next w:val="Default"/>
    <w:rsid w:val="001F6BBC"/>
    <w:pPr>
      <w:spacing w:before="400" w:line="201" w:lineRule="atLeast"/>
    </w:pPr>
    <w:rPr>
      <w:rFonts w:ascii="Times" w:hAnsi="Times" w:cs="Times"/>
      <w:color w:val="auto"/>
    </w:rPr>
  </w:style>
  <w:style w:type="paragraph" w:customStyle="1" w:styleId="Pa105">
    <w:name w:val="Pa105"/>
    <w:basedOn w:val="Default"/>
    <w:next w:val="Default"/>
    <w:rsid w:val="001F6BBC"/>
    <w:pPr>
      <w:spacing w:before="100" w:line="201" w:lineRule="atLeast"/>
    </w:pPr>
    <w:rPr>
      <w:rFonts w:ascii="Times" w:hAnsi="Times" w:cs="Times"/>
      <w:color w:val="auto"/>
    </w:rPr>
  </w:style>
  <w:style w:type="paragraph" w:customStyle="1" w:styleId="Pa93">
    <w:name w:val="Pa93"/>
    <w:basedOn w:val="Default"/>
    <w:next w:val="Default"/>
    <w:rsid w:val="001F6BBC"/>
    <w:pPr>
      <w:spacing w:before="120" w:line="201" w:lineRule="atLeast"/>
    </w:pPr>
    <w:rPr>
      <w:rFonts w:ascii="Times" w:hAnsi="Times" w:cs="Times"/>
      <w:color w:val="auto"/>
    </w:rPr>
  </w:style>
  <w:style w:type="paragraph" w:customStyle="1" w:styleId="Pa78">
    <w:name w:val="Pa78"/>
    <w:basedOn w:val="Default"/>
    <w:next w:val="Default"/>
    <w:rsid w:val="001F6BBC"/>
    <w:pPr>
      <w:spacing w:before="500" w:line="201" w:lineRule="atLeast"/>
    </w:pPr>
    <w:rPr>
      <w:rFonts w:ascii="Times" w:hAnsi="Times" w:cs="Times"/>
      <w:color w:val="auto"/>
    </w:rPr>
  </w:style>
  <w:style w:type="paragraph" w:customStyle="1" w:styleId="Pa62">
    <w:name w:val="Pa62"/>
    <w:basedOn w:val="Default"/>
    <w:next w:val="Default"/>
    <w:rsid w:val="001F6BBC"/>
    <w:pPr>
      <w:spacing w:before="520" w:line="201" w:lineRule="atLeast"/>
    </w:pPr>
    <w:rPr>
      <w:rFonts w:ascii="Arial MT" w:hAnsi="Arial MT" w:cs="Arial MT"/>
      <w:color w:val="auto"/>
    </w:rPr>
  </w:style>
  <w:style w:type="paragraph" w:customStyle="1" w:styleId="Pa21">
    <w:name w:val="Pa21"/>
    <w:basedOn w:val="Default"/>
    <w:next w:val="Default"/>
    <w:rsid w:val="00352B17"/>
    <w:pPr>
      <w:spacing w:before="120" w:line="201" w:lineRule="atLeast"/>
    </w:pPr>
    <w:rPr>
      <w:rFonts w:ascii="Arial MT" w:hAnsi="Arial MT" w:cs="Arial MT"/>
      <w:color w:val="auto"/>
    </w:rPr>
  </w:style>
  <w:style w:type="paragraph" w:customStyle="1" w:styleId="Pa4">
    <w:name w:val="Pa4"/>
    <w:basedOn w:val="Default"/>
    <w:next w:val="Default"/>
    <w:rsid w:val="00352B17"/>
    <w:pPr>
      <w:spacing w:before="240" w:line="201" w:lineRule="atLeast"/>
    </w:pPr>
    <w:rPr>
      <w:rFonts w:ascii="Times" w:hAnsi="Times" w:cs="Times"/>
      <w:color w:val="auto"/>
    </w:rPr>
  </w:style>
  <w:style w:type="paragraph" w:customStyle="1" w:styleId="Pa91">
    <w:name w:val="Pa91"/>
    <w:basedOn w:val="Default"/>
    <w:next w:val="Default"/>
    <w:rsid w:val="00352B17"/>
    <w:pPr>
      <w:spacing w:before="240" w:line="161" w:lineRule="atLeast"/>
    </w:pPr>
    <w:rPr>
      <w:rFonts w:ascii="Arial MT" w:hAnsi="Arial MT" w:cs="Arial MT"/>
      <w:color w:val="auto"/>
    </w:rPr>
  </w:style>
  <w:style w:type="paragraph" w:customStyle="1" w:styleId="Pa43">
    <w:name w:val="Pa43"/>
    <w:basedOn w:val="Normal"/>
    <w:next w:val="Normal"/>
    <w:rsid w:val="00352B17"/>
    <w:pPr>
      <w:widowControl/>
      <w:tabs>
        <w:tab w:val="clear" w:pos="1620"/>
      </w:tabs>
      <w:suppressAutoHyphens w:val="0"/>
      <w:spacing w:before="240" w:line="201" w:lineRule="atLeast"/>
      <w:textAlignment w:val="auto"/>
    </w:pPr>
    <w:rPr>
      <w:rFonts w:ascii="Times" w:hAnsi="Times" w:cs="Times"/>
      <w:color w:val="auto"/>
    </w:rPr>
  </w:style>
  <w:style w:type="character" w:customStyle="1" w:styleId="ding">
    <w:name w:val="ding"/>
    <w:uiPriority w:val="99"/>
    <w:rsid w:val="00AD7C6A"/>
    <w:rPr>
      <w:rFonts w:ascii="ZapfDingbats" w:hAnsi="ZapfDingbats" w:cs="ZapfDingbats"/>
      <w:color w:val="000000"/>
      <w:w w:val="100"/>
      <w:sz w:val="16"/>
      <w:szCs w:val="16"/>
    </w:rPr>
  </w:style>
  <w:style w:type="paragraph" w:customStyle="1" w:styleId="NLNESTED">
    <w:name w:val="NL NESTED"/>
    <w:basedOn w:val="NoParagraphStyle"/>
    <w:rsid w:val="004C287B"/>
    <w:pPr>
      <w:tabs>
        <w:tab w:val="left" w:pos="480"/>
      </w:tabs>
      <w:spacing w:before="240" w:line="280" w:lineRule="atLeast"/>
      <w:jc w:val="both"/>
    </w:pPr>
    <w:rPr>
      <w:rFonts w:ascii="Times Roman" w:hAnsi="Times Roman" w:cs="Times New Roman"/>
    </w:rPr>
  </w:style>
  <w:style w:type="character" w:customStyle="1" w:styleId="Heading1Char">
    <w:name w:val="Heading 1 Char"/>
    <w:link w:val="Heading1"/>
    <w:rsid w:val="009E4EC7"/>
    <w:rPr>
      <w:rFonts w:ascii="Arial" w:eastAsia="Times New Roman" w:hAnsi="Arial"/>
      <w:b/>
      <w:sz w:val="24"/>
      <w:u w:val="single"/>
    </w:rPr>
  </w:style>
  <w:style w:type="character" w:customStyle="1" w:styleId="Heading2Char">
    <w:name w:val="Heading 2 Char"/>
    <w:link w:val="Heading2"/>
    <w:rsid w:val="009E4EC7"/>
    <w:rPr>
      <w:rFonts w:ascii="Palatino" w:eastAsia="Times New Roman" w:hAnsi="Palatino"/>
      <w:sz w:val="24"/>
    </w:rPr>
  </w:style>
  <w:style w:type="character" w:customStyle="1" w:styleId="Heading3Char">
    <w:name w:val="Heading 3 Char"/>
    <w:link w:val="Heading3"/>
    <w:rsid w:val="009E4EC7"/>
    <w:rPr>
      <w:rFonts w:ascii="Arial" w:eastAsia="Times New Roman" w:hAnsi="Arial"/>
      <w:b/>
    </w:rPr>
  </w:style>
  <w:style w:type="character" w:customStyle="1" w:styleId="Heading4Char">
    <w:name w:val="Heading 4 Char"/>
    <w:link w:val="Heading4"/>
    <w:rsid w:val="009E4EC7"/>
    <w:rPr>
      <w:rFonts w:ascii="Arial" w:eastAsia="Times" w:hAnsi="Arial"/>
      <w:b/>
      <w:sz w:val="24"/>
    </w:rPr>
  </w:style>
  <w:style w:type="character" w:customStyle="1" w:styleId="Heading5Char">
    <w:name w:val="Heading 5 Char"/>
    <w:link w:val="Heading5"/>
    <w:rsid w:val="009E4EC7"/>
    <w:rPr>
      <w:rFonts w:ascii="Arial" w:eastAsia="Times New Roman" w:hAnsi="Arial"/>
      <w:sz w:val="56"/>
    </w:rPr>
  </w:style>
  <w:style w:type="character" w:customStyle="1" w:styleId="Heading6Char">
    <w:name w:val="Heading 6 Char"/>
    <w:link w:val="Heading6"/>
    <w:rsid w:val="009E4EC7"/>
    <w:rPr>
      <w:rFonts w:ascii="Palatino" w:eastAsia="Times" w:hAnsi="Palatino"/>
      <w:sz w:val="28"/>
    </w:rPr>
  </w:style>
  <w:style w:type="character" w:customStyle="1" w:styleId="Heading7Char">
    <w:name w:val="Heading 7 Char"/>
    <w:link w:val="Heading7"/>
    <w:rsid w:val="009E4EC7"/>
    <w:rPr>
      <w:rFonts w:ascii="Palatino" w:eastAsia="Times" w:hAnsi="Palatino"/>
      <w:b/>
      <w:sz w:val="24"/>
    </w:rPr>
  </w:style>
  <w:style w:type="paragraph" w:customStyle="1" w:styleId="Bhead">
    <w:name w:val="Bhead"/>
    <w:basedOn w:val="Normal"/>
    <w:rsid w:val="009E4EC7"/>
    <w:pPr>
      <w:widowControl/>
      <w:tabs>
        <w:tab w:val="clear" w:pos="1620"/>
      </w:tabs>
      <w:suppressAutoHyphens w:val="0"/>
      <w:autoSpaceDE/>
      <w:autoSpaceDN/>
      <w:adjustRightInd/>
      <w:spacing w:line="240" w:lineRule="auto"/>
      <w:ind w:left="1620" w:hanging="1620"/>
      <w:textAlignment w:val="auto"/>
    </w:pPr>
    <w:rPr>
      <w:rFonts w:ascii="Arial" w:hAnsi="Arial" w:cs="Times New Roman"/>
      <w:b/>
      <w:color w:val="auto"/>
      <w:szCs w:val="20"/>
    </w:rPr>
  </w:style>
  <w:style w:type="paragraph" w:customStyle="1" w:styleId="QALPHAII">
    <w:name w:val="Q_ALPHA_II"/>
    <w:basedOn w:val="Q"/>
    <w:rsid w:val="003D605F"/>
    <w:pPr>
      <w:tabs>
        <w:tab w:val="clear" w:pos="1280"/>
        <w:tab w:val="left" w:pos="1520"/>
      </w:tabs>
      <w:spacing w:after="240"/>
    </w:pPr>
    <w:rPr>
      <w:rFonts w:cs="Times New Roman"/>
    </w:rPr>
  </w:style>
  <w:style w:type="character" w:customStyle="1" w:styleId="Roman0">
    <w:name w:val="Roman"/>
    <w:rsid w:val="0036210C"/>
    <w:rPr>
      <w:rFonts w:ascii="Times-Roman" w:hAnsi="Times-Roman"/>
    </w:rPr>
  </w:style>
  <w:style w:type="paragraph" w:customStyle="1" w:styleId="AnsFig">
    <w:name w:val="Ans Fig"/>
    <w:basedOn w:val="NoParagraphStyle"/>
    <w:rsid w:val="00BA7294"/>
    <w:pPr>
      <w:tabs>
        <w:tab w:val="left" w:pos="1280"/>
        <w:tab w:val="left" w:pos="3940"/>
      </w:tabs>
      <w:spacing w:before="240" w:line="200" w:lineRule="atLeast"/>
      <w:ind w:left="1040" w:hanging="1040"/>
      <w:jc w:val="center"/>
    </w:pPr>
    <w:rPr>
      <w:rFonts w:ascii="ArialMT-Bold" w:hAnsi="ArialMT-Bold" w:cs="Times New Roman"/>
      <w:b/>
      <w:caps/>
      <w:sz w:val="16"/>
      <w:szCs w:val="16"/>
    </w:rPr>
  </w:style>
  <w:style w:type="paragraph" w:customStyle="1" w:styleId="Head2">
    <w:name w:val="Head 2"/>
    <w:basedOn w:val="H2"/>
    <w:rsid w:val="00BA7294"/>
    <w:pPr>
      <w:jc w:val="center"/>
    </w:pPr>
    <w:rPr>
      <w:rFonts w:cs="Times New Roman"/>
      <w:bCs w:val="0"/>
      <w:caps/>
    </w:rPr>
  </w:style>
  <w:style w:type="paragraph" w:customStyle="1" w:styleId="TableAlpha">
    <w:name w:val="Table_Alpha"/>
    <w:basedOn w:val="NoParagraphStyle"/>
    <w:rsid w:val="00194AAE"/>
    <w:pPr>
      <w:tabs>
        <w:tab w:val="left" w:pos="1520"/>
        <w:tab w:val="left" w:pos="3940"/>
      </w:tabs>
      <w:spacing w:line="240" w:lineRule="atLeast"/>
      <w:ind w:left="1520" w:hanging="1040"/>
    </w:pPr>
    <w:rPr>
      <w:rFonts w:ascii="Times-Roman" w:hAnsi="Times-Roman" w:cs="Times New Roman"/>
      <w:sz w:val="20"/>
      <w:szCs w:val="20"/>
    </w:rPr>
  </w:style>
  <w:style w:type="paragraph" w:styleId="CommentText">
    <w:name w:val="annotation text"/>
    <w:basedOn w:val="Normal"/>
    <w:link w:val="CommentTextChar"/>
    <w:rsid w:val="00BA06D0"/>
    <w:rPr>
      <w:sz w:val="20"/>
      <w:szCs w:val="20"/>
    </w:rPr>
  </w:style>
  <w:style w:type="character" w:customStyle="1" w:styleId="CommentTextChar">
    <w:name w:val="Comment Text Char"/>
    <w:link w:val="CommentText"/>
    <w:rsid w:val="00BA06D0"/>
    <w:rPr>
      <w:rFonts w:ascii="Times-Roman" w:eastAsia="Times New Roman" w:hAnsi="Times-Roman" w:cs="Times-Roman"/>
      <w:color w:val="000000"/>
    </w:rPr>
  </w:style>
  <w:style w:type="paragraph" w:styleId="CommentSubject">
    <w:name w:val="annotation subject"/>
    <w:basedOn w:val="CommentText"/>
    <w:next w:val="CommentText"/>
    <w:link w:val="CommentSubjectChar"/>
    <w:uiPriority w:val="99"/>
    <w:unhideWhenUsed/>
    <w:rsid w:val="00BA06D0"/>
    <w:pPr>
      <w:widowControl/>
      <w:tabs>
        <w:tab w:val="clear" w:pos="1620"/>
      </w:tabs>
      <w:suppressAutoHyphens w:val="0"/>
      <w:autoSpaceDE/>
      <w:autoSpaceDN/>
      <w:adjustRightInd/>
      <w:spacing w:line="240" w:lineRule="auto"/>
      <w:textAlignment w:val="auto"/>
    </w:pPr>
    <w:rPr>
      <w:rFonts w:ascii="Palatino LT Std" w:eastAsia="MS Mincho" w:hAnsi="Palatino LT Std" w:cs="Times New Roman"/>
      <w:b/>
      <w:bCs/>
      <w:color w:val="auto"/>
      <w:lang w:eastAsia="ja-JP"/>
    </w:rPr>
  </w:style>
  <w:style w:type="character" w:customStyle="1" w:styleId="CommentSubjectChar">
    <w:name w:val="Comment Subject Char"/>
    <w:link w:val="CommentSubject"/>
    <w:uiPriority w:val="99"/>
    <w:rsid w:val="00BA06D0"/>
    <w:rPr>
      <w:rFonts w:ascii="Palatino LT Std" w:eastAsia="MS Mincho" w:hAnsi="Palatino LT Std" w:cs="Times-Roman"/>
      <w:b/>
      <w:bCs/>
      <w:color w:val="000000"/>
      <w:lang w:eastAsia="ja-JP"/>
    </w:rPr>
  </w:style>
  <w:style w:type="character" w:styleId="BookTitle">
    <w:name w:val="Book Title"/>
    <w:qFormat/>
    <w:rsid w:val="00AE366D"/>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1211715">
      <w:bodyDiv w:val="1"/>
      <w:marLeft w:val="0"/>
      <w:marRight w:val="0"/>
      <w:marTop w:val="0"/>
      <w:marBottom w:val="0"/>
      <w:divBdr>
        <w:top w:val="none" w:sz="0" w:space="0" w:color="auto"/>
        <w:left w:val="none" w:sz="0" w:space="0" w:color="auto"/>
        <w:bottom w:val="none" w:sz="0" w:space="0" w:color="auto"/>
        <w:right w:val="none" w:sz="0" w:space="0" w:color="auto"/>
      </w:divBdr>
      <w:divsChild>
        <w:div w:id="1102454925">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671" Type="http://schemas.openxmlformats.org/officeDocument/2006/relationships/oleObject" Target="embeddings/oleObject331.bin"/><Relationship Id="rId769" Type="http://schemas.openxmlformats.org/officeDocument/2006/relationships/image" Target="media/image382.emf"/><Relationship Id="rId21" Type="http://schemas.openxmlformats.org/officeDocument/2006/relationships/oleObject" Target="embeddings/oleObject7.bin"/><Relationship Id="rId324" Type="http://schemas.openxmlformats.org/officeDocument/2006/relationships/oleObject" Target="embeddings/oleObject157.bin"/><Relationship Id="rId531" Type="http://schemas.openxmlformats.org/officeDocument/2006/relationships/oleObject" Target="embeddings/oleObject261.bin"/><Relationship Id="rId629" Type="http://schemas.openxmlformats.org/officeDocument/2006/relationships/oleObject" Target="embeddings/oleObject310.bin"/><Relationship Id="rId170" Type="http://schemas.openxmlformats.org/officeDocument/2006/relationships/image" Target="media/image83.emf"/><Relationship Id="rId836" Type="http://schemas.openxmlformats.org/officeDocument/2006/relationships/image" Target="media/image416.emf"/><Relationship Id="rId268" Type="http://schemas.openxmlformats.org/officeDocument/2006/relationships/oleObject" Target="embeddings/oleObject128.bin"/><Relationship Id="rId475" Type="http://schemas.openxmlformats.org/officeDocument/2006/relationships/oleObject" Target="embeddings/oleObject233.bin"/><Relationship Id="rId682" Type="http://schemas.openxmlformats.org/officeDocument/2006/relationships/image" Target="media/image338.emf"/><Relationship Id="rId903" Type="http://schemas.openxmlformats.org/officeDocument/2006/relationships/oleObject" Target="embeddings/oleObject446.bin"/><Relationship Id="rId32" Type="http://schemas.openxmlformats.org/officeDocument/2006/relationships/image" Target="media/image14.emf"/><Relationship Id="rId128" Type="http://schemas.openxmlformats.org/officeDocument/2006/relationships/image" Target="media/image62.emf"/><Relationship Id="rId335" Type="http://schemas.openxmlformats.org/officeDocument/2006/relationships/oleObject" Target="embeddings/oleObject163.bin"/><Relationship Id="rId542" Type="http://schemas.openxmlformats.org/officeDocument/2006/relationships/image" Target="media/image268.emf"/><Relationship Id="rId181" Type="http://schemas.openxmlformats.org/officeDocument/2006/relationships/oleObject" Target="embeddings/oleObject85.bin"/><Relationship Id="rId402" Type="http://schemas.openxmlformats.org/officeDocument/2006/relationships/image" Target="media/image198.emf"/><Relationship Id="rId847" Type="http://schemas.openxmlformats.org/officeDocument/2006/relationships/oleObject" Target="embeddings/oleObject418.bin"/><Relationship Id="rId279" Type="http://schemas.openxmlformats.org/officeDocument/2006/relationships/image" Target="media/image137.emf"/><Relationship Id="rId486" Type="http://schemas.openxmlformats.org/officeDocument/2006/relationships/image" Target="media/image240.emf"/><Relationship Id="rId693" Type="http://schemas.openxmlformats.org/officeDocument/2006/relationships/oleObject" Target="embeddings/oleObject342.bin"/><Relationship Id="rId707" Type="http://schemas.openxmlformats.org/officeDocument/2006/relationships/oleObject" Target="embeddings/oleObject349.bin"/><Relationship Id="rId914" Type="http://schemas.openxmlformats.org/officeDocument/2006/relationships/image" Target="media/image455.emf"/><Relationship Id="rId43" Type="http://schemas.openxmlformats.org/officeDocument/2006/relationships/oleObject" Target="embeddings/oleObject18.bin"/><Relationship Id="rId139" Type="http://schemas.openxmlformats.org/officeDocument/2006/relationships/oleObject" Target="embeddings/oleObject65.bin"/><Relationship Id="rId346" Type="http://schemas.openxmlformats.org/officeDocument/2006/relationships/image" Target="media/image170.emf"/><Relationship Id="rId553" Type="http://schemas.openxmlformats.org/officeDocument/2006/relationships/oleObject" Target="embeddings/oleObject272.bin"/><Relationship Id="rId760" Type="http://schemas.openxmlformats.org/officeDocument/2006/relationships/image" Target="media/image377.emf"/><Relationship Id="rId192" Type="http://schemas.openxmlformats.org/officeDocument/2006/relationships/image" Target="media/image94.emf"/><Relationship Id="rId206" Type="http://schemas.openxmlformats.org/officeDocument/2006/relationships/image" Target="media/image101.emf"/><Relationship Id="rId413" Type="http://schemas.openxmlformats.org/officeDocument/2006/relationships/oleObject" Target="embeddings/oleObject202.bin"/><Relationship Id="rId858" Type="http://schemas.openxmlformats.org/officeDocument/2006/relationships/image" Target="media/image427.emf"/><Relationship Id="rId497" Type="http://schemas.openxmlformats.org/officeDocument/2006/relationships/oleObject" Target="embeddings/oleObject244.bin"/><Relationship Id="rId620" Type="http://schemas.openxmlformats.org/officeDocument/2006/relationships/image" Target="media/image307.emf"/><Relationship Id="rId718" Type="http://schemas.openxmlformats.org/officeDocument/2006/relationships/image" Target="media/image356.emf"/><Relationship Id="rId925" Type="http://schemas.openxmlformats.org/officeDocument/2006/relationships/footer" Target="footer1.xml"/><Relationship Id="rId357" Type="http://schemas.openxmlformats.org/officeDocument/2006/relationships/oleObject" Target="embeddings/oleObject174.bin"/><Relationship Id="rId54" Type="http://schemas.openxmlformats.org/officeDocument/2006/relationships/image" Target="media/image25.emf"/><Relationship Id="rId217" Type="http://schemas.openxmlformats.org/officeDocument/2006/relationships/image" Target="media/image107.emf"/><Relationship Id="rId564" Type="http://schemas.openxmlformats.org/officeDocument/2006/relationships/image" Target="media/image279.emf"/><Relationship Id="rId771" Type="http://schemas.openxmlformats.org/officeDocument/2006/relationships/image" Target="media/image383.emf"/><Relationship Id="rId869" Type="http://schemas.openxmlformats.org/officeDocument/2006/relationships/oleObject" Target="embeddings/oleObject429.bin"/><Relationship Id="rId424" Type="http://schemas.openxmlformats.org/officeDocument/2006/relationships/image" Target="media/image209.emf"/><Relationship Id="rId631" Type="http://schemas.openxmlformats.org/officeDocument/2006/relationships/oleObject" Target="embeddings/oleObject311.bin"/><Relationship Id="rId729" Type="http://schemas.openxmlformats.org/officeDocument/2006/relationships/oleObject" Target="embeddings/oleObject360.bin"/><Relationship Id="rId270" Type="http://schemas.openxmlformats.org/officeDocument/2006/relationships/oleObject" Target="embeddings/oleObject129.bin"/><Relationship Id="rId65" Type="http://schemas.openxmlformats.org/officeDocument/2006/relationships/oleObject" Target="embeddings/oleObject29.bin"/><Relationship Id="rId130" Type="http://schemas.openxmlformats.org/officeDocument/2006/relationships/image" Target="media/image63.emf"/><Relationship Id="rId368" Type="http://schemas.openxmlformats.org/officeDocument/2006/relationships/image" Target="media/image181.emf"/><Relationship Id="rId575" Type="http://schemas.openxmlformats.org/officeDocument/2006/relationships/oleObject" Target="embeddings/oleObject283.bin"/><Relationship Id="rId782" Type="http://schemas.openxmlformats.org/officeDocument/2006/relationships/oleObject" Target="embeddings/oleObject386.bin"/><Relationship Id="rId228" Type="http://schemas.openxmlformats.org/officeDocument/2006/relationships/oleObject" Target="embeddings/oleObject108.bin"/><Relationship Id="rId435" Type="http://schemas.openxmlformats.org/officeDocument/2006/relationships/oleObject" Target="embeddings/oleObject213.bin"/><Relationship Id="rId642" Type="http://schemas.openxmlformats.org/officeDocument/2006/relationships/image" Target="media/image318.emf"/><Relationship Id="rId281" Type="http://schemas.openxmlformats.org/officeDocument/2006/relationships/image" Target="media/image138.emf"/><Relationship Id="rId502" Type="http://schemas.openxmlformats.org/officeDocument/2006/relationships/image" Target="media/image248.emf"/><Relationship Id="rId76" Type="http://schemas.openxmlformats.org/officeDocument/2006/relationships/image" Target="media/image36.emf"/><Relationship Id="rId141" Type="http://schemas.openxmlformats.org/officeDocument/2006/relationships/oleObject" Target="embeddings/oleObject66.bin"/><Relationship Id="rId379" Type="http://schemas.openxmlformats.org/officeDocument/2006/relationships/oleObject" Target="embeddings/oleObject185.bin"/><Relationship Id="rId586" Type="http://schemas.openxmlformats.org/officeDocument/2006/relationships/image" Target="media/image290.emf"/><Relationship Id="rId793" Type="http://schemas.openxmlformats.org/officeDocument/2006/relationships/image" Target="media/image394.emf"/><Relationship Id="rId807" Type="http://schemas.openxmlformats.org/officeDocument/2006/relationships/oleObject" Target="embeddings/oleObject398.bin"/><Relationship Id="rId7" Type="http://schemas.openxmlformats.org/officeDocument/2006/relationships/endnotes" Target="endnotes.xml"/><Relationship Id="rId239" Type="http://schemas.openxmlformats.org/officeDocument/2006/relationships/image" Target="media/image118.emf"/><Relationship Id="rId446" Type="http://schemas.openxmlformats.org/officeDocument/2006/relationships/image" Target="media/image220.emf"/><Relationship Id="rId653" Type="http://schemas.openxmlformats.org/officeDocument/2006/relationships/oleObject" Target="embeddings/oleObject322.bin"/><Relationship Id="rId292" Type="http://schemas.openxmlformats.org/officeDocument/2006/relationships/oleObject" Target="embeddings/oleObject141.bin"/><Relationship Id="rId306" Type="http://schemas.openxmlformats.org/officeDocument/2006/relationships/oleObject" Target="embeddings/oleObject148.bin"/><Relationship Id="rId860" Type="http://schemas.openxmlformats.org/officeDocument/2006/relationships/image" Target="media/image428.emf"/><Relationship Id="rId87" Type="http://schemas.openxmlformats.org/officeDocument/2006/relationships/oleObject" Target="embeddings/oleObject39.bin"/><Relationship Id="rId513" Type="http://schemas.openxmlformats.org/officeDocument/2006/relationships/oleObject" Target="embeddings/oleObject252.bin"/><Relationship Id="rId597" Type="http://schemas.openxmlformats.org/officeDocument/2006/relationships/oleObject" Target="embeddings/oleObject294.bin"/><Relationship Id="rId720" Type="http://schemas.openxmlformats.org/officeDocument/2006/relationships/image" Target="media/image357.emf"/><Relationship Id="rId818" Type="http://schemas.openxmlformats.org/officeDocument/2006/relationships/image" Target="media/image407.emf"/><Relationship Id="rId152" Type="http://schemas.openxmlformats.org/officeDocument/2006/relationships/image" Target="media/image74.jpeg"/><Relationship Id="rId457" Type="http://schemas.openxmlformats.org/officeDocument/2006/relationships/oleObject" Target="embeddings/oleObject224.bin"/><Relationship Id="rId664" Type="http://schemas.openxmlformats.org/officeDocument/2006/relationships/image" Target="media/image329.emf"/><Relationship Id="rId871" Type="http://schemas.openxmlformats.org/officeDocument/2006/relationships/oleObject" Target="embeddings/oleObject430.bin"/><Relationship Id="rId14" Type="http://schemas.openxmlformats.org/officeDocument/2006/relationships/image" Target="media/image5.emf"/><Relationship Id="rId317" Type="http://schemas.openxmlformats.org/officeDocument/2006/relationships/image" Target="media/image156.emf"/><Relationship Id="rId524" Type="http://schemas.openxmlformats.org/officeDocument/2006/relationships/image" Target="media/image259.emf"/><Relationship Id="rId731" Type="http://schemas.openxmlformats.org/officeDocument/2006/relationships/oleObject" Target="embeddings/oleObject361.bin"/><Relationship Id="rId98" Type="http://schemas.openxmlformats.org/officeDocument/2006/relationships/image" Target="media/image47.emf"/><Relationship Id="rId163" Type="http://schemas.openxmlformats.org/officeDocument/2006/relationships/oleObject" Target="embeddings/oleObject76.bin"/><Relationship Id="rId370" Type="http://schemas.openxmlformats.org/officeDocument/2006/relationships/image" Target="media/image182.emf"/><Relationship Id="rId829" Type="http://schemas.openxmlformats.org/officeDocument/2006/relationships/oleObject" Target="embeddings/oleObject409.bin"/><Relationship Id="rId230" Type="http://schemas.openxmlformats.org/officeDocument/2006/relationships/oleObject" Target="embeddings/oleObject109.bin"/><Relationship Id="rId468" Type="http://schemas.openxmlformats.org/officeDocument/2006/relationships/image" Target="media/image231.emf"/><Relationship Id="rId675" Type="http://schemas.openxmlformats.org/officeDocument/2006/relationships/oleObject" Target="embeddings/oleObject333.bin"/><Relationship Id="rId882" Type="http://schemas.openxmlformats.org/officeDocument/2006/relationships/image" Target="media/image439.emf"/><Relationship Id="rId25" Type="http://schemas.openxmlformats.org/officeDocument/2006/relationships/oleObject" Target="embeddings/oleObject9.bin"/><Relationship Id="rId328" Type="http://schemas.openxmlformats.org/officeDocument/2006/relationships/oleObject" Target="embeddings/oleObject159.bin"/><Relationship Id="rId535" Type="http://schemas.openxmlformats.org/officeDocument/2006/relationships/oleObject" Target="embeddings/oleObject263.bin"/><Relationship Id="rId742" Type="http://schemas.openxmlformats.org/officeDocument/2006/relationships/image" Target="media/image368.emf"/><Relationship Id="rId132" Type="http://schemas.openxmlformats.org/officeDocument/2006/relationships/image" Target="media/image64.emf"/><Relationship Id="rId174" Type="http://schemas.openxmlformats.org/officeDocument/2006/relationships/image" Target="media/image85.emf"/><Relationship Id="rId381" Type="http://schemas.openxmlformats.org/officeDocument/2006/relationships/oleObject" Target="embeddings/oleObject186.bin"/><Relationship Id="rId602" Type="http://schemas.openxmlformats.org/officeDocument/2006/relationships/image" Target="media/image298.emf"/><Relationship Id="rId784" Type="http://schemas.openxmlformats.org/officeDocument/2006/relationships/oleObject" Target="embeddings/oleObject387.bin"/><Relationship Id="rId241" Type="http://schemas.openxmlformats.org/officeDocument/2006/relationships/image" Target="media/image119.emf"/><Relationship Id="rId437" Type="http://schemas.openxmlformats.org/officeDocument/2006/relationships/oleObject" Target="embeddings/oleObject214.bin"/><Relationship Id="rId479" Type="http://schemas.openxmlformats.org/officeDocument/2006/relationships/oleObject" Target="embeddings/oleObject235.bin"/><Relationship Id="rId644" Type="http://schemas.openxmlformats.org/officeDocument/2006/relationships/image" Target="media/image319.emf"/><Relationship Id="rId686" Type="http://schemas.openxmlformats.org/officeDocument/2006/relationships/image" Target="media/image340.emf"/><Relationship Id="rId851" Type="http://schemas.openxmlformats.org/officeDocument/2006/relationships/oleObject" Target="embeddings/oleObject420.bin"/><Relationship Id="rId893" Type="http://schemas.openxmlformats.org/officeDocument/2006/relationships/oleObject" Target="embeddings/oleObject441.bin"/><Relationship Id="rId907" Type="http://schemas.openxmlformats.org/officeDocument/2006/relationships/oleObject" Target="embeddings/oleObject448.bin"/><Relationship Id="rId36" Type="http://schemas.openxmlformats.org/officeDocument/2006/relationships/image" Target="media/image16.emf"/><Relationship Id="rId283" Type="http://schemas.openxmlformats.org/officeDocument/2006/relationships/image" Target="media/image139.emf"/><Relationship Id="rId339" Type="http://schemas.openxmlformats.org/officeDocument/2006/relationships/oleObject" Target="embeddings/oleObject165.bin"/><Relationship Id="rId490" Type="http://schemas.openxmlformats.org/officeDocument/2006/relationships/image" Target="media/image242.emf"/><Relationship Id="rId504" Type="http://schemas.openxmlformats.org/officeDocument/2006/relationships/image" Target="media/image249.emf"/><Relationship Id="rId546" Type="http://schemas.openxmlformats.org/officeDocument/2006/relationships/image" Target="media/image270.emf"/><Relationship Id="rId711" Type="http://schemas.openxmlformats.org/officeDocument/2006/relationships/oleObject" Target="embeddings/oleObject351.bin"/><Relationship Id="rId753" Type="http://schemas.openxmlformats.org/officeDocument/2006/relationships/oleObject" Target="embeddings/oleObject372.bin"/><Relationship Id="rId78" Type="http://schemas.openxmlformats.org/officeDocument/2006/relationships/image" Target="media/image37.emf"/><Relationship Id="rId101" Type="http://schemas.openxmlformats.org/officeDocument/2006/relationships/oleObject" Target="embeddings/oleObject46.bin"/><Relationship Id="rId143" Type="http://schemas.openxmlformats.org/officeDocument/2006/relationships/oleObject" Target="embeddings/oleObject67.bin"/><Relationship Id="rId185" Type="http://schemas.openxmlformats.org/officeDocument/2006/relationships/oleObject" Target="embeddings/oleObject87.bin"/><Relationship Id="rId350" Type="http://schemas.openxmlformats.org/officeDocument/2006/relationships/image" Target="media/image172.emf"/><Relationship Id="rId406" Type="http://schemas.openxmlformats.org/officeDocument/2006/relationships/image" Target="media/image200.emf"/><Relationship Id="rId588" Type="http://schemas.openxmlformats.org/officeDocument/2006/relationships/image" Target="media/image291.emf"/><Relationship Id="rId795" Type="http://schemas.openxmlformats.org/officeDocument/2006/relationships/image" Target="media/image395.emf"/><Relationship Id="rId809" Type="http://schemas.openxmlformats.org/officeDocument/2006/relationships/oleObject" Target="embeddings/oleObject399.bin"/><Relationship Id="rId9" Type="http://schemas.openxmlformats.org/officeDocument/2006/relationships/oleObject" Target="embeddings/oleObject1.bin"/><Relationship Id="rId210" Type="http://schemas.openxmlformats.org/officeDocument/2006/relationships/image" Target="media/image103.emf"/><Relationship Id="rId392" Type="http://schemas.openxmlformats.org/officeDocument/2006/relationships/image" Target="media/image193.emf"/><Relationship Id="rId448" Type="http://schemas.openxmlformats.org/officeDocument/2006/relationships/image" Target="media/image221.emf"/><Relationship Id="rId613" Type="http://schemas.openxmlformats.org/officeDocument/2006/relationships/oleObject" Target="embeddings/oleObject302.bin"/><Relationship Id="rId655" Type="http://schemas.openxmlformats.org/officeDocument/2006/relationships/oleObject" Target="embeddings/oleObject323.bin"/><Relationship Id="rId697" Type="http://schemas.openxmlformats.org/officeDocument/2006/relationships/oleObject" Target="embeddings/oleObject344.bin"/><Relationship Id="rId820" Type="http://schemas.openxmlformats.org/officeDocument/2006/relationships/image" Target="media/image408.emf"/><Relationship Id="rId862" Type="http://schemas.openxmlformats.org/officeDocument/2006/relationships/image" Target="media/image429.emf"/><Relationship Id="rId918" Type="http://schemas.openxmlformats.org/officeDocument/2006/relationships/image" Target="media/image457.emf"/><Relationship Id="rId252" Type="http://schemas.openxmlformats.org/officeDocument/2006/relationships/oleObject" Target="embeddings/oleObject120.bin"/><Relationship Id="rId294" Type="http://schemas.openxmlformats.org/officeDocument/2006/relationships/oleObject" Target="embeddings/oleObject142.bin"/><Relationship Id="rId308" Type="http://schemas.openxmlformats.org/officeDocument/2006/relationships/oleObject" Target="embeddings/oleObject149.bin"/><Relationship Id="rId515" Type="http://schemas.openxmlformats.org/officeDocument/2006/relationships/oleObject" Target="embeddings/oleObject253.bin"/><Relationship Id="rId722" Type="http://schemas.openxmlformats.org/officeDocument/2006/relationships/image" Target="media/image358.emf"/><Relationship Id="rId47" Type="http://schemas.openxmlformats.org/officeDocument/2006/relationships/oleObject" Target="embeddings/oleObject20.bin"/><Relationship Id="rId89" Type="http://schemas.openxmlformats.org/officeDocument/2006/relationships/oleObject" Target="embeddings/oleObject40.bin"/><Relationship Id="rId112" Type="http://schemas.openxmlformats.org/officeDocument/2006/relationships/image" Target="media/image54.emf"/><Relationship Id="rId154" Type="http://schemas.openxmlformats.org/officeDocument/2006/relationships/image" Target="media/image75.emf"/><Relationship Id="rId361" Type="http://schemas.openxmlformats.org/officeDocument/2006/relationships/oleObject" Target="embeddings/oleObject176.bin"/><Relationship Id="rId557" Type="http://schemas.openxmlformats.org/officeDocument/2006/relationships/oleObject" Target="embeddings/oleObject274.bin"/><Relationship Id="rId599" Type="http://schemas.openxmlformats.org/officeDocument/2006/relationships/oleObject" Target="embeddings/oleObject295.bin"/><Relationship Id="rId764" Type="http://schemas.openxmlformats.org/officeDocument/2006/relationships/image" Target="media/image379.jpeg"/><Relationship Id="rId196" Type="http://schemas.openxmlformats.org/officeDocument/2006/relationships/image" Target="media/image96.emf"/><Relationship Id="rId417" Type="http://schemas.openxmlformats.org/officeDocument/2006/relationships/oleObject" Target="embeddings/oleObject204.bin"/><Relationship Id="rId459" Type="http://schemas.openxmlformats.org/officeDocument/2006/relationships/oleObject" Target="embeddings/oleObject225.bin"/><Relationship Id="rId624" Type="http://schemas.openxmlformats.org/officeDocument/2006/relationships/image" Target="media/image309.emf"/><Relationship Id="rId666" Type="http://schemas.openxmlformats.org/officeDocument/2006/relationships/image" Target="media/image330.emf"/><Relationship Id="rId831" Type="http://schemas.openxmlformats.org/officeDocument/2006/relationships/oleObject" Target="embeddings/oleObject410.bin"/><Relationship Id="rId873" Type="http://schemas.openxmlformats.org/officeDocument/2006/relationships/oleObject" Target="embeddings/oleObject431.bin"/><Relationship Id="rId16" Type="http://schemas.openxmlformats.org/officeDocument/2006/relationships/image" Target="media/image6.emf"/><Relationship Id="rId221" Type="http://schemas.openxmlformats.org/officeDocument/2006/relationships/image" Target="media/image109.emf"/><Relationship Id="rId263" Type="http://schemas.openxmlformats.org/officeDocument/2006/relationships/image" Target="media/image130.emf"/><Relationship Id="rId319" Type="http://schemas.openxmlformats.org/officeDocument/2006/relationships/image" Target="media/image157.emf"/><Relationship Id="rId470" Type="http://schemas.openxmlformats.org/officeDocument/2006/relationships/image" Target="media/image232.emf"/><Relationship Id="rId526" Type="http://schemas.openxmlformats.org/officeDocument/2006/relationships/image" Target="media/image260.emf"/><Relationship Id="rId929" Type="http://schemas.openxmlformats.org/officeDocument/2006/relationships/theme" Target="theme/theme1.xml"/><Relationship Id="rId58" Type="http://schemas.openxmlformats.org/officeDocument/2006/relationships/image" Target="media/image27.emf"/><Relationship Id="rId123" Type="http://schemas.openxmlformats.org/officeDocument/2006/relationships/oleObject" Target="embeddings/oleObject57.bin"/><Relationship Id="rId330" Type="http://schemas.openxmlformats.org/officeDocument/2006/relationships/oleObject" Target="embeddings/oleObject160.bin"/><Relationship Id="rId568" Type="http://schemas.openxmlformats.org/officeDocument/2006/relationships/image" Target="media/image281.emf"/><Relationship Id="rId733" Type="http://schemas.openxmlformats.org/officeDocument/2006/relationships/oleObject" Target="embeddings/oleObject362.bin"/><Relationship Id="rId775" Type="http://schemas.openxmlformats.org/officeDocument/2006/relationships/image" Target="media/image385.emf"/><Relationship Id="rId165" Type="http://schemas.openxmlformats.org/officeDocument/2006/relationships/oleObject" Target="embeddings/oleObject77.bin"/><Relationship Id="rId372" Type="http://schemas.openxmlformats.org/officeDocument/2006/relationships/image" Target="media/image183.emf"/><Relationship Id="rId428" Type="http://schemas.openxmlformats.org/officeDocument/2006/relationships/image" Target="media/image211.emf"/><Relationship Id="rId635" Type="http://schemas.openxmlformats.org/officeDocument/2006/relationships/oleObject" Target="embeddings/oleObject313.bin"/><Relationship Id="rId677" Type="http://schemas.openxmlformats.org/officeDocument/2006/relationships/oleObject" Target="embeddings/oleObject334.bin"/><Relationship Id="rId800" Type="http://schemas.openxmlformats.org/officeDocument/2006/relationships/image" Target="media/image398.emf"/><Relationship Id="rId842" Type="http://schemas.openxmlformats.org/officeDocument/2006/relationships/image" Target="media/image419.emf"/><Relationship Id="rId232" Type="http://schemas.openxmlformats.org/officeDocument/2006/relationships/oleObject" Target="embeddings/oleObject110.bin"/><Relationship Id="rId274" Type="http://schemas.openxmlformats.org/officeDocument/2006/relationships/oleObject" Target="embeddings/oleObject131.bin"/><Relationship Id="rId481" Type="http://schemas.openxmlformats.org/officeDocument/2006/relationships/oleObject" Target="embeddings/oleObject236.bin"/><Relationship Id="rId702" Type="http://schemas.openxmlformats.org/officeDocument/2006/relationships/image" Target="media/image348.emf"/><Relationship Id="rId884" Type="http://schemas.openxmlformats.org/officeDocument/2006/relationships/image" Target="media/image440.emf"/><Relationship Id="rId27" Type="http://schemas.openxmlformats.org/officeDocument/2006/relationships/oleObject" Target="embeddings/oleObject10.bin"/><Relationship Id="rId69" Type="http://schemas.openxmlformats.org/officeDocument/2006/relationships/oleObject" Target="embeddings/oleObject31.bin"/><Relationship Id="rId134" Type="http://schemas.openxmlformats.org/officeDocument/2006/relationships/image" Target="media/image65.emf"/><Relationship Id="rId537" Type="http://schemas.openxmlformats.org/officeDocument/2006/relationships/oleObject" Target="embeddings/oleObject264.bin"/><Relationship Id="rId579" Type="http://schemas.openxmlformats.org/officeDocument/2006/relationships/oleObject" Target="embeddings/oleObject285.bin"/><Relationship Id="rId744" Type="http://schemas.openxmlformats.org/officeDocument/2006/relationships/image" Target="media/image369.emf"/><Relationship Id="rId786" Type="http://schemas.openxmlformats.org/officeDocument/2006/relationships/oleObject" Target="embeddings/oleObject388.bin"/><Relationship Id="rId80" Type="http://schemas.openxmlformats.org/officeDocument/2006/relationships/image" Target="media/image38.jpeg"/><Relationship Id="rId176" Type="http://schemas.openxmlformats.org/officeDocument/2006/relationships/image" Target="media/image86.emf"/><Relationship Id="rId341" Type="http://schemas.openxmlformats.org/officeDocument/2006/relationships/oleObject" Target="embeddings/oleObject166.bin"/><Relationship Id="rId383" Type="http://schemas.openxmlformats.org/officeDocument/2006/relationships/oleObject" Target="embeddings/oleObject187.bin"/><Relationship Id="rId439" Type="http://schemas.openxmlformats.org/officeDocument/2006/relationships/oleObject" Target="embeddings/oleObject215.bin"/><Relationship Id="rId590" Type="http://schemas.openxmlformats.org/officeDocument/2006/relationships/image" Target="media/image292.emf"/><Relationship Id="rId604" Type="http://schemas.openxmlformats.org/officeDocument/2006/relationships/image" Target="media/image299.emf"/><Relationship Id="rId646" Type="http://schemas.openxmlformats.org/officeDocument/2006/relationships/image" Target="media/image320.emf"/><Relationship Id="rId811" Type="http://schemas.openxmlformats.org/officeDocument/2006/relationships/oleObject" Target="embeddings/oleObject400.bin"/><Relationship Id="rId201" Type="http://schemas.openxmlformats.org/officeDocument/2006/relationships/oleObject" Target="embeddings/oleObject95.bin"/><Relationship Id="rId243" Type="http://schemas.openxmlformats.org/officeDocument/2006/relationships/image" Target="media/image120.emf"/><Relationship Id="rId285" Type="http://schemas.openxmlformats.org/officeDocument/2006/relationships/image" Target="media/image140.emf"/><Relationship Id="rId450" Type="http://schemas.openxmlformats.org/officeDocument/2006/relationships/image" Target="media/image222.emf"/><Relationship Id="rId506" Type="http://schemas.openxmlformats.org/officeDocument/2006/relationships/image" Target="media/image250.emf"/><Relationship Id="rId688" Type="http://schemas.openxmlformats.org/officeDocument/2006/relationships/image" Target="media/image341.emf"/><Relationship Id="rId853" Type="http://schemas.openxmlformats.org/officeDocument/2006/relationships/oleObject" Target="embeddings/oleObject421.bin"/><Relationship Id="rId895" Type="http://schemas.openxmlformats.org/officeDocument/2006/relationships/oleObject" Target="embeddings/oleObject442.bin"/><Relationship Id="rId909" Type="http://schemas.openxmlformats.org/officeDocument/2006/relationships/oleObject" Target="embeddings/oleObject449.bin"/><Relationship Id="rId38" Type="http://schemas.openxmlformats.org/officeDocument/2006/relationships/image" Target="media/image17.emf"/><Relationship Id="rId103" Type="http://schemas.openxmlformats.org/officeDocument/2006/relationships/oleObject" Target="embeddings/oleObject47.bin"/><Relationship Id="rId310" Type="http://schemas.openxmlformats.org/officeDocument/2006/relationships/oleObject" Target="embeddings/oleObject150.bin"/><Relationship Id="rId492" Type="http://schemas.openxmlformats.org/officeDocument/2006/relationships/image" Target="media/image243.emf"/><Relationship Id="rId548" Type="http://schemas.openxmlformats.org/officeDocument/2006/relationships/image" Target="media/image271.emf"/><Relationship Id="rId713" Type="http://schemas.openxmlformats.org/officeDocument/2006/relationships/oleObject" Target="embeddings/oleObject352.bin"/><Relationship Id="rId755" Type="http://schemas.openxmlformats.org/officeDocument/2006/relationships/oleObject" Target="embeddings/oleObject373.bin"/><Relationship Id="rId797" Type="http://schemas.openxmlformats.org/officeDocument/2006/relationships/image" Target="media/image396.emf"/><Relationship Id="rId920" Type="http://schemas.openxmlformats.org/officeDocument/2006/relationships/image" Target="media/image458.emf"/><Relationship Id="rId91" Type="http://schemas.openxmlformats.org/officeDocument/2006/relationships/oleObject" Target="embeddings/oleObject41.bin"/><Relationship Id="rId145" Type="http://schemas.openxmlformats.org/officeDocument/2006/relationships/oleObject" Target="embeddings/oleObject68.bin"/><Relationship Id="rId187" Type="http://schemas.openxmlformats.org/officeDocument/2006/relationships/oleObject" Target="embeddings/oleObject88.bin"/><Relationship Id="rId352" Type="http://schemas.openxmlformats.org/officeDocument/2006/relationships/image" Target="media/image173.emf"/><Relationship Id="rId394" Type="http://schemas.openxmlformats.org/officeDocument/2006/relationships/image" Target="media/image194.emf"/><Relationship Id="rId408" Type="http://schemas.openxmlformats.org/officeDocument/2006/relationships/image" Target="media/image201.emf"/><Relationship Id="rId615" Type="http://schemas.openxmlformats.org/officeDocument/2006/relationships/oleObject" Target="embeddings/oleObject303.bin"/><Relationship Id="rId822" Type="http://schemas.openxmlformats.org/officeDocument/2006/relationships/image" Target="media/image409.emf"/><Relationship Id="rId212" Type="http://schemas.openxmlformats.org/officeDocument/2006/relationships/image" Target="media/image104.emf"/><Relationship Id="rId254" Type="http://schemas.openxmlformats.org/officeDocument/2006/relationships/oleObject" Target="embeddings/oleObject121.bin"/><Relationship Id="rId657" Type="http://schemas.openxmlformats.org/officeDocument/2006/relationships/oleObject" Target="embeddings/oleObject324.bin"/><Relationship Id="rId699" Type="http://schemas.openxmlformats.org/officeDocument/2006/relationships/oleObject" Target="embeddings/oleObject345.bin"/><Relationship Id="rId864" Type="http://schemas.openxmlformats.org/officeDocument/2006/relationships/image" Target="media/image430.emf"/><Relationship Id="rId49" Type="http://schemas.openxmlformats.org/officeDocument/2006/relationships/oleObject" Target="embeddings/oleObject21.bin"/><Relationship Id="rId114" Type="http://schemas.openxmlformats.org/officeDocument/2006/relationships/image" Target="media/image55.emf"/><Relationship Id="rId296" Type="http://schemas.openxmlformats.org/officeDocument/2006/relationships/oleObject" Target="embeddings/oleObject143.bin"/><Relationship Id="rId461" Type="http://schemas.openxmlformats.org/officeDocument/2006/relationships/oleObject" Target="embeddings/oleObject226.bin"/><Relationship Id="rId517" Type="http://schemas.openxmlformats.org/officeDocument/2006/relationships/oleObject" Target="embeddings/oleObject254.bin"/><Relationship Id="rId559" Type="http://schemas.openxmlformats.org/officeDocument/2006/relationships/oleObject" Target="embeddings/oleObject275.bin"/><Relationship Id="rId724" Type="http://schemas.openxmlformats.org/officeDocument/2006/relationships/image" Target="media/image359.emf"/><Relationship Id="rId766" Type="http://schemas.openxmlformats.org/officeDocument/2006/relationships/oleObject" Target="embeddings/oleObject378.bin"/><Relationship Id="rId60" Type="http://schemas.openxmlformats.org/officeDocument/2006/relationships/image" Target="media/image28.emf"/><Relationship Id="rId156" Type="http://schemas.openxmlformats.org/officeDocument/2006/relationships/image" Target="media/image76.emf"/><Relationship Id="rId198" Type="http://schemas.openxmlformats.org/officeDocument/2006/relationships/image" Target="media/image97.emf"/><Relationship Id="rId321" Type="http://schemas.openxmlformats.org/officeDocument/2006/relationships/image" Target="media/image158.emf"/><Relationship Id="rId363" Type="http://schemas.openxmlformats.org/officeDocument/2006/relationships/oleObject" Target="embeddings/oleObject177.bin"/><Relationship Id="rId419" Type="http://schemas.openxmlformats.org/officeDocument/2006/relationships/oleObject" Target="embeddings/oleObject205.bin"/><Relationship Id="rId570" Type="http://schemas.openxmlformats.org/officeDocument/2006/relationships/image" Target="media/image282.emf"/><Relationship Id="rId626" Type="http://schemas.openxmlformats.org/officeDocument/2006/relationships/image" Target="media/image310.emf"/><Relationship Id="rId223" Type="http://schemas.openxmlformats.org/officeDocument/2006/relationships/image" Target="media/image110.emf"/><Relationship Id="rId430" Type="http://schemas.openxmlformats.org/officeDocument/2006/relationships/image" Target="media/image212.emf"/><Relationship Id="rId668" Type="http://schemas.openxmlformats.org/officeDocument/2006/relationships/image" Target="media/image331.emf"/><Relationship Id="rId833" Type="http://schemas.openxmlformats.org/officeDocument/2006/relationships/oleObject" Target="embeddings/oleObject411.bin"/><Relationship Id="rId875" Type="http://schemas.openxmlformats.org/officeDocument/2006/relationships/oleObject" Target="embeddings/oleObject432.bin"/><Relationship Id="rId18" Type="http://schemas.openxmlformats.org/officeDocument/2006/relationships/image" Target="media/image7.emf"/><Relationship Id="rId265" Type="http://schemas.openxmlformats.org/officeDocument/2006/relationships/image" Target="media/image131.emf"/><Relationship Id="rId472" Type="http://schemas.openxmlformats.org/officeDocument/2006/relationships/image" Target="media/image233.emf"/><Relationship Id="rId528" Type="http://schemas.openxmlformats.org/officeDocument/2006/relationships/image" Target="media/image261.emf"/><Relationship Id="rId735" Type="http://schemas.openxmlformats.org/officeDocument/2006/relationships/oleObject" Target="embeddings/oleObject363.bin"/><Relationship Id="rId900" Type="http://schemas.openxmlformats.org/officeDocument/2006/relationships/image" Target="media/image448.emf"/><Relationship Id="rId125" Type="http://schemas.openxmlformats.org/officeDocument/2006/relationships/oleObject" Target="embeddings/oleObject58.bin"/><Relationship Id="rId167" Type="http://schemas.openxmlformats.org/officeDocument/2006/relationships/oleObject" Target="embeddings/oleObject78.bin"/><Relationship Id="rId332" Type="http://schemas.openxmlformats.org/officeDocument/2006/relationships/image" Target="media/image163.emf"/><Relationship Id="rId374" Type="http://schemas.openxmlformats.org/officeDocument/2006/relationships/image" Target="media/image184.emf"/><Relationship Id="rId581" Type="http://schemas.openxmlformats.org/officeDocument/2006/relationships/oleObject" Target="embeddings/oleObject286.bin"/><Relationship Id="rId777" Type="http://schemas.openxmlformats.org/officeDocument/2006/relationships/image" Target="media/image386.emf"/><Relationship Id="rId71" Type="http://schemas.openxmlformats.org/officeDocument/2006/relationships/oleObject" Target="embeddings/oleObject32.bin"/><Relationship Id="rId234" Type="http://schemas.openxmlformats.org/officeDocument/2006/relationships/oleObject" Target="embeddings/oleObject111.bin"/><Relationship Id="rId637" Type="http://schemas.openxmlformats.org/officeDocument/2006/relationships/oleObject" Target="embeddings/oleObject314.bin"/><Relationship Id="rId679" Type="http://schemas.openxmlformats.org/officeDocument/2006/relationships/oleObject" Target="embeddings/oleObject335.bin"/><Relationship Id="rId802" Type="http://schemas.openxmlformats.org/officeDocument/2006/relationships/image" Target="media/image399.emf"/><Relationship Id="rId844" Type="http://schemas.openxmlformats.org/officeDocument/2006/relationships/image" Target="media/image420.emf"/><Relationship Id="rId886" Type="http://schemas.openxmlformats.org/officeDocument/2006/relationships/image" Target="media/image441.emf"/><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oleObject" Target="embeddings/oleObject132.bin"/><Relationship Id="rId441" Type="http://schemas.openxmlformats.org/officeDocument/2006/relationships/oleObject" Target="embeddings/oleObject216.bin"/><Relationship Id="rId483" Type="http://schemas.openxmlformats.org/officeDocument/2006/relationships/oleObject" Target="embeddings/oleObject237.bin"/><Relationship Id="rId539" Type="http://schemas.openxmlformats.org/officeDocument/2006/relationships/oleObject" Target="embeddings/oleObject265.bin"/><Relationship Id="rId690" Type="http://schemas.openxmlformats.org/officeDocument/2006/relationships/image" Target="media/image342.emf"/><Relationship Id="rId704" Type="http://schemas.openxmlformats.org/officeDocument/2006/relationships/image" Target="media/image349.emf"/><Relationship Id="rId746" Type="http://schemas.openxmlformats.org/officeDocument/2006/relationships/image" Target="media/image370.emf"/><Relationship Id="rId911" Type="http://schemas.openxmlformats.org/officeDocument/2006/relationships/oleObject" Target="embeddings/oleObject450.bin"/><Relationship Id="rId40" Type="http://schemas.openxmlformats.org/officeDocument/2006/relationships/image" Target="media/image18.emf"/><Relationship Id="rId136" Type="http://schemas.openxmlformats.org/officeDocument/2006/relationships/image" Target="media/image66.emf"/><Relationship Id="rId178" Type="http://schemas.openxmlformats.org/officeDocument/2006/relationships/image" Target="media/image87.emf"/><Relationship Id="rId301" Type="http://schemas.openxmlformats.org/officeDocument/2006/relationships/image" Target="media/image148.emf"/><Relationship Id="rId343" Type="http://schemas.openxmlformats.org/officeDocument/2006/relationships/oleObject" Target="embeddings/oleObject167.bin"/><Relationship Id="rId550" Type="http://schemas.openxmlformats.org/officeDocument/2006/relationships/image" Target="media/image272.emf"/><Relationship Id="rId788" Type="http://schemas.openxmlformats.org/officeDocument/2006/relationships/oleObject" Target="embeddings/oleObject389.bin"/><Relationship Id="rId82" Type="http://schemas.openxmlformats.org/officeDocument/2006/relationships/image" Target="media/image39.emf"/><Relationship Id="rId203" Type="http://schemas.openxmlformats.org/officeDocument/2006/relationships/oleObject" Target="embeddings/oleObject96.bin"/><Relationship Id="rId385" Type="http://schemas.openxmlformats.org/officeDocument/2006/relationships/oleObject" Target="embeddings/oleObject188.bin"/><Relationship Id="rId592" Type="http://schemas.openxmlformats.org/officeDocument/2006/relationships/image" Target="media/image293.emf"/><Relationship Id="rId606" Type="http://schemas.openxmlformats.org/officeDocument/2006/relationships/image" Target="media/image300.emf"/><Relationship Id="rId648" Type="http://schemas.openxmlformats.org/officeDocument/2006/relationships/image" Target="media/image321.emf"/><Relationship Id="rId813" Type="http://schemas.openxmlformats.org/officeDocument/2006/relationships/oleObject" Target="embeddings/oleObject401.bin"/><Relationship Id="rId855" Type="http://schemas.openxmlformats.org/officeDocument/2006/relationships/oleObject" Target="embeddings/oleObject422.bin"/><Relationship Id="rId245" Type="http://schemas.openxmlformats.org/officeDocument/2006/relationships/image" Target="media/image121.emf"/><Relationship Id="rId287" Type="http://schemas.openxmlformats.org/officeDocument/2006/relationships/image" Target="media/image141.emf"/><Relationship Id="rId410" Type="http://schemas.openxmlformats.org/officeDocument/2006/relationships/image" Target="media/image202.emf"/><Relationship Id="rId452" Type="http://schemas.openxmlformats.org/officeDocument/2006/relationships/image" Target="media/image223.emf"/><Relationship Id="rId494" Type="http://schemas.openxmlformats.org/officeDocument/2006/relationships/image" Target="media/image244.emf"/><Relationship Id="rId508" Type="http://schemas.openxmlformats.org/officeDocument/2006/relationships/image" Target="media/image251.emf"/><Relationship Id="rId715" Type="http://schemas.openxmlformats.org/officeDocument/2006/relationships/oleObject" Target="embeddings/oleObject353.bin"/><Relationship Id="rId897" Type="http://schemas.openxmlformats.org/officeDocument/2006/relationships/oleObject" Target="embeddings/oleObject443.bin"/><Relationship Id="rId922" Type="http://schemas.openxmlformats.org/officeDocument/2006/relationships/image" Target="media/image459.emf"/><Relationship Id="rId105" Type="http://schemas.openxmlformats.org/officeDocument/2006/relationships/oleObject" Target="embeddings/oleObject48.bin"/><Relationship Id="rId147" Type="http://schemas.openxmlformats.org/officeDocument/2006/relationships/oleObject" Target="embeddings/oleObject69.bin"/><Relationship Id="rId312" Type="http://schemas.openxmlformats.org/officeDocument/2006/relationships/oleObject" Target="embeddings/oleObject151.bin"/><Relationship Id="rId354" Type="http://schemas.openxmlformats.org/officeDocument/2006/relationships/image" Target="media/image174.emf"/><Relationship Id="rId757" Type="http://schemas.openxmlformats.org/officeDocument/2006/relationships/oleObject" Target="embeddings/oleObject374.bin"/><Relationship Id="rId799" Type="http://schemas.openxmlformats.org/officeDocument/2006/relationships/image" Target="media/image397.jpeg"/><Relationship Id="rId51" Type="http://schemas.openxmlformats.org/officeDocument/2006/relationships/oleObject" Target="embeddings/oleObject22.bin"/><Relationship Id="rId93" Type="http://schemas.openxmlformats.org/officeDocument/2006/relationships/oleObject" Target="embeddings/oleObject42.bin"/><Relationship Id="rId189" Type="http://schemas.openxmlformats.org/officeDocument/2006/relationships/oleObject" Target="embeddings/oleObject89.bin"/><Relationship Id="rId396" Type="http://schemas.openxmlformats.org/officeDocument/2006/relationships/image" Target="media/image195.emf"/><Relationship Id="rId561" Type="http://schemas.openxmlformats.org/officeDocument/2006/relationships/oleObject" Target="embeddings/oleObject276.bin"/><Relationship Id="rId617" Type="http://schemas.openxmlformats.org/officeDocument/2006/relationships/oleObject" Target="embeddings/oleObject304.bin"/><Relationship Id="rId659" Type="http://schemas.openxmlformats.org/officeDocument/2006/relationships/oleObject" Target="embeddings/oleObject325.bin"/><Relationship Id="rId824" Type="http://schemas.openxmlformats.org/officeDocument/2006/relationships/image" Target="media/image410.emf"/><Relationship Id="rId866" Type="http://schemas.openxmlformats.org/officeDocument/2006/relationships/image" Target="media/image431.emf"/><Relationship Id="rId214" Type="http://schemas.openxmlformats.org/officeDocument/2006/relationships/image" Target="media/image105.emf"/><Relationship Id="rId256" Type="http://schemas.openxmlformats.org/officeDocument/2006/relationships/oleObject" Target="embeddings/oleObject122.bin"/><Relationship Id="rId298" Type="http://schemas.openxmlformats.org/officeDocument/2006/relationships/oleObject" Target="embeddings/oleObject144.bin"/><Relationship Id="rId421" Type="http://schemas.openxmlformats.org/officeDocument/2006/relationships/oleObject" Target="embeddings/oleObject206.bin"/><Relationship Id="rId463" Type="http://schemas.openxmlformats.org/officeDocument/2006/relationships/oleObject" Target="embeddings/oleObject227.bin"/><Relationship Id="rId519" Type="http://schemas.openxmlformats.org/officeDocument/2006/relationships/oleObject" Target="embeddings/oleObject255.bin"/><Relationship Id="rId670" Type="http://schemas.openxmlformats.org/officeDocument/2006/relationships/image" Target="media/image332.emf"/><Relationship Id="rId116" Type="http://schemas.openxmlformats.org/officeDocument/2006/relationships/image" Target="media/image56.emf"/><Relationship Id="rId158" Type="http://schemas.openxmlformats.org/officeDocument/2006/relationships/image" Target="media/image77.emf"/><Relationship Id="rId323" Type="http://schemas.openxmlformats.org/officeDocument/2006/relationships/image" Target="media/image159.emf"/><Relationship Id="rId530" Type="http://schemas.openxmlformats.org/officeDocument/2006/relationships/image" Target="media/image262.emf"/><Relationship Id="rId726" Type="http://schemas.openxmlformats.org/officeDocument/2006/relationships/image" Target="media/image360.emf"/><Relationship Id="rId768" Type="http://schemas.openxmlformats.org/officeDocument/2006/relationships/oleObject" Target="embeddings/oleObject379.bin"/><Relationship Id="rId20" Type="http://schemas.openxmlformats.org/officeDocument/2006/relationships/image" Target="media/image8.emf"/><Relationship Id="rId62" Type="http://schemas.openxmlformats.org/officeDocument/2006/relationships/image" Target="media/image29.emf"/><Relationship Id="rId365" Type="http://schemas.openxmlformats.org/officeDocument/2006/relationships/oleObject" Target="embeddings/oleObject178.bin"/><Relationship Id="rId572" Type="http://schemas.openxmlformats.org/officeDocument/2006/relationships/image" Target="media/image283.emf"/><Relationship Id="rId628" Type="http://schemas.openxmlformats.org/officeDocument/2006/relationships/image" Target="media/image311.emf"/><Relationship Id="rId835" Type="http://schemas.openxmlformats.org/officeDocument/2006/relationships/oleObject" Target="embeddings/oleObject412.bin"/><Relationship Id="rId225" Type="http://schemas.openxmlformats.org/officeDocument/2006/relationships/image" Target="media/image111.emf"/><Relationship Id="rId267" Type="http://schemas.openxmlformats.org/officeDocument/2006/relationships/image" Target="media/image132.emf"/><Relationship Id="rId432" Type="http://schemas.openxmlformats.org/officeDocument/2006/relationships/image" Target="media/image213.emf"/><Relationship Id="rId474" Type="http://schemas.openxmlformats.org/officeDocument/2006/relationships/image" Target="media/image234.emf"/><Relationship Id="rId877" Type="http://schemas.openxmlformats.org/officeDocument/2006/relationships/oleObject" Target="embeddings/oleObject433.bin"/><Relationship Id="rId127" Type="http://schemas.openxmlformats.org/officeDocument/2006/relationships/oleObject" Target="embeddings/oleObject59.bin"/><Relationship Id="rId681" Type="http://schemas.openxmlformats.org/officeDocument/2006/relationships/oleObject" Target="embeddings/oleObject336.bin"/><Relationship Id="rId737" Type="http://schemas.openxmlformats.org/officeDocument/2006/relationships/oleObject" Target="embeddings/oleObject364.bin"/><Relationship Id="rId779" Type="http://schemas.openxmlformats.org/officeDocument/2006/relationships/image" Target="media/image387.emf"/><Relationship Id="rId902" Type="http://schemas.openxmlformats.org/officeDocument/2006/relationships/image" Target="media/image449.emf"/><Relationship Id="rId31" Type="http://schemas.openxmlformats.org/officeDocument/2006/relationships/oleObject" Target="embeddings/oleObject12.bin"/><Relationship Id="rId73" Type="http://schemas.openxmlformats.org/officeDocument/2006/relationships/oleObject" Target="embeddings/oleObject33.bin"/><Relationship Id="rId169" Type="http://schemas.openxmlformats.org/officeDocument/2006/relationships/oleObject" Target="embeddings/oleObject79.bin"/><Relationship Id="rId334" Type="http://schemas.openxmlformats.org/officeDocument/2006/relationships/image" Target="media/image164.emf"/><Relationship Id="rId376" Type="http://schemas.openxmlformats.org/officeDocument/2006/relationships/image" Target="media/image185.emf"/><Relationship Id="rId541" Type="http://schemas.openxmlformats.org/officeDocument/2006/relationships/oleObject" Target="embeddings/oleObject266.bin"/><Relationship Id="rId583" Type="http://schemas.openxmlformats.org/officeDocument/2006/relationships/oleObject" Target="embeddings/oleObject287.bin"/><Relationship Id="rId639" Type="http://schemas.openxmlformats.org/officeDocument/2006/relationships/oleObject" Target="embeddings/oleObject315.bin"/><Relationship Id="rId790" Type="http://schemas.openxmlformats.org/officeDocument/2006/relationships/oleObject" Target="embeddings/oleObject390.bin"/><Relationship Id="rId804" Type="http://schemas.openxmlformats.org/officeDocument/2006/relationships/image" Target="media/image400.emf"/><Relationship Id="rId4" Type="http://schemas.openxmlformats.org/officeDocument/2006/relationships/settings" Target="settings.xml"/><Relationship Id="rId180" Type="http://schemas.openxmlformats.org/officeDocument/2006/relationships/image" Target="media/image88.emf"/><Relationship Id="rId236" Type="http://schemas.openxmlformats.org/officeDocument/2006/relationships/oleObject" Target="embeddings/oleObject112.bin"/><Relationship Id="rId278" Type="http://schemas.openxmlformats.org/officeDocument/2006/relationships/oleObject" Target="embeddings/oleObject134.bin"/><Relationship Id="rId401" Type="http://schemas.openxmlformats.org/officeDocument/2006/relationships/oleObject" Target="embeddings/oleObject196.bin"/><Relationship Id="rId443" Type="http://schemas.openxmlformats.org/officeDocument/2006/relationships/oleObject" Target="embeddings/oleObject217.bin"/><Relationship Id="rId650" Type="http://schemas.openxmlformats.org/officeDocument/2006/relationships/image" Target="media/image322.emf"/><Relationship Id="rId846" Type="http://schemas.openxmlformats.org/officeDocument/2006/relationships/image" Target="media/image421.emf"/><Relationship Id="rId888" Type="http://schemas.openxmlformats.org/officeDocument/2006/relationships/image" Target="media/image442.emf"/><Relationship Id="rId303" Type="http://schemas.openxmlformats.org/officeDocument/2006/relationships/image" Target="media/image149.emf"/><Relationship Id="rId485" Type="http://schemas.openxmlformats.org/officeDocument/2006/relationships/oleObject" Target="embeddings/oleObject238.bin"/><Relationship Id="rId692" Type="http://schemas.openxmlformats.org/officeDocument/2006/relationships/image" Target="media/image343.emf"/><Relationship Id="rId706" Type="http://schemas.openxmlformats.org/officeDocument/2006/relationships/image" Target="media/image350.emf"/><Relationship Id="rId748" Type="http://schemas.openxmlformats.org/officeDocument/2006/relationships/image" Target="media/image371.emf"/><Relationship Id="rId913" Type="http://schemas.openxmlformats.org/officeDocument/2006/relationships/oleObject" Target="embeddings/oleObject451.bin"/><Relationship Id="rId42" Type="http://schemas.openxmlformats.org/officeDocument/2006/relationships/image" Target="media/image19.emf"/><Relationship Id="rId84" Type="http://schemas.openxmlformats.org/officeDocument/2006/relationships/image" Target="media/image40.emf"/><Relationship Id="rId138" Type="http://schemas.openxmlformats.org/officeDocument/2006/relationships/image" Target="media/image67.emf"/><Relationship Id="rId345" Type="http://schemas.openxmlformats.org/officeDocument/2006/relationships/oleObject" Target="embeddings/oleObject168.bin"/><Relationship Id="rId387" Type="http://schemas.openxmlformats.org/officeDocument/2006/relationships/oleObject" Target="embeddings/oleObject189.bin"/><Relationship Id="rId510" Type="http://schemas.openxmlformats.org/officeDocument/2006/relationships/image" Target="media/image252.emf"/><Relationship Id="rId552" Type="http://schemas.openxmlformats.org/officeDocument/2006/relationships/image" Target="media/image273.emf"/><Relationship Id="rId594" Type="http://schemas.openxmlformats.org/officeDocument/2006/relationships/image" Target="media/image294.emf"/><Relationship Id="rId608" Type="http://schemas.openxmlformats.org/officeDocument/2006/relationships/image" Target="media/image301.emf"/><Relationship Id="rId815" Type="http://schemas.openxmlformats.org/officeDocument/2006/relationships/oleObject" Target="embeddings/oleObject402.bin"/><Relationship Id="rId191" Type="http://schemas.openxmlformats.org/officeDocument/2006/relationships/oleObject" Target="embeddings/oleObject90.bin"/><Relationship Id="rId205" Type="http://schemas.openxmlformats.org/officeDocument/2006/relationships/oleObject" Target="embeddings/oleObject97.bin"/><Relationship Id="rId247" Type="http://schemas.openxmlformats.org/officeDocument/2006/relationships/image" Target="media/image122.emf"/><Relationship Id="rId412" Type="http://schemas.openxmlformats.org/officeDocument/2006/relationships/image" Target="media/image203.emf"/><Relationship Id="rId857" Type="http://schemas.openxmlformats.org/officeDocument/2006/relationships/oleObject" Target="embeddings/oleObject423.bin"/><Relationship Id="rId899" Type="http://schemas.openxmlformats.org/officeDocument/2006/relationships/oleObject" Target="embeddings/oleObject444.bin"/><Relationship Id="rId107" Type="http://schemas.openxmlformats.org/officeDocument/2006/relationships/oleObject" Target="embeddings/oleObject49.bin"/><Relationship Id="rId289" Type="http://schemas.openxmlformats.org/officeDocument/2006/relationships/image" Target="media/image142.emf"/><Relationship Id="rId454" Type="http://schemas.openxmlformats.org/officeDocument/2006/relationships/image" Target="media/image224.emf"/><Relationship Id="rId496" Type="http://schemas.openxmlformats.org/officeDocument/2006/relationships/image" Target="media/image245.emf"/><Relationship Id="rId661" Type="http://schemas.openxmlformats.org/officeDocument/2006/relationships/oleObject" Target="embeddings/oleObject326.bin"/><Relationship Id="rId717" Type="http://schemas.openxmlformats.org/officeDocument/2006/relationships/oleObject" Target="embeddings/oleObject354.bin"/><Relationship Id="rId759" Type="http://schemas.openxmlformats.org/officeDocument/2006/relationships/oleObject" Target="embeddings/oleObject375.bin"/><Relationship Id="rId924" Type="http://schemas.openxmlformats.org/officeDocument/2006/relationships/header" Target="header1.xml"/><Relationship Id="rId11" Type="http://schemas.openxmlformats.org/officeDocument/2006/relationships/oleObject" Target="embeddings/oleObject2.bin"/><Relationship Id="rId53" Type="http://schemas.openxmlformats.org/officeDocument/2006/relationships/oleObject" Target="embeddings/oleObject23.bin"/><Relationship Id="rId149" Type="http://schemas.openxmlformats.org/officeDocument/2006/relationships/oleObject" Target="embeddings/oleObject70.bin"/><Relationship Id="rId314" Type="http://schemas.openxmlformats.org/officeDocument/2006/relationships/oleObject" Target="embeddings/oleObject152.bin"/><Relationship Id="rId356" Type="http://schemas.openxmlformats.org/officeDocument/2006/relationships/image" Target="media/image175.emf"/><Relationship Id="rId398" Type="http://schemas.openxmlformats.org/officeDocument/2006/relationships/image" Target="media/image196.emf"/><Relationship Id="rId521" Type="http://schemas.openxmlformats.org/officeDocument/2006/relationships/oleObject" Target="embeddings/oleObject256.bin"/><Relationship Id="rId563" Type="http://schemas.openxmlformats.org/officeDocument/2006/relationships/oleObject" Target="embeddings/oleObject277.bin"/><Relationship Id="rId619" Type="http://schemas.openxmlformats.org/officeDocument/2006/relationships/oleObject" Target="embeddings/oleObject305.bin"/><Relationship Id="rId770" Type="http://schemas.openxmlformats.org/officeDocument/2006/relationships/oleObject" Target="embeddings/oleObject380.bin"/><Relationship Id="rId95" Type="http://schemas.openxmlformats.org/officeDocument/2006/relationships/oleObject" Target="embeddings/oleObject43.bin"/><Relationship Id="rId160" Type="http://schemas.openxmlformats.org/officeDocument/2006/relationships/image" Target="media/image78.emf"/><Relationship Id="rId216" Type="http://schemas.openxmlformats.org/officeDocument/2006/relationships/image" Target="media/image106.jpeg"/><Relationship Id="rId423" Type="http://schemas.openxmlformats.org/officeDocument/2006/relationships/oleObject" Target="embeddings/oleObject207.bin"/><Relationship Id="rId826" Type="http://schemas.openxmlformats.org/officeDocument/2006/relationships/image" Target="media/image411.emf"/><Relationship Id="rId868" Type="http://schemas.openxmlformats.org/officeDocument/2006/relationships/image" Target="media/image432.emf"/><Relationship Id="rId258" Type="http://schemas.openxmlformats.org/officeDocument/2006/relationships/oleObject" Target="embeddings/oleObject123.bin"/><Relationship Id="rId465" Type="http://schemas.openxmlformats.org/officeDocument/2006/relationships/oleObject" Target="embeddings/oleObject228.bin"/><Relationship Id="rId630" Type="http://schemas.openxmlformats.org/officeDocument/2006/relationships/image" Target="media/image312.emf"/><Relationship Id="rId672" Type="http://schemas.openxmlformats.org/officeDocument/2006/relationships/image" Target="media/image333.emf"/><Relationship Id="rId728" Type="http://schemas.openxmlformats.org/officeDocument/2006/relationships/image" Target="media/image361.emf"/><Relationship Id="rId22" Type="http://schemas.openxmlformats.org/officeDocument/2006/relationships/image" Target="media/image9.emf"/><Relationship Id="rId64" Type="http://schemas.openxmlformats.org/officeDocument/2006/relationships/image" Target="media/image30.emf"/><Relationship Id="rId118" Type="http://schemas.openxmlformats.org/officeDocument/2006/relationships/image" Target="media/image57.emf"/><Relationship Id="rId325" Type="http://schemas.openxmlformats.org/officeDocument/2006/relationships/image" Target="media/image160.emf"/><Relationship Id="rId367" Type="http://schemas.openxmlformats.org/officeDocument/2006/relationships/oleObject" Target="embeddings/oleObject179.bin"/><Relationship Id="rId532" Type="http://schemas.openxmlformats.org/officeDocument/2006/relationships/image" Target="media/image263.emf"/><Relationship Id="rId574" Type="http://schemas.openxmlformats.org/officeDocument/2006/relationships/image" Target="media/image284.emf"/><Relationship Id="rId171" Type="http://schemas.openxmlformats.org/officeDocument/2006/relationships/oleObject" Target="embeddings/oleObject80.bin"/><Relationship Id="rId227" Type="http://schemas.openxmlformats.org/officeDocument/2006/relationships/image" Target="media/image112.emf"/><Relationship Id="rId781" Type="http://schemas.openxmlformats.org/officeDocument/2006/relationships/image" Target="media/image388.emf"/><Relationship Id="rId837" Type="http://schemas.openxmlformats.org/officeDocument/2006/relationships/oleObject" Target="embeddings/oleObject413.bin"/><Relationship Id="rId879" Type="http://schemas.openxmlformats.org/officeDocument/2006/relationships/oleObject" Target="embeddings/oleObject434.bin"/><Relationship Id="rId269" Type="http://schemas.openxmlformats.org/officeDocument/2006/relationships/image" Target="media/image133.emf"/><Relationship Id="rId434" Type="http://schemas.openxmlformats.org/officeDocument/2006/relationships/image" Target="media/image214.emf"/><Relationship Id="rId476" Type="http://schemas.openxmlformats.org/officeDocument/2006/relationships/image" Target="media/image235.emf"/><Relationship Id="rId641" Type="http://schemas.openxmlformats.org/officeDocument/2006/relationships/oleObject" Target="embeddings/oleObject316.bin"/><Relationship Id="rId683" Type="http://schemas.openxmlformats.org/officeDocument/2006/relationships/oleObject" Target="embeddings/oleObject337.bin"/><Relationship Id="rId739" Type="http://schemas.openxmlformats.org/officeDocument/2006/relationships/oleObject" Target="embeddings/oleObject365.bin"/><Relationship Id="rId890" Type="http://schemas.openxmlformats.org/officeDocument/2006/relationships/image" Target="media/image443.emf"/><Relationship Id="rId904" Type="http://schemas.openxmlformats.org/officeDocument/2006/relationships/image" Target="media/image450.emf"/><Relationship Id="rId33" Type="http://schemas.openxmlformats.org/officeDocument/2006/relationships/oleObject" Target="embeddings/oleObject13.bin"/><Relationship Id="rId129" Type="http://schemas.openxmlformats.org/officeDocument/2006/relationships/oleObject" Target="embeddings/oleObject60.bin"/><Relationship Id="rId280" Type="http://schemas.openxmlformats.org/officeDocument/2006/relationships/oleObject" Target="embeddings/oleObject135.bin"/><Relationship Id="rId336" Type="http://schemas.openxmlformats.org/officeDocument/2006/relationships/image" Target="media/image165.emf"/><Relationship Id="rId501" Type="http://schemas.openxmlformats.org/officeDocument/2006/relationships/oleObject" Target="embeddings/oleObject246.bin"/><Relationship Id="rId543" Type="http://schemas.openxmlformats.org/officeDocument/2006/relationships/oleObject" Target="embeddings/oleObject267.bin"/><Relationship Id="rId75" Type="http://schemas.openxmlformats.org/officeDocument/2006/relationships/oleObject" Target="embeddings/oleObject34.bin"/><Relationship Id="rId140" Type="http://schemas.openxmlformats.org/officeDocument/2006/relationships/image" Target="media/image68.emf"/><Relationship Id="rId182" Type="http://schemas.openxmlformats.org/officeDocument/2006/relationships/image" Target="media/image89.emf"/><Relationship Id="rId378" Type="http://schemas.openxmlformats.org/officeDocument/2006/relationships/image" Target="media/image186.emf"/><Relationship Id="rId403" Type="http://schemas.openxmlformats.org/officeDocument/2006/relationships/oleObject" Target="embeddings/oleObject197.bin"/><Relationship Id="rId585" Type="http://schemas.openxmlformats.org/officeDocument/2006/relationships/oleObject" Target="embeddings/oleObject288.bin"/><Relationship Id="rId750" Type="http://schemas.openxmlformats.org/officeDocument/2006/relationships/image" Target="media/image372.emf"/><Relationship Id="rId792" Type="http://schemas.openxmlformats.org/officeDocument/2006/relationships/oleObject" Target="embeddings/oleObject391.bin"/><Relationship Id="rId806" Type="http://schemas.openxmlformats.org/officeDocument/2006/relationships/image" Target="media/image401.emf"/><Relationship Id="rId848" Type="http://schemas.openxmlformats.org/officeDocument/2006/relationships/image" Target="media/image422.emf"/><Relationship Id="rId6" Type="http://schemas.openxmlformats.org/officeDocument/2006/relationships/footnotes" Target="footnotes.xml"/><Relationship Id="rId238" Type="http://schemas.openxmlformats.org/officeDocument/2006/relationships/oleObject" Target="embeddings/oleObject113.bin"/><Relationship Id="rId445" Type="http://schemas.openxmlformats.org/officeDocument/2006/relationships/oleObject" Target="embeddings/oleObject218.bin"/><Relationship Id="rId487" Type="http://schemas.openxmlformats.org/officeDocument/2006/relationships/oleObject" Target="embeddings/oleObject239.bin"/><Relationship Id="rId610" Type="http://schemas.openxmlformats.org/officeDocument/2006/relationships/image" Target="media/image302.emf"/><Relationship Id="rId652" Type="http://schemas.openxmlformats.org/officeDocument/2006/relationships/image" Target="media/image323.emf"/><Relationship Id="rId694" Type="http://schemas.openxmlformats.org/officeDocument/2006/relationships/image" Target="media/image344.emf"/><Relationship Id="rId708" Type="http://schemas.openxmlformats.org/officeDocument/2006/relationships/image" Target="media/image351.emf"/><Relationship Id="rId915" Type="http://schemas.openxmlformats.org/officeDocument/2006/relationships/oleObject" Target="embeddings/oleObject452.bin"/><Relationship Id="rId291" Type="http://schemas.openxmlformats.org/officeDocument/2006/relationships/image" Target="media/image143.emf"/><Relationship Id="rId305" Type="http://schemas.openxmlformats.org/officeDocument/2006/relationships/image" Target="media/image150.emf"/><Relationship Id="rId347" Type="http://schemas.openxmlformats.org/officeDocument/2006/relationships/oleObject" Target="embeddings/oleObject169.bin"/><Relationship Id="rId512" Type="http://schemas.openxmlformats.org/officeDocument/2006/relationships/image" Target="media/image253.emf"/><Relationship Id="rId44" Type="http://schemas.openxmlformats.org/officeDocument/2006/relationships/image" Target="media/image20.emf"/><Relationship Id="rId86" Type="http://schemas.openxmlformats.org/officeDocument/2006/relationships/image" Target="media/image41.emf"/><Relationship Id="rId151" Type="http://schemas.openxmlformats.org/officeDocument/2006/relationships/oleObject" Target="embeddings/oleObject71.bin"/><Relationship Id="rId389" Type="http://schemas.openxmlformats.org/officeDocument/2006/relationships/oleObject" Target="embeddings/oleObject190.bin"/><Relationship Id="rId554" Type="http://schemas.openxmlformats.org/officeDocument/2006/relationships/image" Target="media/image274.emf"/><Relationship Id="rId596" Type="http://schemas.openxmlformats.org/officeDocument/2006/relationships/image" Target="media/image295.emf"/><Relationship Id="rId761" Type="http://schemas.openxmlformats.org/officeDocument/2006/relationships/oleObject" Target="embeddings/oleObject376.bin"/><Relationship Id="rId817" Type="http://schemas.openxmlformats.org/officeDocument/2006/relationships/oleObject" Target="embeddings/oleObject403.bin"/><Relationship Id="rId859" Type="http://schemas.openxmlformats.org/officeDocument/2006/relationships/oleObject" Target="embeddings/oleObject424.bin"/><Relationship Id="rId193" Type="http://schemas.openxmlformats.org/officeDocument/2006/relationships/oleObject" Target="embeddings/oleObject91.bin"/><Relationship Id="rId207" Type="http://schemas.openxmlformats.org/officeDocument/2006/relationships/oleObject" Target="embeddings/oleObject98.bin"/><Relationship Id="rId249" Type="http://schemas.openxmlformats.org/officeDocument/2006/relationships/image" Target="media/image123.emf"/><Relationship Id="rId414" Type="http://schemas.openxmlformats.org/officeDocument/2006/relationships/image" Target="media/image204.emf"/><Relationship Id="rId456" Type="http://schemas.openxmlformats.org/officeDocument/2006/relationships/image" Target="media/image225.emf"/><Relationship Id="rId498" Type="http://schemas.openxmlformats.org/officeDocument/2006/relationships/image" Target="media/image246.emf"/><Relationship Id="rId621" Type="http://schemas.openxmlformats.org/officeDocument/2006/relationships/oleObject" Target="embeddings/oleObject306.bin"/><Relationship Id="rId663" Type="http://schemas.openxmlformats.org/officeDocument/2006/relationships/oleObject" Target="embeddings/oleObject327.bin"/><Relationship Id="rId870" Type="http://schemas.openxmlformats.org/officeDocument/2006/relationships/image" Target="media/image433.emf"/><Relationship Id="rId13" Type="http://schemas.openxmlformats.org/officeDocument/2006/relationships/oleObject" Target="embeddings/oleObject3.bin"/><Relationship Id="rId109" Type="http://schemas.openxmlformats.org/officeDocument/2006/relationships/oleObject" Target="embeddings/oleObject50.bin"/><Relationship Id="rId260" Type="http://schemas.openxmlformats.org/officeDocument/2006/relationships/oleObject" Target="embeddings/oleObject124.bin"/><Relationship Id="rId316" Type="http://schemas.openxmlformats.org/officeDocument/2006/relationships/oleObject" Target="embeddings/oleObject153.bin"/><Relationship Id="rId523" Type="http://schemas.openxmlformats.org/officeDocument/2006/relationships/oleObject" Target="embeddings/oleObject257.bin"/><Relationship Id="rId719" Type="http://schemas.openxmlformats.org/officeDocument/2006/relationships/oleObject" Target="embeddings/oleObject355.bin"/><Relationship Id="rId926" Type="http://schemas.openxmlformats.org/officeDocument/2006/relationships/footer" Target="footer2.xml"/><Relationship Id="rId55" Type="http://schemas.openxmlformats.org/officeDocument/2006/relationships/oleObject" Target="embeddings/oleObject24.bin"/><Relationship Id="rId97" Type="http://schemas.openxmlformats.org/officeDocument/2006/relationships/oleObject" Target="embeddings/oleObject44.bin"/><Relationship Id="rId120" Type="http://schemas.openxmlformats.org/officeDocument/2006/relationships/image" Target="media/image58.emf"/><Relationship Id="rId358" Type="http://schemas.openxmlformats.org/officeDocument/2006/relationships/image" Target="media/image176.emf"/><Relationship Id="rId565" Type="http://schemas.openxmlformats.org/officeDocument/2006/relationships/oleObject" Target="embeddings/oleObject278.bin"/><Relationship Id="rId730" Type="http://schemas.openxmlformats.org/officeDocument/2006/relationships/image" Target="media/image362.emf"/><Relationship Id="rId772" Type="http://schemas.openxmlformats.org/officeDocument/2006/relationships/oleObject" Target="embeddings/oleObject381.bin"/><Relationship Id="rId828" Type="http://schemas.openxmlformats.org/officeDocument/2006/relationships/image" Target="media/image412.emf"/><Relationship Id="rId162" Type="http://schemas.openxmlformats.org/officeDocument/2006/relationships/image" Target="media/image79.emf"/><Relationship Id="rId218" Type="http://schemas.openxmlformats.org/officeDocument/2006/relationships/oleObject" Target="embeddings/oleObject103.bin"/><Relationship Id="rId425" Type="http://schemas.openxmlformats.org/officeDocument/2006/relationships/oleObject" Target="embeddings/oleObject208.bin"/><Relationship Id="rId467" Type="http://schemas.openxmlformats.org/officeDocument/2006/relationships/oleObject" Target="embeddings/oleObject229.bin"/><Relationship Id="rId632" Type="http://schemas.openxmlformats.org/officeDocument/2006/relationships/image" Target="media/image313.emf"/><Relationship Id="rId271" Type="http://schemas.openxmlformats.org/officeDocument/2006/relationships/image" Target="media/image134.emf"/><Relationship Id="rId674" Type="http://schemas.openxmlformats.org/officeDocument/2006/relationships/image" Target="media/image334.emf"/><Relationship Id="rId881" Type="http://schemas.openxmlformats.org/officeDocument/2006/relationships/oleObject" Target="embeddings/oleObject435.bin"/><Relationship Id="rId24" Type="http://schemas.openxmlformats.org/officeDocument/2006/relationships/image" Target="media/image10.emf"/><Relationship Id="rId66" Type="http://schemas.openxmlformats.org/officeDocument/2006/relationships/image" Target="media/image31.emf"/><Relationship Id="rId131" Type="http://schemas.openxmlformats.org/officeDocument/2006/relationships/oleObject" Target="embeddings/oleObject61.bin"/><Relationship Id="rId327" Type="http://schemas.openxmlformats.org/officeDocument/2006/relationships/image" Target="media/image161.emf"/><Relationship Id="rId369" Type="http://schemas.openxmlformats.org/officeDocument/2006/relationships/oleObject" Target="embeddings/oleObject180.bin"/><Relationship Id="rId534" Type="http://schemas.openxmlformats.org/officeDocument/2006/relationships/image" Target="media/image264.emf"/><Relationship Id="rId576" Type="http://schemas.openxmlformats.org/officeDocument/2006/relationships/image" Target="media/image285.emf"/><Relationship Id="rId741" Type="http://schemas.openxmlformats.org/officeDocument/2006/relationships/oleObject" Target="embeddings/oleObject366.bin"/><Relationship Id="rId783" Type="http://schemas.openxmlformats.org/officeDocument/2006/relationships/image" Target="media/image389.emf"/><Relationship Id="rId839" Type="http://schemas.openxmlformats.org/officeDocument/2006/relationships/oleObject" Target="embeddings/oleObject414.bin"/><Relationship Id="rId173" Type="http://schemas.openxmlformats.org/officeDocument/2006/relationships/oleObject" Target="embeddings/oleObject81.bin"/><Relationship Id="rId229" Type="http://schemas.openxmlformats.org/officeDocument/2006/relationships/image" Target="media/image113.emf"/><Relationship Id="rId380" Type="http://schemas.openxmlformats.org/officeDocument/2006/relationships/image" Target="media/image187.emf"/><Relationship Id="rId436" Type="http://schemas.openxmlformats.org/officeDocument/2006/relationships/image" Target="media/image215.emf"/><Relationship Id="rId601" Type="http://schemas.openxmlformats.org/officeDocument/2006/relationships/oleObject" Target="embeddings/oleObject296.bin"/><Relationship Id="rId643" Type="http://schemas.openxmlformats.org/officeDocument/2006/relationships/oleObject" Target="embeddings/oleObject317.bin"/><Relationship Id="rId240" Type="http://schemas.openxmlformats.org/officeDocument/2006/relationships/oleObject" Target="embeddings/oleObject114.bin"/><Relationship Id="rId478" Type="http://schemas.openxmlformats.org/officeDocument/2006/relationships/image" Target="media/image236.emf"/><Relationship Id="rId685" Type="http://schemas.openxmlformats.org/officeDocument/2006/relationships/oleObject" Target="embeddings/oleObject338.bin"/><Relationship Id="rId850" Type="http://schemas.openxmlformats.org/officeDocument/2006/relationships/image" Target="media/image423.emf"/><Relationship Id="rId892" Type="http://schemas.openxmlformats.org/officeDocument/2006/relationships/image" Target="media/image444.emf"/><Relationship Id="rId906" Type="http://schemas.openxmlformats.org/officeDocument/2006/relationships/image" Target="media/image451.wmf"/><Relationship Id="rId35" Type="http://schemas.openxmlformats.org/officeDocument/2006/relationships/oleObject" Target="embeddings/oleObject14.bin"/><Relationship Id="rId77" Type="http://schemas.openxmlformats.org/officeDocument/2006/relationships/oleObject" Target="embeddings/oleObject35.bin"/><Relationship Id="rId100" Type="http://schemas.openxmlformats.org/officeDocument/2006/relationships/image" Target="media/image48.emf"/><Relationship Id="rId282" Type="http://schemas.openxmlformats.org/officeDocument/2006/relationships/oleObject" Target="embeddings/oleObject136.bin"/><Relationship Id="rId338" Type="http://schemas.openxmlformats.org/officeDocument/2006/relationships/image" Target="media/image166.emf"/><Relationship Id="rId503" Type="http://schemas.openxmlformats.org/officeDocument/2006/relationships/oleObject" Target="embeddings/oleObject247.bin"/><Relationship Id="rId545" Type="http://schemas.openxmlformats.org/officeDocument/2006/relationships/oleObject" Target="embeddings/oleObject268.bin"/><Relationship Id="rId587" Type="http://schemas.openxmlformats.org/officeDocument/2006/relationships/oleObject" Target="embeddings/oleObject289.bin"/><Relationship Id="rId710" Type="http://schemas.openxmlformats.org/officeDocument/2006/relationships/image" Target="media/image352.emf"/><Relationship Id="rId752" Type="http://schemas.openxmlformats.org/officeDocument/2006/relationships/image" Target="media/image373.emf"/><Relationship Id="rId808" Type="http://schemas.openxmlformats.org/officeDocument/2006/relationships/image" Target="media/image402.emf"/><Relationship Id="rId8" Type="http://schemas.openxmlformats.org/officeDocument/2006/relationships/image" Target="media/image2.emf"/><Relationship Id="rId142" Type="http://schemas.openxmlformats.org/officeDocument/2006/relationships/image" Target="media/image69.emf"/><Relationship Id="rId184" Type="http://schemas.openxmlformats.org/officeDocument/2006/relationships/image" Target="media/image90.emf"/><Relationship Id="rId391" Type="http://schemas.openxmlformats.org/officeDocument/2006/relationships/oleObject" Target="embeddings/oleObject191.bin"/><Relationship Id="rId405" Type="http://schemas.openxmlformats.org/officeDocument/2006/relationships/oleObject" Target="embeddings/oleObject198.bin"/><Relationship Id="rId447" Type="http://schemas.openxmlformats.org/officeDocument/2006/relationships/oleObject" Target="embeddings/oleObject219.bin"/><Relationship Id="rId612" Type="http://schemas.openxmlformats.org/officeDocument/2006/relationships/image" Target="media/image303.emf"/><Relationship Id="rId794" Type="http://schemas.openxmlformats.org/officeDocument/2006/relationships/oleObject" Target="embeddings/oleObject392.bin"/><Relationship Id="rId251" Type="http://schemas.openxmlformats.org/officeDocument/2006/relationships/image" Target="media/image124.emf"/><Relationship Id="rId489" Type="http://schemas.openxmlformats.org/officeDocument/2006/relationships/oleObject" Target="embeddings/oleObject240.bin"/><Relationship Id="rId654" Type="http://schemas.openxmlformats.org/officeDocument/2006/relationships/image" Target="media/image324.emf"/><Relationship Id="rId696" Type="http://schemas.openxmlformats.org/officeDocument/2006/relationships/image" Target="media/image345.emf"/><Relationship Id="rId861" Type="http://schemas.openxmlformats.org/officeDocument/2006/relationships/oleObject" Target="embeddings/oleObject425.bin"/><Relationship Id="rId917" Type="http://schemas.openxmlformats.org/officeDocument/2006/relationships/oleObject" Target="embeddings/oleObject453.bin"/><Relationship Id="rId46" Type="http://schemas.openxmlformats.org/officeDocument/2006/relationships/image" Target="media/image21.emf"/><Relationship Id="rId293" Type="http://schemas.openxmlformats.org/officeDocument/2006/relationships/image" Target="media/image144.emf"/><Relationship Id="rId307" Type="http://schemas.openxmlformats.org/officeDocument/2006/relationships/image" Target="media/image151.emf"/><Relationship Id="rId349" Type="http://schemas.openxmlformats.org/officeDocument/2006/relationships/oleObject" Target="embeddings/oleObject170.bin"/><Relationship Id="rId514" Type="http://schemas.openxmlformats.org/officeDocument/2006/relationships/image" Target="media/image254.emf"/><Relationship Id="rId556" Type="http://schemas.openxmlformats.org/officeDocument/2006/relationships/image" Target="media/image275.emf"/><Relationship Id="rId721" Type="http://schemas.openxmlformats.org/officeDocument/2006/relationships/oleObject" Target="embeddings/oleObject356.bin"/><Relationship Id="rId763" Type="http://schemas.openxmlformats.org/officeDocument/2006/relationships/oleObject" Target="embeddings/oleObject377.bin"/><Relationship Id="rId88" Type="http://schemas.openxmlformats.org/officeDocument/2006/relationships/image" Target="media/image42.emf"/><Relationship Id="rId111" Type="http://schemas.openxmlformats.org/officeDocument/2006/relationships/oleObject" Target="embeddings/oleObject51.bin"/><Relationship Id="rId153" Type="http://schemas.openxmlformats.org/officeDocument/2006/relationships/image" Target="media/image740.jpeg"/><Relationship Id="rId195" Type="http://schemas.openxmlformats.org/officeDocument/2006/relationships/oleObject" Target="embeddings/oleObject92.bin"/><Relationship Id="rId209" Type="http://schemas.openxmlformats.org/officeDocument/2006/relationships/oleObject" Target="embeddings/oleObject99.bin"/><Relationship Id="rId360" Type="http://schemas.openxmlformats.org/officeDocument/2006/relationships/image" Target="media/image177.emf"/><Relationship Id="rId416" Type="http://schemas.openxmlformats.org/officeDocument/2006/relationships/image" Target="media/image205.emf"/><Relationship Id="rId598" Type="http://schemas.openxmlformats.org/officeDocument/2006/relationships/image" Target="media/image296.emf"/><Relationship Id="rId819" Type="http://schemas.openxmlformats.org/officeDocument/2006/relationships/oleObject" Target="embeddings/oleObject404.bin"/><Relationship Id="rId220" Type="http://schemas.openxmlformats.org/officeDocument/2006/relationships/oleObject" Target="embeddings/oleObject104.bin"/><Relationship Id="rId458" Type="http://schemas.openxmlformats.org/officeDocument/2006/relationships/image" Target="media/image226.emf"/><Relationship Id="rId623" Type="http://schemas.openxmlformats.org/officeDocument/2006/relationships/oleObject" Target="embeddings/oleObject307.bin"/><Relationship Id="rId665" Type="http://schemas.openxmlformats.org/officeDocument/2006/relationships/oleObject" Target="embeddings/oleObject328.bin"/><Relationship Id="rId830" Type="http://schemas.openxmlformats.org/officeDocument/2006/relationships/image" Target="media/image413.emf"/><Relationship Id="rId872" Type="http://schemas.openxmlformats.org/officeDocument/2006/relationships/image" Target="media/image434.emf"/><Relationship Id="rId928" Type="http://schemas.openxmlformats.org/officeDocument/2006/relationships/fontTable" Target="fontTable.xml"/><Relationship Id="rId15" Type="http://schemas.openxmlformats.org/officeDocument/2006/relationships/oleObject" Target="embeddings/oleObject4.bin"/><Relationship Id="rId57" Type="http://schemas.openxmlformats.org/officeDocument/2006/relationships/oleObject" Target="embeddings/oleObject25.bin"/><Relationship Id="rId262" Type="http://schemas.openxmlformats.org/officeDocument/2006/relationships/oleObject" Target="embeddings/oleObject125.bin"/><Relationship Id="rId318" Type="http://schemas.openxmlformats.org/officeDocument/2006/relationships/oleObject" Target="embeddings/oleObject154.bin"/><Relationship Id="rId525" Type="http://schemas.openxmlformats.org/officeDocument/2006/relationships/oleObject" Target="embeddings/oleObject258.bin"/><Relationship Id="rId567" Type="http://schemas.openxmlformats.org/officeDocument/2006/relationships/oleObject" Target="embeddings/oleObject279.bin"/><Relationship Id="rId732" Type="http://schemas.openxmlformats.org/officeDocument/2006/relationships/image" Target="media/image363.emf"/><Relationship Id="rId99" Type="http://schemas.openxmlformats.org/officeDocument/2006/relationships/oleObject" Target="embeddings/oleObject45.bin"/><Relationship Id="rId122" Type="http://schemas.openxmlformats.org/officeDocument/2006/relationships/image" Target="media/image59.emf"/><Relationship Id="rId164" Type="http://schemas.openxmlformats.org/officeDocument/2006/relationships/image" Target="media/image80.emf"/><Relationship Id="rId371" Type="http://schemas.openxmlformats.org/officeDocument/2006/relationships/oleObject" Target="embeddings/oleObject181.bin"/><Relationship Id="rId774" Type="http://schemas.openxmlformats.org/officeDocument/2006/relationships/oleObject" Target="embeddings/oleObject382.bin"/><Relationship Id="rId427" Type="http://schemas.openxmlformats.org/officeDocument/2006/relationships/oleObject" Target="embeddings/oleObject209.bin"/><Relationship Id="rId469" Type="http://schemas.openxmlformats.org/officeDocument/2006/relationships/oleObject" Target="embeddings/oleObject230.bin"/><Relationship Id="rId634" Type="http://schemas.openxmlformats.org/officeDocument/2006/relationships/image" Target="media/image314.emf"/><Relationship Id="rId676" Type="http://schemas.openxmlformats.org/officeDocument/2006/relationships/image" Target="media/image335.emf"/><Relationship Id="rId841" Type="http://schemas.openxmlformats.org/officeDocument/2006/relationships/oleObject" Target="embeddings/oleObject415.bin"/><Relationship Id="rId883" Type="http://schemas.openxmlformats.org/officeDocument/2006/relationships/oleObject" Target="embeddings/oleObject436.bin"/><Relationship Id="rId26" Type="http://schemas.openxmlformats.org/officeDocument/2006/relationships/image" Target="media/image11.wmf"/><Relationship Id="rId231" Type="http://schemas.openxmlformats.org/officeDocument/2006/relationships/image" Target="media/image114.emf"/><Relationship Id="rId273" Type="http://schemas.openxmlformats.org/officeDocument/2006/relationships/image" Target="media/image135.emf"/><Relationship Id="rId329" Type="http://schemas.openxmlformats.org/officeDocument/2006/relationships/image" Target="media/image162.emf"/><Relationship Id="rId480" Type="http://schemas.openxmlformats.org/officeDocument/2006/relationships/image" Target="media/image237.emf"/><Relationship Id="rId536" Type="http://schemas.openxmlformats.org/officeDocument/2006/relationships/image" Target="media/image265.emf"/><Relationship Id="rId701" Type="http://schemas.openxmlformats.org/officeDocument/2006/relationships/oleObject" Target="embeddings/oleObject346.bin"/><Relationship Id="rId68" Type="http://schemas.openxmlformats.org/officeDocument/2006/relationships/image" Target="media/image32.emf"/><Relationship Id="rId133" Type="http://schemas.openxmlformats.org/officeDocument/2006/relationships/oleObject" Target="embeddings/oleObject62.bin"/><Relationship Id="rId175" Type="http://schemas.openxmlformats.org/officeDocument/2006/relationships/oleObject" Target="embeddings/oleObject82.bin"/><Relationship Id="rId340" Type="http://schemas.openxmlformats.org/officeDocument/2006/relationships/image" Target="media/image167.emf"/><Relationship Id="rId578" Type="http://schemas.openxmlformats.org/officeDocument/2006/relationships/image" Target="media/image286.emf"/><Relationship Id="rId743" Type="http://schemas.openxmlformats.org/officeDocument/2006/relationships/oleObject" Target="embeddings/oleObject367.bin"/><Relationship Id="rId785" Type="http://schemas.openxmlformats.org/officeDocument/2006/relationships/image" Target="media/image390.emf"/><Relationship Id="rId200" Type="http://schemas.openxmlformats.org/officeDocument/2006/relationships/image" Target="media/image98.emf"/><Relationship Id="rId382" Type="http://schemas.openxmlformats.org/officeDocument/2006/relationships/image" Target="media/image188.emf"/><Relationship Id="rId438" Type="http://schemas.openxmlformats.org/officeDocument/2006/relationships/image" Target="media/image216.emf"/><Relationship Id="rId603" Type="http://schemas.openxmlformats.org/officeDocument/2006/relationships/oleObject" Target="embeddings/oleObject297.bin"/><Relationship Id="rId645" Type="http://schemas.openxmlformats.org/officeDocument/2006/relationships/oleObject" Target="embeddings/oleObject318.bin"/><Relationship Id="rId687" Type="http://schemas.openxmlformats.org/officeDocument/2006/relationships/oleObject" Target="embeddings/oleObject339.bin"/><Relationship Id="rId810" Type="http://schemas.openxmlformats.org/officeDocument/2006/relationships/image" Target="media/image403.emf"/><Relationship Id="rId852" Type="http://schemas.openxmlformats.org/officeDocument/2006/relationships/image" Target="media/image424.emf"/><Relationship Id="rId908" Type="http://schemas.openxmlformats.org/officeDocument/2006/relationships/image" Target="media/image452.emf"/><Relationship Id="rId242" Type="http://schemas.openxmlformats.org/officeDocument/2006/relationships/oleObject" Target="embeddings/oleObject115.bin"/><Relationship Id="rId284" Type="http://schemas.openxmlformats.org/officeDocument/2006/relationships/oleObject" Target="embeddings/oleObject137.bin"/><Relationship Id="rId491" Type="http://schemas.openxmlformats.org/officeDocument/2006/relationships/oleObject" Target="embeddings/oleObject241.bin"/><Relationship Id="rId505" Type="http://schemas.openxmlformats.org/officeDocument/2006/relationships/oleObject" Target="embeddings/oleObject248.bin"/><Relationship Id="rId712" Type="http://schemas.openxmlformats.org/officeDocument/2006/relationships/image" Target="media/image353.emf"/><Relationship Id="rId894" Type="http://schemas.openxmlformats.org/officeDocument/2006/relationships/image" Target="media/image445.emf"/><Relationship Id="rId37" Type="http://schemas.openxmlformats.org/officeDocument/2006/relationships/oleObject" Target="embeddings/oleObject15.bin"/><Relationship Id="rId79" Type="http://schemas.openxmlformats.org/officeDocument/2006/relationships/oleObject" Target="embeddings/oleObject36.bin"/><Relationship Id="rId102" Type="http://schemas.openxmlformats.org/officeDocument/2006/relationships/image" Target="media/image49.emf"/><Relationship Id="rId144" Type="http://schemas.openxmlformats.org/officeDocument/2006/relationships/image" Target="media/image70.emf"/><Relationship Id="rId547" Type="http://schemas.openxmlformats.org/officeDocument/2006/relationships/oleObject" Target="embeddings/oleObject269.bin"/><Relationship Id="rId589" Type="http://schemas.openxmlformats.org/officeDocument/2006/relationships/oleObject" Target="embeddings/oleObject290.bin"/><Relationship Id="rId754" Type="http://schemas.openxmlformats.org/officeDocument/2006/relationships/image" Target="media/image374.emf"/><Relationship Id="rId796" Type="http://schemas.openxmlformats.org/officeDocument/2006/relationships/oleObject" Target="embeddings/oleObject393.bin"/><Relationship Id="rId90" Type="http://schemas.openxmlformats.org/officeDocument/2006/relationships/image" Target="media/image43.emf"/><Relationship Id="rId186" Type="http://schemas.openxmlformats.org/officeDocument/2006/relationships/image" Target="media/image91.emf"/><Relationship Id="rId351" Type="http://schemas.openxmlformats.org/officeDocument/2006/relationships/oleObject" Target="embeddings/oleObject171.bin"/><Relationship Id="rId393" Type="http://schemas.openxmlformats.org/officeDocument/2006/relationships/oleObject" Target="embeddings/oleObject192.bin"/><Relationship Id="rId407" Type="http://schemas.openxmlformats.org/officeDocument/2006/relationships/oleObject" Target="embeddings/oleObject199.bin"/><Relationship Id="rId449" Type="http://schemas.openxmlformats.org/officeDocument/2006/relationships/oleObject" Target="embeddings/oleObject220.bin"/><Relationship Id="rId614" Type="http://schemas.openxmlformats.org/officeDocument/2006/relationships/image" Target="media/image304.emf"/><Relationship Id="rId656" Type="http://schemas.openxmlformats.org/officeDocument/2006/relationships/image" Target="media/image325.emf"/><Relationship Id="rId821" Type="http://schemas.openxmlformats.org/officeDocument/2006/relationships/oleObject" Target="embeddings/oleObject405.bin"/><Relationship Id="rId863" Type="http://schemas.openxmlformats.org/officeDocument/2006/relationships/oleObject" Target="embeddings/oleObject426.bin"/><Relationship Id="rId211" Type="http://schemas.openxmlformats.org/officeDocument/2006/relationships/oleObject" Target="embeddings/oleObject100.bin"/><Relationship Id="rId253" Type="http://schemas.openxmlformats.org/officeDocument/2006/relationships/image" Target="media/image125.emf"/><Relationship Id="rId295" Type="http://schemas.openxmlformats.org/officeDocument/2006/relationships/image" Target="media/image145.emf"/><Relationship Id="rId309" Type="http://schemas.openxmlformats.org/officeDocument/2006/relationships/image" Target="media/image152.emf"/><Relationship Id="rId460" Type="http://schemas.openxmlformats.org/officeDocument/2006/relationships/image" Target="media/image227.emf"/><Relationship Id="rId516" Type="http://schemas.openxmlformats.org/officeDocument/2006/relationships/image" Target="media/image255.emf"/><Relationship Id="rId698" Type="http://schemas.openxmlformats.org/officeDocument/2006/relationships/image" Target="media/image346.emf"/><Relationship Id="rId919" Type="http://schemas.openxmlformats.org/officeDocument/2006/relationships/oleObject" Target="embeddings/oleObject454.bin"/><Relationship Id="rId48" Type="http://schemas.openxmlformats.org/officeDocument/2006/relationships/image" Target="media/image22.emf"/><Relationship Id="rId113" Type="http://schemas.openxmlformats.org/officeDocument/2006/relationships/oleObject" Target="embeddings/oleObject52.bin"/><Relationship Id="rId320" Type="http://schemas.openxmlformats.org/officeDocument/2006/relationships/oleObject" Target="embeddings/oleObject155.bin"/><Relationship Id="rId558" Type="http://schemas.openxmlformats.org/officeDocument/2006/relationships/image" Target="media/image276.emf"/><Relationship Id="rId723" Type="http://schemas.openxmlformats.org/officeDocument/2006/relationships/oleObject" Target="embeddings/oleObject357.bin"/><Relationship Id="rId765" Type="http://schemas.openxmlformats.org/officeDocument/2006/relationships/image" Target="media/image380.emf"/><Relationship Id="rId155" Type="http://schemas.openxmlformats.org/officeDocument/2006/relationships/oleObject" Target="embeddings/oleObject72.bin"/><Relationship Id="rId197" Type="http://schemas.openxmlformats.org/officeDocument/2006/relationships/oleObject" Target="embeddings/oleObject93.bin"/><Relationship Id="rId362" Type="http://schemas.openxmlformats.org/officeDocument/2006/relationships/image" Target="media/image178.emf"/><Relationship Id="rId418" Type="http://schemas.openxmlformats.org/officeDocument/2006/relationships/image" Target="media/image206.emf"/><Relationship Id="rId625" Type="http://schemas.openxmlformats.org/officeDocument/2006/relationships/oleObject" Target="embeddings/oleObject308.bin"/><Relationship Id="rId832" Type="http://schemas.openxmlformats.org/officeDocument/2006/relationships/image" Target="media/image414.emf"/><Relationship Id="rId222" Type="http://schemas.openxmlformats.org/officeDocument/2006/relationships/oleObject" Target="embeddings/oleObject105.bin"/><Relationship Id="rId264" Type="http://schemas.openxmlformats.org/officeDocument/2006/relationships/oleObject" Target="embeddings/oleObject126.bin"/><Relationship Id="rId471" Type="http://schemas.openxmlformats.org/officeDocument/2006/relationships/oleObject" Target="embeddings/oleObject231.bin"/><Relationship Id="rId667" Type="http://schemas.openxmlformats.org/officeDocument/2006/relationships/oleObject" Target="embeddings/oleObject329.bin"/><Relationship Id="rId874" Type="http://schemas.openxmlformats.org/officeDocument/2006/relationships/image" Target="media/image435.emf"/><Relationship Id="rId17" Type="http://schemas.openxmlformats.org/officeDocument/2006/relationships/oleObject" Target="embeddings/oleObject5.bin"/><Relationship Id="rId59" Type="http://schemas.openxmlformats.org/officeDocument/2006/relationships/oleObject" Target="embeddings/oleObject26.bin"/><Relationship Id="rId124" Type="http://schemas.openxmlformats.org/officeDocument/2006/relationships/image" Target="media/image60.emf"/><Relationship Id="rId527" Type="http://schemas.openxmlformats.org/officeDocument/2006/relationships/oleObject" Target="embeddings/oleObject259.bin"/><Relationship Id="rId569" Type="http://schemas.openxmlformats.org/officeDocument/2006/relationships/oleObject" Target="embeddings/oleObject280.bin"/><Relationship Id="rId734" Type="http://schemas.openxmlformats.org/officeDocument/2006/relationships/image" Target="media/image364.emf"/><Relationship Id="rId776" Type="http://schemas.openxmlformats.org/officeDocument/2006/relationships/oleObject" Target="embeddings/oleObject383.bin"/><Relationship Id="rId70" Type="http://schemas.openxmlformats.org/officeDocument/2006/relationships/image" Target="media/image33.emf"/><Relationship Id="rId166" Type="http://schemas.openxmlformats.org/officeDocument/2006/relationships/image" Target="media/image81.emf"/><Relationship Id="rId331" Type="http://schemas.openxmlformats.org/officeDocument/2006/relationships/oleObject" Target="embeddings/oleObject161.bin"/><Relationship Id="rId373" Type="http://schemas.openxmlformats.org/officeDocument/2006/relationships/oleObject" Target="embeddings/oleObject182.bin"/><Relationship Id="rId429" Type="http://schemas.openxmlformats.org/officeDocument/2006/relationships/oleObject" Target="embeddings/oleObject210.bin"/><Relationship Id="rId580" Type="http://schemas.openxmlformats.org/officeDocument/2006/relationships/image" Target="media/image287.emf"/><Relationship Id="rId636" Type="http://schemas.openxmlformats.org/officeDocument/2006/relationships/image" Target="media/image315.emf"/><Relationship Id="rId801" Type="http://schemas.openxmlformats.org/officeDocument/2006/relationships/oleObject" Target="embeddings/oleObject395.bin"/><Relationship Id="rId1" Type="http://schemas.openxmlformats.org/officeDocument/2006/relationships/customXml" Target="../customXml/item1.xml"/><Relationship Id="rId233" Type="http://schemas.openxmlformats.org/officeDocument/2006/relationships/image" Target="media/image115.emf"/><Relationship Id="rId440" Type="http://schemas.openxmlformats.org/officeDocument/2006/relationships/image" Target="media/image217.emf"/><Relationship Id="rId678" Type="http://schemas.openxmlformats.org/officeDocument/2006/relationships/image" Target="media/image336.emf"/><Relationship Id="rId843" Type="http://schemas.openxmlformats.org/officeDocument/2006/relationships/oleObject" Target="embeddings/oleObject416.bin"/><Relationship Id="rId885" Type="http://schemas.openxmlformats.org/officeDocument/2006/relationships/oleObject" Target="embeddings/oleObject437.bin"/><Relationship Id="rId28" Type="http://schemas.openxmlformats.org/officeDocument/2006/relationships/image" Target="media/image12.emf"/><Relationship Id="rId275" Type="http://schemas.openxmlformats.org/officeDocument/2006/relationships/image" Target="media/image136.emf"/><Relationship Id="rId300" Type="http://schemas.openxmlformats.org/officeDocument/2006/relationships/oleObject" Target="embeddings/oleObject145.bin"/><Relationship Id="rId482" Type="http://schemas.openxmlformats.org/officeDocument/2006/relationships/image" Target="media/image238.emf"/><Relationship Id="rId538" Type="http://schemas.openxmlformats.org/officeDocument/2006/relationships/image" Target="media/image266.emf"/><Relationship Id="rId703" Type="http://schemas.openxmlformats.org/officeDocument/2006/relationships/oleObject" Target="embeddings/oleObject347.bin"/><Relationship Id="rId745" Type="http://schemas.openxmlformats.org/officeDocument/2006/relationships/oleObject" Target="embeddings/oleObject368.bin"/><Relationship Id="rId910" Type="http://schemas.openxmlformats.org/officeDocument/2006/relationships/image" Target="media/image453.emf"/><Relationship Id="rId81" Type="http://schemas.openxmlformats.org/officeDocument/2006/relationships/image" Target="media/image380.jpeg"/><Relationship Id="rId135" Type="http://schemas.openxmlformats.org/officeDocument/2006/relationships/oleObject" Target="embeddings/oleObject63.bin"/><Relationship Id="rId177" Type="http://schemas.openxmlformats.org/officeDocument/2006/relationships/oleObject" Target="embeddings/oleObject83.bin"/><Relationship Id="rId342" Type="http://schemas.openxmlformats.org/officeDocument/2006/relationships/image" Target="media/image168.emf"/><Relationship Id="rId384" Type="http://schemas.openxmlformats.org/officeDocument/2006/relationships/image" Target="media/image189.emf"/><Relationship Id="rId591" Type="http://schemas.openxmlformats.org/officeDocument/2006/relationships/oleObject" Target="embeddings/oleObject291.bin"/><Relationship Id="rId605" Type="http://schemas.openxmlformats.org/officeDocument/2006/relationships/oleObject" Target="embeddings/oleObject298.bin"/><Relationship Id="rId787" Type="http://schemas.openxmlformats.org/officeDocument/2006/relationships/image" Target="media/image391.emf"/><Relationship Id="rId812" Type="http://schemas.openxmlformats.org/officeDocument/2006/relationships/image" Target="media/image404.emf"/><Relationship Id="rId202" Type="http://schemas.openxmlformats.org/officeDocument/2006/relationships/image" Target="media/image99.emf"/><Relationship Id="rId244" Type="http://schemas.openxmlformats.org/officeDocument/2006/relationships/oleObject" Target="embeddings/oleObject116.bin"/><Relationship Id="rId647" Type="http://schemas.openxmlformats.org/officeDocument/2006/relationships/oleObject" Target="embeddings/oleObject319.bin"/><Relationship Id="rId689" Type="http://schemas.openxmlformats.org/officeDocument/2006/relationships/oleObject" Target="embeddings/oleObject340.bin"/><Relationship Id="rId854" Type="http://schemas.openxmlformats.org/officeDocument/2006/relationships/image" Target="media/image425.emf"/><Relationship Id="rId896" Type="http://schemas.openxmlformats.org/officeDocument/2006/relationships/image" Target="media/image446.emf"/><Relationship Id="rId39" Type="http://schemas.openxmlformats.org/officeDocument/2006/relationships/oleObject" Target="embeddings/oleObject16.bin"/><Relationship Id="rId286" Type="http://schemas.openxmlformats.org/officeDocument/2006/relationships/oleObject" Target="embeddings/oleObject138.bin"/><Relationship Id="rId451" Type="http://schemas.openxmlformats.org/officeDocument/2006/relationships/oleObject" Target="embeddings/oleObject221.bin"/><Relationship Id="rId493" Type="http://schemas.openxmlformats.org/officeDocument/2006/relationships/oleObject" Target="embeddings/oleObject242.bin"/><Relationship Id="rId507" Type="http://schemas.openxmlformats.org/officeDocument/2006/relationships/oleObject" Target="embeddings/oleObject249.bin"/><Relationship Id="rId549" Type="http://schemas.openxmlformats.org/officeDocument/2006/relationships/oleObject" Target="embeddings/oleObject270.bin"/><Relationship Id="rId714" Type="http://schemas.openxmlformats.org/officeDocument/2006/relationships/image" Target="media/image354.emf"/><Relationship Id="rId756" Type="http://schemas.openxmlformats.org/officeDocument/2006/relationships/image" Target="media/image375.emf"/><Relationship Id="rId921" Type="http://schemas.openxmlformats.org/officeDocument/2006/relationships/oleObject" Target="embeddings/oleObject455.bin"/><Relationship Id="rId50" Type="http://schemas.openxmlformats.org/officeDocument/2006/relationships/image" Target="media/image23.emf"/><Relationship Id="rId104" Type="http://schemas.openxmlformats.org/officeDocument/2006/relationships/image" Target="media/image50.emf"/><Relationship Id="rId146" Type="http://schemas.openxmlformats.org/officeDocument/2006/relationships/image" Target="media/image71.emf"/><Relationship Id="rId188" Type="http://schemas.openxmlformats.org/officeDocument/2006/relationships/image" Target="media/image92.emf"/><Relationship Id="rId311" Type="http://schemas.openxmlformats.org/officeDocument/2006/relationships/image" Target="media/image153.emf"/><Relationship Id="rId353" Type="http://schemas.openxmlformats.org/officeDocument/2006/relationships/oleObject" Target="embeddings/oleObject172.bin"/><Relationship Id="rId395" Type="http://schemas.openxmlformats.org/officeDocument/2006/relationships/oleObject" Target="embeddings/oleObject193.bin"/><Relationship Id="rId409" Type="http://schemas.openxmlformats.org/officeDocument/2006/relationships/oleObject" Target="embeddings/oleObject200.bin"/><Relationship Id="rId560" Type="http://schemas.openxmlformats.org/officeDocument/2006/relationships/image" Target="media/image277.emf"/><Relationship Id="rId798" Type="http://schemas.openxmlformats.org/officeDocument/2006/relationships/oleObject" Target="embeddings/oleObject394.bin"/><Relationship Id="rId92" Type="http://schemas.openxmlformats.org/officeDocument/2006/relationships/image" Target="media/image44.emf"/><Relationship Id="rId213" Type="http://schemas.openxmlformats.org/officeDocument/2006/relationships/oleObject" Target="embeddings/oleObject101.bin"/><Relationship Id="rId420" Type="http://schemas.openxmlformats.org/officeDocument/2006/relationships/image" Target="media/image207.emf"/><Relationship Id="rId616" Type="http://schemas.openxmlformats.org/officeDocument/2006/relationships/image" Target="media/image305.emf"/><Relationship Id="rId658" Type="http://schemas.openxmlformats.org/officeDocument/2006/relationships/image" Target="media/image326.emf"/><Relationship Id="rId823" Type="http://schemas.openxmlformats.org/officeDocument/2006/relationships/oleObject" Target="embeddings/oleObject406.bin"/><Relationship Id="rId865" Type="http://schemas.openxmlformats.org/officeDocument/2006/relationships/oleObject" Target="embeddings/oleObject427.bin"/><Relationship Id="rId255" Type="http://schemas.openxmlformats.org/officeDocument/2006/relationships/image" Target="media/image126.emf"/><Relationship Id="rId297" Type="http://schemas.openxmlformats.org/officeDocument/2006/relationships/image" Target="media/image146.emf"/><Relationship Id="rId462" Type="http://schemas.openxmlformats.org/officeDocument/2006/relationships/image" Target="media/image228.emf"/><Relationship Id="rId518" Type="http://schemas.openxmlformats.org/officeDocument/2006/relationships/image" Target="media/image256.emf"/><Relationship Id="rId725" Type="http://schemas.openxmlformats.org/officeDocument/2006/relationships/oleObject" Target="embeddings/oleObject358.bin"/><Relationship Id="rId115" Type="http://schemas.openxmlformats.org/officeDocument/2006/relationships/oleObject" Target="embeddings/oleObject53.bin"/><Relationship Id="rId157" Type="http://schemas.openxmlformats.org/officeDocument/2006/relationships/oleObject" Target="embeddings/oleObject73.bin"/><Relationship Id="rId322" Type="http://schemas.openxmlformats.org/officeDocument/2006/relationships/oleObject" Target="embeddings/oleObject156.bin"/><Relationship Id="rId364" Type="http://schemas.openxmlformats.org/officeDocument/2006/relationships/image" Target="media/image179.emf"/><Relationship Id="rId767" Type="http://schemas.openxmlformats.org/officeDocument/2006/relationships/image" Target="media/image381.emf"/><Relationship Id="rId61" Type="http://schemas.openxmlformats.org/officeDocument/2006/relationships/oleObject" Target="embeddings/oleObject27.bin"/><Relationship Id="rId199" Type="http://schemas.openxmlformats.org/officeDocument/2006/relationships/oleObject" Target="embeddings/oleObject94.bin"/><Relationship Id="rId571" Type="http://schemas.openxmlformats.org/officeDocument/2006/relationships/oleObject" Target="embeddings/oleObject281.bin"/><Relationship Id="rId627" Type="http://schemas.openxmlformats.org/officeDocument/2006/relationships/oleObject" Target="embeddings/oleObject309.bin"/><Relationship Id="rId669" Type="http://schemas.openxmlformats.org/officeDocument/2006/relationships/oleObject" Target="embeddings/oleObject330.bin"/><Relationship Id="rId834" Type="http://schemas.openxmlformats.org/officeDocument/2006/relationships/image" Target="media/image415.emf"/><Relationship Id="rId876" Type="http://schemas.openxmlformats.org/officeDocument/2006/relationships/image" Target="media/image436.emf"/><Relationship Id="rId19" Type="http://schemas.openxmlformats.org/officeDocument/2006/relationships/oleObject" Target="embeddings/oleObject6.bin"/><Relationship Id="rId224" Type="http://schemas.openxmlformats.org/officeDocument/2006/relationships/oleObject" Target="embeddings/oleObject106.bin"/><Relationship Id="rId266" Type="http://schemas.openxmlformats.org/officeDocument/2006/relationships/oleObject" Target="embeddings/oleObject127.bin"/><Relationship Id="rId431" Type="http://schemas.openxmlformats.org/officeDocument/2006/relationships/oleObject" Target="embeddings/oleObject211.bin"/><Relationship Id="rId473" Type="http://schemas.openxmlformats.org/officeDocument/2006/relationships/oleObject" Target="embeddings/oleObject232.bin"/><Relationship Id="rId529" Type="http://schemas.openxmlformats.org/officeDocument/2006/relationships/oleObject" Target="embeddings/oleObject260.bin"/><Relationship Id="rId680" Type="http://schemas.openxmlformats.org/officeDocument/2006/relationships/image" Target="media/image337.emf"/><Relationship Id="rId736" Type="http://schemas.openxmlformats.org/officeDocument/2006/relationships/image" Target="media/image365.emf"/><Relationship Id="rId901" Type="http://schemas.openxmlformats.org/officeDocument/2006/relationships/oleObject" Target="embeddings/oleObject445.bin"/><Relationship Id="rId30" Type="http://schemas.openxmlformats.org/officeDocument/2006/relationships/image" Target="media/image13.emf"/><Relationship Id="rId126" Type="http://schemas.openxmlformats.org/officeDocument/2006/relationships/image" Target="media/image61.emf"/><Relationship Id="rId168" Type="http://schemas.openxmlformats.org/officeDocument/2006/relationships/image" Target="media/image82.emf"/><Relationship Id="rId333" Type="http://schemas.openxmlformats.org/officeDocument/2006/relationships/oleObject" Target="embeddings/oleObject162.bin"/><Relationship Id="rId540" Type="http://schemas.openxmlformats.org/officeDocument/2006/relationships/image" Target="media/image267.emf"/><Relationship Id="rId778" Type="http://schemas.openxmlformats.org/officeDocument/2006/relationships/oleObject" Target="embeddings/oleObject384.bin"/><Relationship Id="rId72" Type="http://schemas.openxmlformats.org/officeDocument/2006/relationships/image" Target="media/image34.emf"/><Relationship Id="rId375" Type="http://schemas.openxmlformats.org/officeDocument/2006/relationships/oleObject" Target="embeddings/oleObject183.bin"/><Relationship Id="rId582" Type="http://schemas.openxmlformats.org/officeDocument/2006/relationships/image" Target="media/image288.emf"/><Relationship Id="rId638" Type="http://schemas.openxmlformats.org/officeDocument/2006/relationships/image" Target="media/image316.emf"/><Relationship Id="rId803" Type="http://schemas.openxmlformats.org/officeDocument/2006/relationships/oleObject" Target="embeddings/oleObject396.bin"/><Relationship Id="rId845" Type="http://schemas.openxmlformats.org/officeDocument/2006/relationships/oleObject" Target="embeddings/oleObject417.bin"/><Relationship Id="rId3" Type="http://schemas.openxmlformats.org/officeDocument/2006/relationships/styles" Target="styles.xml"/><Relationship Id="rId235" Type="http://schemas.openxmlformats.org/officeDocument/2006/relationships/image" Target="media/image116.emf"/><Relationship Id="rId277" Type="http://schemas.openxmlformats.org/officeDocument/2006/relationships/oleObject" Target="embeddings/oleObject133.bin"/><Relationship Id="rId400" Type="http://schemas.openxmlformats.org/officeDocument/2006/relationships/image" Target="media/image197.emf"/><Relationship Id="rId442" Type="http://schemas.openxmlformats.org/officeDocument/2006/relationships/image" Target="media/image218.emf"/><Relationship Id="rId484" Type="http://schemas.openxmlformats.org/officeDocument/2006/relationships/image" Target="media/image239.emf"/><Relationship Id="rId705" Type="http://schemas.openxmlformats.org/officeDocument/2006/relationships/oleObject" Target="embeddings/oleObject348.bin"/><Relationship Id="rId887" Type="http://schemas.openxmlformats.org/officeDocument/2006/relationships/oleObject" Target="embeddings/oleObject438.bin"/><Relationship Id="rId137" Type="http://schemas.openxmlformats.org/officeDocument/2006/relationships/oleObject" Target="embeddings/oleObject64.bin"/><Relationship Id="rId302" Type="http://schemas.openxmlformats.org/officeDocument/2006/relationships/oleObject" Target="embeddings/oleObject146.bin"/><Relationship Id="rId344" Type="http://schemas.openxmlformats.org/officeDocument/2006/relationships/image" Target="media/image169.emf"/><Relationship Id="rId691" Type="http://schemas.openxmlformats.org/officeDocument/2006/relationships/oleObject" Target="embeddings/oleObject341.bin"/><Relationship Id="rId747" Type="http://schemas.openxmlformats.org/officeDocument/2006/relationships/oleObject" Target="embeddings/oleObject369.bin"/><Relationship Id="rId789" Type="http://schemas.openxmlformats.org/officeDocument/2006/relationships/image" Target="media/image392.emf"/><Relationship Id="rId912" Type="http://schemas.openxmlformats.org/officeDocument/2006/relationships/image" Target="media/image454.emf"/><Relationship Id="rId41" Type="http://schemas.openxmlformats.org/officeDocument/2006/relationships/oleObject" Target="embeddings/oleObject17.bin"/><Relationship Id="rId83" Type="http://schemas.openxmlformats.org/officeDocument/2006/relationships/oleObject" Target="embeddings/oleObject37.bin"/><Relationship Id="rId179" Type="http://schemas.openxmlformats.org/officeDocument/2006/relationships/oleObject" Target="embeddings/oleObject84.bin"/><Relationship Id="rId386" Type="http://schemas.openxmlformats.org/officeDocument/2006/relationships/image" Target="media/image190.emf"/><Relationship Id="rId551" Type="http://schemas.openxmlformats.org/officeDocument/2006/relationships/oleObject" Target="embeddings/oleObject271.bin"/><Relationship Id="rId593" Type="http://schemas.openxmlformats.org/officeDocument/2006/relationships/oleObject" Target="embeddings/oleObject292.bin"/><Relationship Id="rId607" Type="http://schemas.openxmlformats.org/officeDocument/2006/relationships/oleObject" Target="embeddings/oleObject299.bin"/><Relationship Id="rId649" Type="http://schemas.openxmlformats.org/officeDocument/2006/relationships/oleObject" Target="embeddings/oleObject320.bin"/><Relationship Id="rId814" Type="http://schemas.openxmlformats.org/officeDocument/2006/relationships/image" Target="media/image405.emf"/><Relationship Id="rId856" Type="http://schemas.openxmlformats.org/officeDocument/2006/relationships/image" Target="media/image426.emf"/><Relationship Id="rId190" Type="http://schemas.openxmlformats.org/officeDocument/2006/relationships/image" Target="media/image93.emf"/><Relationship Id="rId204" Type="http://schemas.openxmlformats.org/officeDocument/2006/relationships/image" Target="media/image100.emf"/><Relationship Id="rId246" Type="http://schemas.openxmlformats.org/officeDocument/2006/relationships/oleObject" Target="embeddings/oleObject117.bin"/><Relationship Id="rId288" Type="http://schemas.openxmlformats.org/officeDocument/2006/relationships/oleObject" Target="embeddings/oleObject139.bin"/><Relationship Id="rId411" Type="http://schemas.openxmlformats.org/officeDocument/2006/relationships/oleObject" Target="embeddings/oleObject201.bin"/><Relationship Id="rId453" Type="http://schemas.openxmlformats.org/officeDocument/2006/relationships/oleObject" Target="embeddings/oleObject222.bin"/><Relationship Id="rId509" Type="http://schemas.openxmlformats.org/officeDocument/2006/relationships/oleObject" Target="embeddings/oleObject250.bin"/><Relationship Id="rId660" Type="http://schemas.openxmlformats.org/officeDocument/2006/relationships/image" Target="media/image327.emf"/><Relationship Id="rId898" Type="http://schemas.openxmlformats.org/officeDocument/2006/relationships/image" Target="media/image447.emf"/><Relationship Id="rId106" Type="http://schemas.openxmlformats.org/officeDocument/2006/relationships/image" Target="media/image51.emf"/><Relationship Id="rId313" Type="http://schemas.openxmlformats.org/officeDocument/2006/relationships/image" Target="media/image154.emf"/><Relationship Id="rId495" Type="http://schemas.openxmlformats.org/officeDocument/2006/relationships/oleObject" Target="embeddings/oleObject243.bin"/><Relationship Id="rId716" Type="http://schemas.openxmlformats.org/officeDocument/2006/relationships/image" Target="media/image355.emf"/><Relationship Id="rId758" Type="http://schemas.openxmlformats.org/officeDocument/2006/relationships/image" Target="media/image376.emf"/><Relationship Id="rId923" Type="http://schemas.openxmlformats.org/officeDocument/2006/relationships/oleObject" Target="embeddings/oleObject456.bin"/><Relationship Id="rId10" Type="http://schemas.openxmlformats.org/officeDocument/2006/relationships/image" Target="media/image3.emf"/><Relationship Id="rId52" Type="http://schemas.openxmlformats.org/officeDocument/2006/relationships/image" Target="media/image24.emf"/><Relationship Id="rId94" Type="http://schemas.openxmlformats.org/officeDocument/2006/relationships/image" Target="media/image45.emf"/><Relationship Id="rId148" Type="http://schemas.openxmlformats.org/officeDocument/2006/relationships/image" Target="media/image72.emf"/><Relationship Id="rId355" Type="http://schemas.openxmlformats.org/officeDocument/2006/relationships/oleObject" Target="embeddings/oleObject173.bin"/><Relationship Id="rId397" Type="http://schemas.openxmlformats.org/officeDocument/2006/relationships/oleObject" Target="embeddings/oleObject194.bin"/><Relationship Id="rId520" Type="http://schemas.openxmlformats.org/officeDocument/2006/relationships/image" Target="media/image257.emf"/><Relationship Id="rId562" Type="http://schemas.openxmlformats.org/officeDocument/2006/relationships/image" Target="media/image278.emf"/><Relationship Id="rId618" Type="http://schemas.openxmlformats.org/officeDocument/2006/relationships/image" Target="media/image306.emf"/><Relationship Id="rId825" Type="http://schemas.openxmlformats.org/officeDocument/2006/relationships/oleObject" Target="embeddings/oleObject407.bin"/><Relationship Id="rId215" Type="http://schemas.openxmlformats.org/officeDocument/2006/relationships/oleObject" Target="embeddings/oleObject102.bin"/><Relationship Id="rId257" Type="http://schemas.openxmlformats.org/officeDocument/2006/relationships/image" Target="media/image127.emf"/><Relationship Id="rId422" Type="http://schemas.openxmlformats.org/officeDocument/2006/relationships/image" Target="media/image208.emf"/><Relationship Id="rId464" Type="http://schemas.openxmlformats.org/officeDocument/2006/relationships/image" Target="media/image229.emf"/><Relationship Id="rId867" Type="http://schemas.openxmlformats.org/officeDocument/2006/relationships/oleObject" Target="embeddings/oleObject428.bin"/><Relationship Id="rId299" Type="http://schemas.openxmlformats.org/officeDocument/2006/relationships/image" Target="media/image147.emf"/><Relationship Id="rId727" Type="http://schemas.openxmlformats.org/officeDocument/2006/relationships/oleObject" Target="embeddings/oleObject359.bin"/><Relationship Id="rId63" Type="http://schemas.openxmlformats.org/officeDocument/2006/relationships/oleObject" Target="embeddings/oleObject28.bin"/><Relationship Id="rId159" Type="http://schemas.openxmlformats.org/officeDocument/2006/relationships/oleObject" Target="embeddings/oleObject74.bin"/><Relationship Id="rId366" Type="http://schemas.openxmlformats.org/officeDocument/2006/relationships/image" Target="media/image180.emf"/><Relationship Id="rId573" Type="http://schemas.openxmlformats.org/officeDocument/2006/relationships/oleObject" Target="embeddings/oleObject282.bin"/><Relationship Id="rId780" Type="http://schemas.openxmlformats.org/officeDocument/2006/relationships/oleObject" Target="embeddings/oleObject385.bin"/><Relationship Id="rId226" Type="http://schemas.openxmlformats.org/officeDocument/2006/relationships/oleObject" Target="embeddings/oleObject107.bin"/><Relationship Id="rId433" Type="http://schemas.openxmlformats.org/officeDocument/2006/relationships/oleObject" Target="embeddings/oleObject212.bin"/><Relationship Id="rId878" Type="http://schemas.openxmlformats.org/officeDocument/2006/relationships/image" Target="media/image437.emf"/><Relationship Id="rId640" Type="http://schemas.openxmlformats.org/officeDocument/2006/relationships/image" Target="media/image317.emf"/><Relationship Id="rId738" Type="http://schemas.openxmlformats.org/officeDocument/2006/relationships/image" Target="media/image366.emf"/><Relationship Id="rId74" Type="http://schemas.openxmlformats.org/officeDocument/2006/relationships/image" Target="media/image35.emf"/><Relationship Id="rId377" Type="http://schemas.openxmlformats.org/officeDocument/2006/relationships/oleObject" Target="embeddings/oleObject184.bin"/><Relationship Id="rId500" Type="http://schemas.openxmlformats.org/officeDocument/2006/relationships/image" Target="media/image247.emf"/><Relationship Id="rId584" Type="http://schemas.openxmlformats.org/officeDocument/2006/relationships/image" Target="media/image289.emf"/><Relationship Id="rId805" Type="http://schemas.openxmlformats.org/officeDocument/2006/relationships/oleObject" Target="embeddings/oleObject397.bin"/><Relationship Id="rId5" Type="http://schemas.openxmlformats.org/officeDocument/2006/relationships/webSettings" Target="webSettings.xml"/><Relationship Id="rId237" Type="http://schemas.openxmlformats.org/officeDocument/2006/relationships/image" Target="media/image117.emf"/><Relationship Id="rId791" Type="http://schemas.openxmlformats.org/officeDocument/2006/relationships/image" Target="media/image393.emf"/><Relationship Id="rId889" Type="http://schemas.openxmlformats.org/officeDocument/2006/relationships/oleObject" Target="embeddings/oleObject439.bin"/><Relationship Id="rId444" Type="http://schemas.openxmlformats.org/officeDocument/2006/relationships/image" Target="media/image219.emf"/><Relationship Id="rId651" Type="http://schemas.openxmlformats.org/officeDocument/2006/relationships/oleObject" Target="embeddings/oleObject321.bin"/><Relationship Id="rId749" Type="http://schemas.openxmlformats.org/officeDocument/2006/relationships/oleObject" Target="embeddings/oleObject370.bin"/><Relationship Id="rId290" Type="http://schemas.openxmlformats.org/officeDocument/2006/relationships/oleObject" Target="embeddings/oleObject140.bin"/><Relationship Id="rId304" Type="http://schemas.openxmlformats.org/officeDocument/2006/relationships/oleObject" Target="embeddings/oleObject147.bin"/><Relationship Id="rId388" Type="http://schemas.openxmlformats.org/officeDocument/2006/relationships/image" Target="media/image191.emf"/><Relationship Id="rId511" Type="http://schemas.openxmlformats.org/officeDocument/2006/relationships/oleObject" Target="embeddings/oleObject251.bin"/><Relationship Id="rId609" Type="http://schemas.openxmlformats.org/officeDocument/2006/relationships/oleObject" Target="embeddings/oleObject300.bin"/><Relationship Id="rId85" Type="http://schemas.openxmlformats.org/officeDocument/2006/relationships/oleObject" Target="embeddings/oleObject38.bin"/><Relationship Id="rId150" Type="http://schemas.openxmlformats.org/officeDocument/2006/relationships/image" Target="media/image73.emf"/><Relationship Id="rId595" Type="http://schemas.openxmlformats.org/officeDocument/2006/relationships/oleObject" Target="embeddings/oleObject293.bin"/><Relationship Id="rId816" Type="http://schemas.openxmlformats.org/officeDocument/2006/relationships/image" Target="media/image406.emf"/><Relationship Id="rId248" Type="http://schemas.openxmlformats.org/officeDocument/2006/relationships/oleObject" Target="embeddings/oleObject118.bin"/><Relationship Id="rId455" Type="http://schemas.openxmlformats.org/officeDocument/2006/relationships/oleObject" Target="embeddings/oleObject223.bin"/><Relationship Id="rId662" Type="http://schemas.openxmlformats.org/officeDocument/2006/relationships/image" Target="media/image328.emf"/><Relationship Id="rId12" Type="http://schemas.openxmlformats.org/officeDocument/2006/relationships/image" Target="media/image4.emf"/><Relationship Id="rId108" Type="http://schemas.openxmlformats.org/officeDocument/2006/relationships/image" Target="media/image52.emf"/><Relationship Id="rId315" Type="http://schemas.openxmlformats.org/officeDocument/2006/relationships/image" Target="media/image155.emf"/><Relationship Id="rId522" Type="http://schemas.openxmlformats.org/officeDocument/2006/relationships/image" Target="media/image258.emf"/><Relationship Id="rId96" Type="http://schemas.openxmlformats.org/officeDocument/2006/relationships/image" Target="media/image46.emf"/><Relationship Id="rId161" Type="http://schemas.openxmlformats.org/officeDocument/2006/relationships/oleObject" Target="embeddings/oleObject75.bin"/><Relationship Id="rId399" Type="http://schemas.openxmlformats.org/officeDocument/2006/relationships/oleObject" Target="embeddings/oleObject195.bin"/><Relationship Id="rId827" Type="http://schemas.openxmlformats.org/officeDocument/2006/relationships/oleObject" Target="embeddings/oleObject408.bin"/><Relationship Id="rId259" Type="http://schemas.openxmlformats.org/officeDocument/2006/relationships/image" Target="media/image128.emf"/><Relationship Id="rId466" Type="http://schemas.openxmlformats.org/officeDocument/2006/relationships/image" Target="media/image230.emf"/><Relationship Id="rId673" Type="http://schemas.openxmlformats.org/officeDocument/2006/relationships/oleObject" Target="embeddings/oleObject332.bin"/><Relationship Id="rId880" Type="http://schemas.openxmlformats.org/officeDocument/2006/relationships/image" Target="media/image438.emf"/><Relationship Id="rId23" Type="http://schemas.openxmlformats.org/officeDocument/2006/relationships/oleObject" Target="embeddings/oleObject8.bin"/><Relationship Id="rId119" Type="http://schemas.openxmlformats.org/officeDocument/2006/relationships/oleObject" Target="embeddings/oleObject55.bin"/><Relationship Id="rId326" Type="http://schemas.openxmlformats.org/officeDocument/2006/relationships/oleObject" Target="embeddings/oleObject158.bin"/><Relationship Id="rId533" Type="http://schemas.openxmlformats.org/officeDocument/2006/relationships/oleObject" Target="embeddings/oleObject262.bin"/><Relationship Id="rId740" Type="http://schemas.openxmlformats.org/officeDocument/2006/relationships/image" Target="media/image367.emf"/><Relationship Id="rId838" Type="http://schemas.openxmlformats.org/officeDocument/2006/relationships/image" Target="media/image417.emf"/><Relationship Id="rId172" Type="http://schemas.openxmlformats.org/officeDocument/2006/relationships/image" Target="media/image84.emf"/><Relationship Id="rId477" Type="http://schemas.openxmlformats.org/officeDocument/2006/relationships/oleObject" Target="embeddings/oleObject234.bin"/><Relationship Id="rId600" Type="http://schemas.openxmlformats.org/officeDocument/2006/relationships/image" Target="media/image297.emf"/><Relationship Id="rId684" Type="http://schemas.openxmlformats.org/officeDocument/2006/relationships/image" Target="media/image339.emf"/><Relationship Id="rId337" Type="http://schemas.openxmlformats.org/officeDocument/2006/relationships/oleObject" Target="embeddings/oleObject164.bin"/><Relationship Id="rId891" Type="http://schemas.openxmlformats.org/officeDocument/2006/relationships/oleObject" Target="embeddings/oleObject440.bin"/><Relationship Id="rId905" Type="http://schemas.openxmlformats.org/officeDocument/2006/relationships/oleObject" Target="embeddings/oleObject447.bin"/><Relationship Id="rId34" Type="http://schemas.openxmlformats.org/officeDocument/2006/relationships/image" Target="media/image15.emf"/><Relationship Id="rId544" Type="http://schemas.openxmlformats.org/officeDocument/2006/relationships/image" Target="media/image269.emf"/><Relationship Id="rId751" Type="http://schemas.openxmlformats.org/officeDocument/2006/relationships/oleObject" Target="embeddings/oleObject371.bin"/><Relationship Id="rId849" Type="http://schemas.openxmlformats.org/officeDocument/2006/relationships/oleObject" Target="embeddings/oleObject419.bin"/><Relationship Id="rId183" Type="http://schemas.openxmlformats.org/officeDocument/2006/relationships/oleObject" Target="embeddings/oleObject86.bin"/><Relationship Id="rId390" Type="http://schemas.openxmlformats.org/officeDocument/2006/relationships/image" Target="media/image192.emf"/><Relationship Id="rId404" Type="http://schemas.openxmlformats.org/officeDocument/2006/relationships/image" Target="media/image199.emf"/><Relationship Id="rId611" Type="http://schemas.openxmlformats.org/officeDocument/2006/relationships/oleObject" Target="embeddings/oleObject301.bin"/><Relationship Id="rId250" Type="http://schemas.openxmlformats.org/officeDocument/2006/relationships/oleObject" Target="embeddings/oleObject119.bin"/><Relationship Id="rId488" Type="http://schemas.openxmlformats.org/officeDocument/2006/relationships/image" Target="media/image241.emf"/><Relationship Id="rId695" Type="http://schemas.openxmlformats.org/officeDocument/2006/relationships/oleObject" Target="embeddings/oleObject343.bin"/><Relationship Id="rId709" Type="http://schemas.openxmlformats.org/officeDocument/2006/relationships/oleObject" Target="embeddings/oleObject350.bin"/><Relationship Id="rId916" Type="http://schemas.openxmlformats.org/officeDocument/2006/relationships/image" Target="media/image456.emf"/><Relationship Id="rId45" Type="http://schemas.openxmlformats.org/officeDocument/2006/relationships/oleObject" Target="embeddings/oleObject19.bin"/><Relationship Id="rId110" Type="http://schemas.openxmlformats.org/officeDocument/2006/relationships/image" Target="media/image53.emf"/><Relationship Id="rId348" Type="http://schemas.openxmlformats.org/officeDocument/2006/relationships/image" Target="media/image171.emf"/><Relationship Id="rId555" Type="http://schemas.openxmlformats.org/officeDocument/2006/relationships/oleObject" Target="embeddings/oleObject273.bin"/><Relationship Id="rId762" Type="http://schemas.openxmlformats.org/officeDocument/2006/relationships/image" Target="media/image378.emf"/><Relationship Id="rId194" Type="http://schemas.openxmlformats.org/officeDocument/2006/relationships/image" Target="media/image95.emf"/><Relationship Id="rId208" Type="http://schemas.openxmlformats.org/officeDocument/2006/relationships/image" Target="media/image102.emf"/><Relationship Id="rId415" Type="http://schemas.openxmlformats.org/officeDocument/2006/relationships/oleObject" Target="embeddings/oleObject203.bin"/><Relationship Id="rId622" Type="http://schemas.openxmlformats.org/officeDocument/2006/relationships/image" Target="media/image308.emf"/><Relationship Id="rId261" Type="http://schemas.openxmlformats.org/officeDocument/2006/relationships/image" Target="media/image129.emf"/><Relationship Id="rId499" Type="http://schemas.openxmlformats.org/officeDocument/2006/relationships/oleObject" Target="embeddings/oleObject245.bin"/><Relationship Id="rId927" Type="http://schemas.openxmlformats.org/officeDocument/2006/relationships/footer" Target="footer3.xml"/><Relationship Id="rId56" Type="http://schemas.openxmlformats.org/officeDocument/2006/relationships/image" Target="media/image26.emf"/><Relationship Id="rId359" Type="http://schemas.openxmlformats.org/officeDocument/2006/relationships/oleObject" Target="embeddings/oleObject175.bin"/><Relationship Id="rId566" Type="http://schemas.openxmlformats.org/officeDocument/2006/relationships/image" Target="media/image280.emf"/><Relationship Id="rId773" Type="http://schemas.openxmlformats.org/officeDocument/2006/relationships/image" Target="media/image384.emf"/><Relationship Id="rId121" Type="http://schemas.openxmlformats.org/officeDocument/2006/relationships/oleObject" Target="embeddings/oleObject56.bin"/><Relationship Id="rId219" Type="http://schemas.openxmlformats.org/officeDocument/2006/relationships/image" Target="media/image108.emf"/><Relationship Id="rId426" Type="http://schemas.openxmlformats.org/officeDocument/2006/relationships/image" Target="media/image210.emf"/><Relationship Id="rId633" Type="http://schemas.openxmlformats.org/officeDocument/2006/relationships/oleObject" Target="embeddings/oleObject312.bin"/><Relationship Id="rId840" Type="http://schemas.openxmlformats.org/officeDocument/2006/relationships/image" Target="media/image418.emf"/><Relationship Id="rId67" Type="http://schemas.openxmlformats.org/officeDocument/2006/relationships/oleObject" Target="embeddings/oleObject30.bin"/><Relationship Id="rId272" Type="http://schemas.openxmlformats.org/officeDocument/2006/relationships/oleObject" Target="embeddings/oleObject130.bin"/><Relationship Id="rId577" Type="http://schemas.openxmlformats.org/officeDocument/2006/relationships/oleObject" Target="embeddings/oleObject284.bin"/><Relationship Id="rId700" Type="http://schemas.openxmlformats.org/officeDocument/2006/relationships/image" Target="media/image347.emf"/></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42D555-0084-491E-BB4C-FE324C14C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50</Pages>
  <Words>6139</Words>
  <Characters>34997</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41054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Vahe Peroomian</dc:creator>
  <cp:keywords/>
  <cp:lastModifiedBy>Mohamed Ibrahim</cp:lastModifiedBy>
  <cp:revision>27</cp:revision>
  <cp:lastPrinted>2018-08-16T02:13:00Z</cp:lastPrinted>
  <dcterms:created xsi:type="dcterms:W3CDTF">2018-08-03T04:52:00Z</dcterms:created>
  <dcterms:modified xsi:type="dcterms:W3CDTF">2018-08-16T02:13:00Z</dcterms:modified>
</cp:coreProperties>
</file>